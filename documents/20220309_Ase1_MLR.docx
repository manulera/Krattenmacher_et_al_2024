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1F55AD" w14:textId="31B43569" w:rsidR="00013675" w:rsidRDefault="002F2922" w:rsidP="00013675">
      <w:pPr>
        <w:spacing w:line="360" w:lineRule="auto"/>
        <w:textAlignment w:val="baseline"/>
        <w:rPr>
          <w:rFonts w:ascii="Cambria" w:eastAsia="Times New Roman" w:hAnsi="Cambria" w:cs="Calibri"/>
          <w:sz w:val="22"/>
          <w:lang w:eastAsia="en-GB"/>
        </w:rPr>
      </w:pPr>
      <w:r w:rsidRPr="00D06149">
        <w:rPr>
          <w:rFonts w:ascii="Cambria" w:eastAsia="Times New Roman" w:hAnsi="Cambria" w:cs="Calibri"/>
          <w:b/>
          <w:bCs/>
          <w:sz w:val="26"/>
          <w:szCs w:val="26"/>
          <w:lang w:eastAsia="en-GB"/>
        </w:rPr>
        <w:t>Ase1 </w:t>
      </w:r>
      <w:r w:rsidR="00E23EC6" w:rsidRPr="002B6C61">
        <w:rPr>
          <w:rFonts w:ascii="Cambria" w:eastAsia="Times New Roman" w:hAnsi="Cambria" w:cs="Calibri"/>
          <w:b/>
          <w:bCs/>
          <w:color w:val="000000" w:themeColor="text1"/>
          <w:sz w:val="26"/>
          <w:szCs w:val="26"/>
          <w:lang w:eastAsia="en-GB"/>
        </w:rPr>
        <w:t>selectively</w:t>
      </w:r>
      <w:r w:rsidR="00E23EC6" w:rsidRPr="00E23EC6" w:rsidDel="00013675">
        <w:rPr>
          <w:rFonts w:ascii="Cambria" w:eastAsia="Times New Roman" w:hAnsi="Cambria" w:cs="Calibri"/>
          <w:b/>
          <w:bCs/>
          <w:color w:val="000000" w:themeColor="text1"/>
          <w:sz w:val="26"/>
          <w:szCs w:val="26"/>
          <w:lang w:eastAsia="en-GB"/>
        </w:rPr>
        <w:t xml:space="preserve"> </w:t>
      </w:r>
      <w:r w:rsidRPr="00D06149">
        <w:rPr>
          <w:rFonts w:ascii="Cambria" w:eastAsia="Times New Roman" w:hAnsi="Cambria" w:cs="Calibri Light"/>
          <w:b/>
          <w:bCs/>
          <w:color w:val="000000" w:themeColor="text1"/>
          <w:sz w:val="26"/>
          <w:szCs w:val="26"/>
          <w:lang w:eastAsia="en-GB"/>
        </w:rPr>
        <w:t xml:space="preserve">increases </w:t>
      </w:r>
      <w:r w:rsidR="00013675" w:rsidRPr="00D06149">
        <w:rPr>
          <w:rFonts w:ascii="Cambria" w:eastAsia="Times New Roman" w:hAnsi="Cambria" w:cs="Calibri Light"/>
          <w:b/>
          <w:bCs/>
          <w:color w:val="000000" w:themeColor="text1"/>
          <w:sz w:val="26"/>
          <w:szCs w:val="26"/>
          <w:lang w:eastAsia="en-GB"/>
        </w:rPr>
        <w:t xml:space="preserve">the </w:t>
      </w:r>
      <w:r w:rsidRPr="00D06149">
        <w:rPr>
          <w:rFonts w:ascii="Cambria" w:eastAsia="Times New Roman" w:hAnsi="Cambria" w:cs="Calibri Light"/>
          <w:b/>
          <w:bCs/>
          <w:color w:val="000000" w:themeColor="text1"/>
          <w:sz w:val="26"/>
          <w:szCs w:val="26"/>
          <w:lang w:eastAsia="en-GB"/>
        </w:rPr>
        <w:t xml:space="preserve">lifetime of </w:t>
      </w:r>
      <w:r w:rsidRPr="00D06149">
        <w:rPr>
          <w:rFonts w:ascii="Cambria" w:eastAsia="Times New Roman" w:hAnsi="Cambria" w:cs="Calibri"/>
          <w:b/>
          <w:bCs/>
          <w:color w:val="000000" w:themeColor="text1"/>
          <w:sz w:val="26"/>
          <w:szCs w:val="26"/>
          <w:lang w:eastAsia="en-GB"/>
        </w:rPr>
        <w:t>antiparallel</w:t>
      </w:r>
      <w:r w:rsidR="00013675" w:rsidRPr="00D06149">
        <w:rPr>
          <w:rFonts w:ascii="Cambria" w:eastAsia="Times New Roman" w:hAnsi="Cambria" w:cs="Calibri"/>
          <w:b/>
          <w:bCs/>
          <w:sz w:val="26"/>
          <w:szCs w:val="26"/>
          <w:lang w:eastAsia="en-GB"/>
        </w:rPr>
        <w:t xml:space="preserve"> </w:t>
      </w:r>
      <w:r w:rsidRPr="00D06149">
        <w:rPr>
          <w:rFonts w:ascii="Cambria" w:eastAsia="Times New Roman" w:hAnsi="Cambria" w:cs="Calibri"/>
          <w:b/>
          <w:bCs/>
          <w:sz w:val="26"/>
          <w:szCs w:val="26"/>
          <w:lang w:eastAsia="en-GB"/>
        </w:rPr>
        <w:t>microtubule overlaps</w:t>
      </w:r>
      <w:r w:rsidR="00013675" w:rsidRPr="00D06149">
        <w:rPr>
          <w:rFonts w:ascii="Cambria" w:eastAsia="Times New Roman" w:hAnsi="Cambria" w:cs="Calibri"/>
          <w:b/>
          <w:bCs/>
          <w:sz w:val="26"/>
          <w:szCs w:val="26"/>
          <w:lang w:eastAsia="en-GB"/>
        </w:rPr>
        <w:t xml:space="preserve"> </w:t>
      </w:r>
    </w:p>
    <w:p w14:paraId="07FF58F0" w14:textId="345D1CB0" w:rsidR="002F2922" w:rsidRDefault="002F2922" w:rsidP="00013675">
      <w:pPr>
        <w:spacing w:line="360" w:lineRule="auto"/>
        <w:textAlignment w:val="baseline"/>
        <w:rPr>
          <w:rFonts w:ascii="Cambria" w:eastAsia="Times New Roman" w:hAnsi="Cambria" w:cs="Calibri"/>
          <w:sz w:val="22"/>
          <w:vertAlign w:val="superscript"/>
          <w:lang w:eastAsia="en-GB"/>
        </w:rPr>
      </w:pPr>
      <w:r w:rsidRPr="00272ABE">
        <w:rPr>
          <w:rFonts w:ascii="Cambria" w:eastAsia="Times New Roman" w:hAnsi="Cambria" w:cs="Calibri"/>
          <w:sz w:val="22"/>
          <w:lang w:eastAsia="en-GB"/>
        </w:rPr>
        <w:t>Jochen Krattenmacher</w:t>
      </w:r>
      <w:r w:rsidR="00F37456" w:rsidRPr="00D06149">
        <w:rPr>
          <w:rFonts w:ascii="Cambria" w:eastAsia="Times New Roman" w:hAnsi="Cambria" w:cs="Calibri"/>
          <w:sz w:val="22"/>
          <w:vertAlign w:val="superscript"/>
          <w:lang w:eastAsia="en-GB"/>
        </w:rPr>
        <w:t>1</w:t>
      </w:r>
      <w:r w:rsidR="004E2736">
        <w:rPr>
          <w:rFonts w:ascii="Cambria" w:eastAsia="Times New Roman" w:hAnsi="Cambria" w:cs="Calibri"/>
          <w:sz w:val="22"/>
          <w:vertAlign w:val="superscript"/>
          <w:lang w:eastAsia="en-GB"/>
        </w:rPr>
        <w:t>,2</w:t>
      </w:r>
      <w:r w:rsidRPr="00272ABE">
        <w:rPr>
          <w:rFonts w:ascii="Cambria" w:eastAsia="Times New Roman" w:hAnsi="Cambria" w:cs="Calibri"/>
          <w:sz w:val="22"/>
          <w:lang w:eastAsia="en-GB"/>
        </w:rPr>
        <w:t>, Manuel Lera Ramirez</w:t>
      </w:r>
      <w:r w:rsidR="004E2736">
        <w:rPr>
          <w:rFonts w:ascii="Cambria" w:eastAsia="Times New Roman" w:hAnsi="Cambria" w:cs="Calibri"/>
          <w:sz w:val="22"/>
          <w:vertAlign w:val="superscript"/>
          <w:lang w:eastAsia="en-GB"/>
        </w:rPr>
        <w:t>3</w:t>
      </w:r>
      <w:r w:rsidRPr="00272ABE">
        <w:rPr>
          <w:rFonts w:ascii="Cambria" w:eastAsia="Times New Roman" w:hAnsi="Cambria" w:cs="Calibri"/>
          <w:sz w:val="22"/>
          <w:lang w:eastAsia="en-GB"/>
        </w:rPr>
        <w:t>, Stepan Herynek</w:t>
      </w:r>
      <w:r w:rsidR="00F37456" w:rsidRPr="00D06149">
        <w:rPr>
          <w:rFonts w:ascii="Cambria" w:eastAsia="Times New Roman" w:hAnsi="Cambria" w:cs="Calibri"/>
          <w:sz w:val="22"/>
          <w:vertAlign w:val="superscript"/>
          <w:lang w:eastAsia="en-GB"/>
        </w:rPr>
        <w:t>1</w:t>
      </w:r>
      <w:r w:rsidRPr="00272ABE">
        <w:rPr>
          <w:rFonts w:ascii="Cambria" w:eastAsia="Times New Roman" w:hAnsi="Cambria" w:cs="Calibri"/>
          <w:sz w:val="22"/>
          <w:lang w:eastAsia="en-GB"/>
        </w:rPr>
        <w:t xml:space="preserve">, </w:t>
      </w:r>
      <w:proofErr w:type="spellStart"/>
      <w:r w:rsidR="00E23EC6" w:rsidRPr="00E23EC6">
        <w:rPr>
          <w:rFonts w:ascii="Cambria" w:eastAsia="Times New Roman" w:hAnsi="Cambria" w:cs="Calibri"/>
          <w:sz w:val="22"/>
          <w:lang w:eastAsia="en-GB"/>
        </w:rPr>
        <w:t>Xiaocheng</w:t>
      </w:r>
      <w:proofErr w:type="spellEnd"/>
      <w:r w:rsidR="00E23EC6" w:rsidRPr="00E23EC6">
        <w:rPr>
          <w:rFonts w:ascii="Cambria" w:eastAsia="Times New Roman" w:hAnsi="Cambria" w:cs="Calibri"/>
          <w:sz w:val="22"/>
          <w:lang w:eastAsia="en-GB"/>
        </w:rPr>
        <w:t xml:space="preserve"> Liu</w:t>
      </w:r>
      <w:r w:rsidR="004E2736">
        <w:rPr>
          <w:rFonts w:ascii="Cambria" w:eastAsia="Times New Roman" w:hAnsi="Cambria" w:cs="Calibri"/>
          <w:sz w:val="22"/>
          <w:vertAlign w:val="superscript"/>
          <w:lang w:eastAsia="en-GB"/>
        </w:rPr>
        <w:t>4</w:t>
      </w:r>
      <w:r w:rsidR="00E23EC6">
        <w:rPr>
          <w:rFonts w:ascii="Cambria" w:eastAsia="Times New Roman" w:hAnsi="Cambria" w:cs="Calibri"/>
          <w:sz w:val="22"/>
          <w:lang w:eastAsia="en-GB"/>
        </w:rPr>
        <w:t xml:space="preserve">, </w:t>
      </w:r>
      <w:r w:rsidRPr="00272ABE">
        <w:rPr>
          <w:rFonts w:ascii="Cambria" w:eastAsia="Times New Roman" w:hAnsi="Cambria" w:cs="Calibri"/>
          <w:sz w:val="22"/>
          <w:lang w:eastAsia="en-GB"/>
        </w:rPr>
        <w:t>Pavel Neuzil</w:t>
      </w:r>
      <w:r w:rsidR="004E2736">
        <w:rPr>
          <w:rFonts w:ascii="Cambria" w:eastAsia="Times New Roman" w:hAnsi="Cambria" w:cs="Calibri"/>
          <w:sz w:val="22"/>
          <w:vertAlign w:val="superscript"/>
          <w:lang w:eastAsia="en-GB"/>
        </w:rPr>
        <w:t>4</w:t>
      </w:r>
      <w:r w:rsidRPr="00272ABE">
        <w:rPr>
          <w:rFonts w:ascii="Cambria" w:eastAsia="Times New Roman" w:hAnsi="Cambria" w:cs="Calibri"/>
          <w:sz w:val="22"/>
          <w:lang w:eastAsia="en-GB"/>
        </w:rPr>
        <w:t>, Francois Nedelec</w:t>
      </w:r>
      <w:r w:rsidR="004E2736">
        <w:rPr>
          <w:rFonts w:ascii="Cambria" w:eastAsia="Times New Roman" w:hAnsi="Cambria" w:cs="Calibri"/>
          <w:sz w:val="22"/>
          <w:vertAlign w:val="superscript"/>
          <w:lang w:eastAsia="en-GB"/>
        </w:rPr>
        <w:t>3</w:t>
      </w:r>
      <w:r w:rsidRPr="00272ABE">
        <w:rPr>
          <w:rFonts w:ascii="Cambria" w:eastAsia="Times New Roman" w:hAnsi="Cambria" w:cs="Calibri"/>
          <w:sz w:val="22"/>
          <w:lang w:eastAsia="en-GB"/>
        </w:rPr>
        <w:t>, Stefan Diez</w:t>
      </w:r>
      <w:r w:rsidR="004E2736">
        <w:rPr>
          <w:rFonts w:ascii="Cambria" w:eastAsia="Times New Roman" w:hAnsi="Cambria" w:cs="Calibri"/>
          <w:sz w:val="22"/>
          <w:vertAlign w:val="superscript"/>
          <w:lang w:eastAsia="en-GB"/>
        </w:rPr>
        <w:t>2</w:t>
      </w:r>
      <w:r w:rsidR="00F37456">
        <w:rPr>
          <w:rFonts w:ascii="Cambria" w:eastAsia="Times New Roman" w:hAnsi="Cambria" w:cs="Calibri"/>
          <w:sz w:val="22"/>
          <w:vertAlign w:val="superscript"/>
          <w:lang w:eastAsia="en-GB"/>
        </w:rPr>
        <w:t>,5</w:t>
      </w:r>
      <w:r w:rsidRPr="00272ABE">
        <w:rPr>
          <w:rFonts w:ascii="Cambria" w:eastAsia="Times New Roman" w:hAnsi="Cambria" w:cs="Calibri"/>
          <w:sz w:val="22"/>
          <w:lang w:eastAsia="en-GB"/>
        </w:rPr>
        <w:t>, Marcus Braun</w:t>
      </w:r>
      <w:r w:rsidR="00F37456" w:rsidRPr="00D06149">
        <w:rPr>
          <w:rFonts w:ascii="Cambria" w:eastAsia="Times New Roman" w:hAnsi="Cambria" w:cs="Calibri"/>
          <w:sz w:val="22"/>
          <w:vertAlign w:val="superscript"/>
          <w:lang w:eastAsia="en-GB"/>
        </w:rPr>
        <w:t>1</w:t>
      </w:r>
      <w:r w:rsidRPr="00272ABE">
        <w:rPr>
          <w:rFonts w:ascii="Cambria" w:eastAsia="Times New Roman" w:hAnsi="Cambria" w:cs="Calibri"/>
          <w:sz w:val="22"/>
          <w:lang w:eastAsia="en-GB"/>
        </w:rPr>
        <w:t xml:space="preserve">, </w:t>
      </w:r>
      <w:proofErr w:type="spellStart"/>
      <w:r w:rsidRPr="00272ABE">
        <w:rPr>
          <w:rFonts w:ascii="Cambria" w:eastAsia="Times New Roman" w:hAnsi="Cambria" w:cs="Calibri"/>
          <w:sz w:val="22"/>
          <w:lang w:eastAsia="en-GB"/>
        </w:rPr>
        <w:t>Zdenek</w:t>
      </w:r>
      <w:proofErr w:type="spellEnd"/>
      <w:r w:rsidRPr="00272ABE">
        <w:rPr>
          <w:rFonts w:ascii="Cambria" w:eastAsia="Times New Roman" w:hAnsi="Cambria" w:cs="Calibri"/>
          <w:sz w:val="22"/>
          <w:lang w:eastAsia="en-GB"/>
        </w:rPr>
        <w:t xml:space="preserve"> Lansky</w:t>
      </w:r>
      <w:r w:rsidR="00F37456" w:rsidRPr="00D06149">
        <w:rPr>
          <w:rFonts w:ascii="Cambria" w:eastAsia="Times New Roman" w:hAnsi="Cambria" w:cs="Calibri"/>
          <w:sz w:val="22"/>
          <w:vertAlign w:val="superscript"/>
          <w:lang w:eastAsia="en-GB"/>
        </w:rPr>
        <w:t>1</w:t>
      </w:r>
    </w:p>
    <w:p w14:paraId="732268FF" w14:textId="77777777" w:rsidR="004E2736" w:rsidRDefault="004E2736" w:rsidP="00013675">
      <w:pPr>
        <w:spacing w:line="360" w:lineRule="auto"/>
        <w:textAlignment w:val="baseline"/>
        <w:rPr>
          <w:rFonts w:ascii="Cambria" w:eastAsia="Times New Roman" w:hAnsi="Cambria" w:cs="Calibri Light"/>
          <w:color w:val="2F5496"/>
          <w:sz w:val="22"/>
          <w:lang w:eastAsia="en-GB"/>
        </w:rPr>
      </w:pPr>
    </w:p>
    <w:p w14:paraId="47616896" w14:textId="7E42110F" w:rsidR="00F37456" w:rsidRDefault="00F37456" w:rsidP="00D06149">
      <w:pPr>
        <w:spacing w:line="240" w:lineRule="auto"/>
        <w:textAlignment w:val="baseline"/>
        <w:rPr>
          <w:rFonts w:ascii="Cambria" w:eastAsia="Times New Roman" w:hAnsi="Cambria" w:cs="Calibri"/>
          <w:sz w:val="22"/>
          <w:lang w:eastAsia="en-GB"/>
        </w:rPr>
      </w:pPr>
      <w:r w:rsidRPr="006F46B0">
        <w:rPr>
          <w:rFonts w:ascii="Cambria" w:eastAsia="Times New Roman" w:hAnsi="Cambria" w:cs="Calibri"/>
          <w:sz w:val="22"/>
          <w:vertAlign w:val="superscript"/>
          <w:lang w:eastAsia="en-GB"/>
        </w:rPr>
        <w:t>1</w:t>
      </w:r>
      <w:r w:rsidRPr="00D06149">
        <w:rPr>
          <w:rFonts w:ascii="Cambria" w:eastAsia="Times New Roman" w:hAnsi="Cambria" w:cs="Calibri"/>
          <w:sz w:val="22"/>
          <w:lang w:eastAsia="en-GB"/>
        </w:rPr>
        <w:t xml:space="preserve"> Ins</w:t>
      </w:r>
      <w:r>
        <w:rPr>
          <w:rFonts w:ascii="Cambria" w:eastAsia="Times New Roman" w:hAnsi="Cambria" w:cs="Calibri"/>
          <w:sz w:val="22"/>
          <w:lang w:eastAsia="en-GB"/>
        </w:rPr>
        <w:t xml:space="preserve">titute of Biotechnology, Czech Academy of Sciences, BIOCEV, </w:t>
      </w:r>
      <w:r w:rsidR="00413587">
        <w:rPr>
          <w:rFonts w:ascii="Cambria" w:eastAsia="Times New Roman" w:hAnsi="Cambria" w:cs="Calibri"/>
          <w:sz w:val="22"/>
          <w:lang w:eastAsia="en-GB"/>
        </w:rPr>
        <w:t xml:space="preserve">25250 </w:t>
      </w:r>
      <w:proofErr w:type="spellStart"/>
      <w:r>
        <w:rPr>
          <w:rFonts w:ascii="Cambria" w:eastAsia="Times New Roman" w:hAnsi="Cambria" w:cs="Calibri"/>
          <w:sz w:val="22"/>
          <w:lang w:eastAsia="en-GB"/>
        </w:rPr>
        <w:t>Vestec</w:t>
      </w:r>
      <w:proofErr w:type="spellEnd"/>
      <w:r>
        <w:rPr>
          <w:rFonts w:ascii="Cambria" w:eastAsia="Times New Roman" w:hAnsi="Cambria" w:cs="Calibri"/>
          <w:sz w:val="22"/>
          <w:lang w:eastAsia="en-GB"/>
        </w:rPr>
        <w:t>, Czechia</w:t>
      </w:r>
    </w:p>
    <w:p w14:paraId="2A4A186E" w14:textId="00DB1C53" w:rsidR="004E2736" w:rsidRDefault="00F37456" w:rsidP="00D06149">
      <w:pPr>
        <w:spacing w:line="240" w:lineRule="auto"/>
        <w:textAlignment w:val="baseline"/>
        <w:rPr>
          <w:rFonts w:ascii="Cambria" w:eastAsia="Times New Roman" w:hAnsi="Cambria" w:cs="Calibri"/>
          <w:sz w:val="22"/>
          <w:lang w:eastAsia="en-GB"/>
        </w:rPr>
      </w:pPr>
      <w:r>
        <w:rPr>
          <w:rFonts w:ascii="Cambria" w:eastAsia="Times New Roman" w:hAnsi="Cambria" w:cs="Calibri"/>
          <w:sz w:val="22"/>
          <w:vertAlign w:val="superscript"/>
          <w:lang w:eastAsia="en-GB"/>
        </w:rPr>
        <w:t>2</w:t>
      </w:r>
      <w:r w:rsidRPr="006F46B0">
        <w:rPr>
          <w:rFonts w:ascii="Cambria" w:eastAsia="Times New Roman" w:hAnsi="Cambria" w:cs="Calibri"/>
          <w:sz w:val="22"/>
          <w:lang w:eastAsia="en-GB"/>
        </w:rPr>
        <w:t xml:space="preserve"> </w:t>
      </w:r>
      <w:r w:rsidR="004E2736" w:rsidRPr="00F37456">
        <w:rPr>
          <w:rFonts w:ascii="Cambria" w:eastAsia="Times New Roman" w:hAnsi="Cambria" w:cs="Calibri"/>
          <w:sz w:val="22"/>
          <w:lang w:eastAsia="en-GB"/>
        </w:rPr>
        <w:t xml:space="preserve">B CUBE - Center of Molecular Bioengineering and Cluster of Excellence Physics of Life, </w:t>
      </w:r>
      <w:proofErr w:type="spellStart"/>
      <w:r w:rsidR="004E2736" w:rsidRPr="00F37456">
        <w:rPr>
          <w:rFonts w:ascii="Cambria" w:eastAsia="Times New Roman" w:hAnsi="Cambria" w:cs="Calibri"/>
          <w:sz w:val="22"/>
          <w:lang w:eastAsia="en-GB"/>
        </w:rPr>
        <w:t>Technische</w:t>
      </w:r>
      <w:proofErr w:type="spellEnd"/>
      <w:r w:rsidR="004E2736" w:rsidRPr="00F37456">
        <w:rPr>
          <w:rFonts w:ascii="Cambria" w:eastAsia="Times New Roman" w:hAnsi="Cambria" w:cs="Calibri"/>
          <w:sz w:val="22"/>
          <w:lang w:eastAsia="en-GB"/>
        </w:rPr>
        <w:t xml:space="preserve"> </w:t>
      </w:r>
      <w:proofErr w:type="spellStart"/>
      <w:r w:rsidR="004E2736" w:rsidRPr="00F37456">
        <w:rPr>
          <w:rFonts w:ascii="Cambria" w:eastAsia="Times New Roman" w:hAnsi="Cambria" w:cs="Calibri"/>
          <w:sz w:val="22"/>
          <w:lang w:eastAsia="en-GB"/>
        </w:rPr>
        <w:t>Universität</w:t>
      </w:r>
      <w:proofErr w:type="spellEnd"/>
      <w:r w:rsidR="004E2736" w:rsidRPr="00F37456">
        <w:rPr>
          <w:rFonts w:ascii="Cambria" w:eastAsia="Times New Roman" w:hAnsi="Cambria" w:cs="Calibri"/>
          <w:sz w:val="22"/>
          <w:lang w:eastAsia="en-GB"/>
        </w:rPr>
        <w:t xml:space="preserve"> Dresden, 01307 Dresden, Germany. </w:t>
      </w:r>
    </w:p>
    <w:p w14:paraId="3DEBF48A" w14:textId="70DA4210" w:rsidR="00F37456" w:rsidRDefault="00F37456" w:rsidP="00D06149">
      <w:pPr>
        <w:spacing w:line="240" w:lineRule="auto"/>
        <w:textAlignment w:val="baseline"/>
        <w:rPr>
          <w:rFonts w:ascii="Cambria" w:eastAsia="Times New Roman" w:hAnsi="Cambria" w:cs="Calibri"/>
          <w:sz w:val="22"/>
          <w:lang w:eastAsia="en-GB"/>
        </w:rPr>
      </w:pPr>
      <w:r>
        <w:rPr>
          <w:rFonts w:ascii="Cambria" w:eastAsia="Times New Roman" w:hAnsi="Cambria" w:cs="Calibri"/>
          <w:sz w:val="22"/>
          <w:vertAlign w:val="superscript"/>
          <w:lang w:eastAsia="en-GB"/>
        </w:rPr>
        <w:t>3</w:t>
      </w:r>
      <w:r w:rsidRPr="006F46B0">
        <w:rPr>
          <w:rFonts w:ascii="Cambria" w:eastAsia="Times New Roman" w:hAnsi="Cambria" w:cs="Calibri"/>
          <w:sz w:val="22"/>
          <w:lang w:eastAsia="en-GB"/>
        </w:rPr>
        <w:t xml:space="preserve"> </w:t>
      </w:r>
      <w:r w:rsidR="004E2736" w:rsidRPr="00F37456">
        <w:rPr>
          <w:rFonts w:ascii="Cambria" w:eastAsia="Times New Roman" w:hAnsi="Cambria" w:cs="Calibri"/>
          <w:sz w:val="22"/>
          <w:lang w:eastAsia="en-GB"/>
        </w:rPr>
        <w:t>Sainsbury Laboratory Cambridge</w:t>
      </w:r>
      <w:r w:rsidR="004E2736">
        <w:rPr>
          <w:rFonts w:ascii="Cambria" w:eastAsia="Times New Roman" w:hAnsi="Cambria" w:cs="Calibri"/>
          <w:sz w:val="22"/>
          <w:lang w:eastAsia="en-GB"/>
        </w:rPr>
        <w:t xml:space="preserve">, </w:t>
      </w:r>
      <w:r w:rsidR="004E2736" w:rsidRPr="00F37456">
        <w:rPr>
          <w:rFonts w:ascii="Cambria" w:eastAsia="Times New Roman" w:hAnsi="Cambria" w:cs="Calibri"/>
          <w:sz w:val="22"/>
          <w:lang w:eastAsia="en-GB"/>
        </w:rPr>
        <w:t>University of Cambridge</w:t>
      </w:r>
      <w:r w:rsidR="004E2736">
        <w:rPr>
          <w:rFonts w:ascii="Cambria" w:eastAsia="Times New Roman" w:hAnsi="Cambria" w:cs="Calibri"/>
          <w:sz w:val="22"/>
          <w:lang w:eastAsia="en-GB"/>
        </w:rPr>
        <w:t>, UK</w:t>
      </w:r>
    </w:p>
    <w:p w14:paraId="03DC0D01" w14:textId="00255C93" w:rsidR="00F37456" w:rsidRDefault="00F37456" w:rsidP="00D06149">
      <w:pPr>
        <w:spacing w:line="240" w:lineRule="auto"/>
        <w:textAlignment w:val="baseline"/>
        <w:rPr>
          <w:rFonts w:ascii="Cambria" w:eastAsia="Times New Roman" w:hAnsi="Cambria" w:cs="Calibri"/>
          <w:sz w:val="22"/>
          <w:lang w:eastAsia="en-GB"/>
        </w:rPr>
      </w:pPr>
      <w:r>
        <w:rPr>
          <w:rFonts w:ascii="Cambria" w:eastAsia="Times New Roman" w:hAnsi="Cambria" w:cs="Calibri"/>
          <w:sz w:val="22"/>
          <w:vertAlign w:val="superscript"/>
          <w:lang w:eastAsia="en-GB"/>
        </w:rPr>
        <w:t>4</w:t>
      </w:r>
      <w:r w:rsidRPr="006F46B0">
        <w:rPr>
          <w:rFonts w:ascii="Cambria" w:eastAsia="Times New Roman" w:hAnsi="Cambria" w:cs="Calibri"/>
          <w:sz w:val="22"/>
          <w:lang w:eastAsia="en-GB"/>
        </w:rPr>
        <w:t xml:space="preserve"> </w:t>
      </w:r>
      <w:r w:rsidR="004E2736" w:rsidRPr="00E23EC6">
        <w:rPr>
          <w:rFonts w:ascii="Cambria" w:eastAsia="Times New Roman" w:hAnsi="Cambria" w:cs="Calibri"/>
          <w:sz w:val="22"/>
          <w:lang w:eastAsia="en-GB"/>
        </w:rPr>
        <w:t>School of Mechanical Engineering, Department of Microsystem Engineering, Northwestern Polytechnical</w:t>
      </w:r>
      <w:r w:rsidR="004E2736">
        <w:rPr>
          <w:rFonts w:ascii="Cambria" w:eastAsia="Times New Roman" w:hAnsi="Cambria" w:cs="Calibri"/>
          <w:sz w:val="22"/>
          <w:lang w:eastAsia="en-GB"/>
        </w:rPr>
        <w:t xml:space="preserve"> </w:t>
      </w:r>
      <w:r w:rsidR="004E2736" w:rsidRPr="00E23EC6">
        <w:rPr>
          <w:rFonts w:ascii="Cambria" w:eastAsia="Times New Roman" w:hAnsi="Cambria" w:cs="Calibri"/>
          <w:sz w:val="22"/>
          <w:lang w:eastAsia="en-GB"/>
        </w:rPr>
        <w:t>University, Xi’an, Shaanxi 710072, P. R. China</w:t>
      </w:r>
    </w:p>
    <w:p w14:paraId="6A039EB1" w14:textId="4CF0C1DA" w:rsidR="002F2922" w:rsidRDefault="00F37456" w:rsidP="00BC55F8">
      <w:pPr>
        <w:spacing w:line="240" w:lineRule="auto"/>
        <w:textAlignment w:val="baseline"/>
        <w:rPr>
          <w:rFonts w:ascii="Cambria" w:eastAsia="Times New Roman" w:hAnsi="Cambria" w:cs="Calibri Light"/>
          <w:color w:val="2F5496"/>
          <w:sz w:val="22"/>
          <w:lang w:eastAsia="en-GB"/>
        </w:rPr>
      </w:pPr>
      <w:r w:rsidRPr="00D06149">
        <w:rPr>
          <w:rFonts w:ascii="Cambria" w:eastAsia="Times New Roman" w:hAnsi="Cambria" w:cs="Calibri"/>
          <w:sz w:val="22"/>
          <w:vertAlign w:val="superscript"/>
          <w:lang w:eastAsia="en-GB"/>
        </w:rPr>
        <w:t>5</w:t>
      </w:r>
      <w:r w:rsidRPr="00F37456">
        <w:rPr>
          <w:rFonts w:ascii="Cambria" w:eastAsia="Times New Roman" w:hAnsi="Cambria" w:cs="Calibri"/>
          <w:sz w:val="22"/>
          <w:lang w:eastAsia="en-GB"/>
        </w:rPr>
        <w:t xml:space="preserve"> Max Planck Institute of Molecular Cell Biology and Genetics, 01307 Dresden, Germany</w:t>
      </w:r>
    </w:p>
    <w:p w14:paraId="071D5F98" w14:textId="28E20946" w:rsidR="00BC55F8" w:rsidRDefault="00BC55F8" w:rsidP="00BC55F8">
      <w:pPr>
        <w:spacing w:line="240" w:lineRule="auto"/>
        <w:textAlignment w:val="baseline"/>
        <w:rPr>
          <w:rFonts w:ascii="Cambria" w:eastAsia="Times New Roman" w:hAnsi="Cambria" w:cs="Calibri Light"/>
          <w:color w:val="2F5496"/>
          <w:sz w:val="22"/>
          <w:lang w:eastAsia="en-GB"/>
        </w:rPr>
      </w:pPr>
    </w:p>
    <w:p w14:paraId="028A93CE" w14:textId="77777777" w:rsidR="00BE67DF" w:rsidRPr="00272ABE" w:rsidRDefault="00BE67DF" w:rsidP="00BC55F8">
      <w:pPr>
        <w:spacing w:line="240" w:lineRule="auto"/>
        <w:textAlignment w:val="baseline"/>
        <w:rPr>
          <w:rFonts w:ascii="Cambria" w:eastAsia="Times New Roman" w:hAnsi="Cambria" w:cs="Calibri Light"/>
          <w:color w:val="2F5496"/>
          <w:sz w:val="22"/>
          <w:lang w:eastAsia="en-GB"/>
        </w:rPr>
      </w:pPr>
    </w:p>
    <w:p w14:paraId="5EB1EAEE" w14:textId="79D739E1" w:rsidR="002F2922" w:rsidRPr="00272ABE" w:rsidRDefault="002F2922" w:rsidP="00D06149">
      <w:pPr>
        <w:spacing w:line="360" w:lineRule="auto"/>
        <w:jc w:val="both"/>
        <w:textAlignment w:val="baseline"/>
        <w:rPr>
          <w:rFonts w:ascii="Cambria" w:eastAsia="Times New Roman" w:hAnsi="Cambria" w:cs="Calibri Light"/>
          <w:color w:val="2F5496"/>
          <w:sz w:val="22"/>
          <w:lang w:eastAsia="en-GB"/>
        </w:rPr>
      </w:pPr>
      <w:r w:rsidRPr="00D06149">
        <w:rPr>
          <w:rFonts w:ascii="Cambria" w:eastAsia="Times New Roman" w:hAnsi="Cambria" w:cs="Calibri Light"/>
          <w:b/>
          <w:bCs/>
          <w:color w:val="2F5496"/>
          <w:sz w:val="22"/>
          <w:lang w:eastAsia="en-GB"/>
        </w:rPr>
        <w:t>Abstract</w:t>
      </w:r>
      <w:r w:rsidR="0042450E">
        <w:rPr>
          <w:rFonts w:ascii="Cambria" w:eastAsia="Times New Roman" w:hAnsi="Cambria" w:cs="Calibri Light"/>
          <w:color w:val="2F5496"/>
          <w:sz w:val="22"/>
          <w:lang w:eastAsia="en-GB"/>
        </w:rPr>
        <w:t xml:space="preserve"> |</w:t>
      </w:r>
      <w:r w:rsidRPr="00272ABE">
        <w:rPr>
          <w:rFonts w:ascii="Cambria" w:eastAsia="Times New Roman" w:hAnsi="Cambria" w:cs="Calibri Light"/>
          <w:color w:val="2F5496"/>
          <w:sz w:val="22"/>
          <w:lang w:eastAsia="en-GB"/>
        </w:rPr>
        <w:t> </w:t>
      </w:r>
      <w:r w:rsidR="0032138C">
        <w:rPr>
          <w:rFonts w:ascii="Cambria" w:eastAsia="Times New Roman" w:hAnsi="Cambria" w:cs="Calibri"/>
          <w:sz w:val="22"/>
          <w:lang w:eastAsia="en-GB"/>
        </w:rPr>
        <w:t xml:space="preserve">Microtubules are </w:t>
      </w:r>
      <w:r w:rsidR="00087E81">
        <w:rPr>
          <w:rFonts w:ascii="Cambria" w:eastAsia="Times New Roman" w:hAnsi="Cambria" w:cs="Calibri"/>
          <w:sz w:val="22"/>
          <w:lang w:eastAsia="en-GB"/>
        </w:rPr>
        <w:t xml:space="preserve">dynamically instable </w:t>
      </w:r>
      <w:r w:rsidR="0032138C">
        <w:rPr>
          <w:rFonts w:ascii="Cambria" w:eastAsia="Times New Roman" w:hAnsi="Cambria" w:cs="Calibri"/>
          <w:sz w:val="22"/>
          <w:lang w:eastAsia="en-GB"/>
        </w:rPr>
        <w:t>polar biopolymers</w:t>
      </w:r>
      <w:r w:rsidR="00A50159">
        <w:rPr>
          <w:rFonts w:ascii="Cambria" w:eastAsia="Times New Roman" w:hAnsi="Cambria" w:cs="Calibri"/>
          <w:sz w:val="22"/>
          <w:lang w:eastAsia="en-GB"/>
        </w:rPr>
        <w:t xml:space="preserve"> </w:t>
      </w:r>
      <w:r w:rsidR="00413587">
        <w:rPr>
          <w:rFonts w:ascii="Cambria" w:eastAsia="Times New Roman" w:hAnsi="Cambria" w:cs="Calibri"/>
          <w:sz w:val="22"/>
          <w:lang w:eastAsia="en-GB"/>
        </w:rPr>
        <w:t>switch</w:t>
      </w:r>
      <w:r w:rsidR="00A50159">
        <w:rPr>
          <w:rFonts w:ascii="Cambria" w:eastAsia="Times New Roman" w:hAnsi="Cambria" w:cs="Calibri"/>
          <w:sz w:val="22"/>
          <w:lang w:eastAsia="en-GB"/>
        </w:rPr>
        <w:t>ing</w:t>
      </w:r>
      <w:r w:rsidR="00413587">
        <w:rPr>
          <w:rFonts w:ascii="Cambria" w:eastAsia="Times New Roman" w:hAnsi="Cambria" w:cs="Calibri"/>
          <w:sz w:val="22"/>
          <w:lang w:eastAsia="en-GB"/>
        </w:rPr>
        <w:t xml:space="preserve"> between periods of polymerization and depolymerization</w:t>
      </w:r>
      <w:r w:rsidR="00526451">
        <w:rPr>
          <w:rFonts w:ascii="Cambria" w:eastAsia="Times New Roman" w:hAnsi="Cambria" w:cs="Calibri"/>
          <w:sz w:val="22"/>
          <w:lang w:eastAsia="en-GB"/>
        </w:rPr>
        <w:t xml:space="preserve">. In </w:t>
      </w:r>
      <w:r w:rsidR="001D2D43">
        <w:rPr>
          <w:rFonts w:ascii="Cambria" w:eastAsia="Times New Roman" w:hAnsi="Cambria" w:cs="Calibri"/>
          <w:sz w:val="22"/>
          <w:lang w:eastAsia="en-GB"/>
        </w:rPr>
        <w:t>presence of microtubule-</w:t>
      </w:r>
      <w:r w:rsidR="00870578">
        <w:rPr>
          <w:rFonts w:ascii="Cambria" w:eastAsia="Times New Roman" w:hAnsi="Cambria" w:cs="Calibri"/>
          <w:sz w:val="22"/>
          <w:lang w:eastAsia="en-GB"/>
        </w:rPr>
        <w:t xml:space="preserve">crosslinking </w:t>
      </w:r>
      <w:r w:rsidR="001D2D43">
        <w:rPr>
          <w:rFonts w:ascii="Cambria" w:eastAsia="Times New Roman" w:hAnsi="Cambria" w:cs="Calibri"/>
          <w:sz w:val="22"/>
          <w:lang w:eastAsia="en-GB"/>
        </w:rPr>
        <w:t>proteins</w:t>
      </w:r>
      <w:r w:rsidR="00A50159">
        <w:rPr>
          <w:rFonts w:ascii="Cambria" w:eastAsia="Times New Roman" w:hAnsi="Cambria" w:cs="Calibri"/>
          <w:sz w:val="22"/>
          <w:lang w:eastAsia="en-GB"/>
        </w:rPr>
        <w:t>,</w:t>
      </w:r>
      <w:r w:rsidR="00526451">
        <w:rPr>
          <w:rFonts w:ascii="Cambria" w:eastAsia="Times New Roman" w:hAnsi="Cambria" w:cs="Calibri"/>
          <w:sz w:val="22"/>
          <w:lang w:eastAsia="en-GB"/>
        </w:rPr>
        <w:t xml:space="preserve"> microtubules </w:t>
      </w:r>
      <w:r w:rsidR="002064A5">
        <w:rPr>
          <w:rFonts w:ascii="Cambria" w:eastAsia="Times New Roman" w:hAnsi="Cambria" w:cs="Calibri"/>
          <w:sz w:val="22"/>
          <w:lang w:eastAsia="en-GB"/>
        </w:rPr>
        <w:t xml:space="preserve">form overlaps and </w:t>
      </w:r>
      <w:r w:rsidR="0032138C">
        <w:rPr>
          <w:rFonts w:ascii="Cambria" w:eastAsia="Times New Roman" w:hAnsi="Cambria" w:cs="Calibri"/>
          <w:sz w:val="22"/>
          <w:lang w:eastAsia="en-GB"/>
        </w:rPr>
        <w:t xml:space="preserve">self-assemble </w:t>
      </w:r>
      <w:r w:rsidR="00526451">
        <w:rPr>
          <w:rFonts w:ascii="Cambria" w:eastAsia="Times New Roman" w:hAnsi="Cambria" w:cs="Calibri"/>
          <w:sz w:val="22"/>
          <w:lang w:eastAsia="en-GB"/>
        </w:rPr>
        <w:t xml:space="preserve">reversibly </w:t>
      </w:r>
      <w:r w:rsidR="0032138C">
        <w:rPr>
          <w:rFonts w:ascii="Cambria" w:eastAsia="Times New Roman" w:hAnsi="Cambria" w:cs="Calibri"/>
          <w:sz w:val="22"/>
          <w:lang w:eastAsia="en-GB"/>
        </w:rPr>
        <w:t>into complex networks</w:t>
      </w:r>
      <w:r w:rsidR="00DE35B9">
        <w:rPr>
          <w:rFonts w:ascii="Cambria" w:eastAsia="Times New Roman" w:hAnsi="Cambria" w:cs="Calibri"/>
          <w:sz w:val="22"/>
          <w:lang w:eastAsia="en-GB"/>
        </w:rPr>
        <w:t>,</w:t>
      </w:r>
      <w:r w:rsidR="0032138C">
        <w:rPr>
          <w:rFonts w:ascii="Cambria" w:eastAsia="Times New Roman" w:hAnsi="Cambria" w:cs="Calibri"/>
          <w:sz w:val="22"/>
          <w:lang w:eastAsia="en-GB"/>
        </w:rPr>
        <w:t xml:space="preserve"> such as </w:t>
      </w:r>
      <w:r w:rsidR="00526451">
        <w:rPr>
          <w:rFonts w:ascii="Cambria" w:eastAsia="Times New Roman" w:hAnsi="Cambria" w:cs="Calibri"/>
          <w:sz w:val="22"/>
          <w:lang w:eastAsia="en-GB"/>
        </w:rPr>
        <w:t xml:space="preserve">the </w:t>
      </w:r>
      <w:r w:rsidR="003177AF">
        <w:rPr>
          <w:rFonts w:ascii="Cambria" w:eastAsia="Times New Roman" w:hAnsi="Cambria" w:cs="Calibri"/>
          <w:sz w:val="22"/>
          <w:lang w:eastAsia="en-GB"/>
        </w:rPr>
        <w:t xml:space="preserve">bipolar </w:t>
      </w:r>
      <w:r w:rsidR="0032138C">
        <w:rPr>
          <w:rFonts w:ascii="Cambria" w:eastAsia="Times New Roman" w:hAnsi="Cambria" w:cs="Calibri"/>
          <w:sz w:val="22"/>
          <w:lang w:eastAsia="en-GB"/>
        </w:rPr>
        <w:t xml:space="preserve">mitotic spindle. </w:t>
      </w:r>
      <w:r w:rsidR="00CC553E">
        <w:rPr>
          <w:rFonts w:ascii="Cambria" w:eastAsia="Times New Roman" w:hAnsi="Cambria" w:cs="Calibri"/>
          <w:sz w:val="22"/>
          <w:lang w:eastAsia="en-GB"/>
        </w:rPr>
        <w:t xml:space="preserve">Differential regulation of microtubule stability in parallel and antiparallel overlaps is essential for the integrity of these networks. </w:t>
      </w:r>
      <w:r w:rsidR="005E5202">
        <w:rPr>
          <w:rFonts w:ascii="Cambria" w:eastAsia="Times New Roman" w:hAnsi="Cambria" w:cs="Calibri"/>
          <w:sz w:val="22"/>
          <w:lang w:eastAsia="en-GB"/>
        </w:rPr>
        <w:t>M</w:t>
      </w:r>
      <w:r w:rsidR="001D2D43">
        <w:rPr>
          <w:rFonts w:ascii="Cambria" w:eastAsia="Times New Roman" w:hAnsi="Cambria" w:cs="Calibri"/>
          <w:sz w:val="22"/>
          <w:lang w:eastAsia="en-GB"/>
        </w:rPr>
        <w:t>icrotubule crosslinker</w:t>
      </w:r>
      <w:r w:rsidR="003177AF">
        <w:rPr>
          <w:rFonts w:ascii="Cambria" w:eastAsia="Times New Roman" w:hAnsi="Cambria" w:cs="Calibri"/>
          <w:sz w:val="22"/>
          <w:lang w:eastAsia="en-GB"/>
        </w:rPr>
        <w:t>s</w:t>
      </w:r>
      <w:r w:rsidR="00CC553E">
        <w:rPr>
          <w:rFonts w:ascii="Cambria" w:eastAsia="Times New Roman" w:hAnsi="Cambria" w:cs="Calibri"/>
          <w:sz w:val="22"/>
          <w:lang w:eastAsia="en-GB"/>
        </w:rPr>
        <w:t xml:space="preserve"> of </w:t>
      </w:r>
      <w:r w:rsidR="005E5202">
        <w:rPr>
          <w:rFonts w:ascii="Cambria" w:eastAsia="Times New Roman" w:hAnsi="Cambria" w:cs="Calibri"/>
          <w:sz w:val="22"/>
          <w:lang w:eastAsia="en-GB"/>
        </w:rPr>
        <w:t>the Ase1</w:t>
      </w:r>
      <w:r w:rsidR="00CC553E">
        <w:rPr>
          <w:rFonts w:ascii="Cambria" w:eastAsia="Times New Roman" w:hAnsi="Cambria" w:cs="Calibri"/>
          <w:sz w:val="22"/>
          <w:lang w:eastAsia="en-GB"/>
        </w:rPr>
        <w:t>/MAP65</w:t>
      </w:r>
      <w:r w:rsidR="00D37995">
        <w:rPr>
          <w:rFonts w:ascii="Cambria" w:eastAsia="Times New Roman" w:hAnsi="Cambria" w:cs="Calibri"/>
          <w:sz w:val="22"/>
          <w:lang w:eastAsia="en-GB"/>
        </w:rPr>
        <w:t>/Prc1</w:t>
      </w:r>
      <w:r w:rsidR="00CC553E">
        <w:rPr>
          <w:rFonts w:ascii="Cambria" w:eastAsia="Times New Roman" w:hAnsi="Cambria" w:cs="Calibri"/>
          <w:sz w:val="22"/>
          <w:lang w:eastAsia="en-GB"/>
        </w:rPr>
        <w:t xml:space="preserve"> family</w:t>
      </w:r>
      <w:r w:rsidR="003177AF">
        <w:rPr>
          <w:rFonts w:ascii="Cambria" w:eastAsia="Times New Roman" w:hAnsi="Cambria" w:cs="Calibri"/>
          <w:sz w:val="22"/>
          <w:lang w:eastAsia="en-GB"/>
        </w:rPr>
        <w:t xml:space="preserve"> </w:t>
      </w:r>
      <w:r w:rsidR="00630E45">
        <w:rPr>
          <w:rFonts w:ascii="Cambria" w:eastAsia="Times New Roman" w:hAnsi="Cambria" w:cs="Calibri"/>
          <w:sz w:val="22"/>
          <w:shd w:val="clear" w:color="auto" w:fill="FFFFFF"/>
          <w:lang w:eastAsia="en-GB"/>
        </w:rPr>
        <w:t xml:space="preserve">associate with different affinities with </w:t>
      </w:r>
      <w:r w:rsidR="001D2D43">
        <w:rPr>
          <w:rFonts w:ascii="Cambria" w:eastAsia="Times New Roman" w:hAnsi="Cambria" w:cs="Calibri"/>
          <w:sz w:val="22"/>
          <w:shd w:val="clear" w:color="auto" w:fill="FFFFFF"/>
          <w:lang w:eastAsia="en-GB"/>
        </w:rPr>
        <w:t>parallel and antiparallel overlaps</w:t>
      </w:r>
      <w:r w:rsidR="00CC553E">
        <w:rPr>
          <w:rFonts w:ascii="Cambria" w:eastAsia="Times New Roman" w:hAnsi="Cambria" w:cs="Calibri"/>
          <w:sz w:val="22"/>
          <w:shd w:val="clear" w:color="auto" w:fill="FFFFFF"/>
          <w:lang w:eastAsia="en-GB"/>
        </w:rPr>
        <w:t xml:space="preserve"> providing a platform for this differential regulation</w:t>
      </w:r>
      <w:r w:rsidR="001D2D43">
        <w:rPr>
          <w:rFonts w:ascii="Cambria" w:eastAsia="Times New Roman" w:hAnsi="Cambria" w:cs="Calibri"/>
          <w:sz w:val="22"/>
          <w:shd w:val="clear" w:color="auto" w:fill="FFFFFF"/>
          <w:lang w:eastAsia="en-GB"/>
        </w:rPr>
        <w:t xml:space="preserve">. </w:t>
      </w:r>
      <w:r w:rsidR="00934FA6">
        <w:rPr>
          <w:rFonts w:ascii="Cambria" w:eastAsia="Times New Roman" w:hAnsi="Cambria" w:cs="Calibri"/>
          <w:sz w:val="22"/>
          <w:shd w:val="clear" w:color="auto" w:fill="FFFFFF"/>
          <w:lang w:eastAsia="en-GB"/>
        </w:rPr>
        <w:t>How Ase1 regulates microtubule stability in parallel and antiparallel bundles is however unknown.</w:t>
      </w:r>
      <w:r w:rsidR="001D2D43">
        <w:rPr>
          <w:rFonts w:ascii="Cambria" w:eastAsia="Times New Roman" w:hAnsi="Cambria" w:cs="Calibri"/>
          <w:sz w:val="22"/>
          <w:shd w:val="clear" w:color="auto" w:fill="FFFFFF"/>
          <w:lang w:eastAsia="en-GB"/>
        </w:rPr>
        <w:t xml:space="preserve"> Here</w:t>
      </w:r>
      <w:r w:rsidR="005D1109">
        <w:rPr>
          <w:rFonts w:ascii="Cambria" w:eastAsia="Times New Roman" w:hAnsi="Cambria" w:cs="Calibri"/>
          <w:sz w:val="22"/>
          <w:shd w:val="clear" w:color="auto" w:fill="FFFFFF"/>
          <w:lang w:eastAsia="en-GB"/>
        </w:rPr>
        <w:t>,</w:t>
      </w:r>
      <w:r w:rsidR="001D2D43">
        <w:rPr>
          <w:rFonts w:ascii="Cambria" w:eastAsia="Times New Roman" w:hAnsi="Cambria" w:cs="Calibri"/>
          <w:sz w:val="22"/>
          <w:shd w:val="clear" w:color="auto" w:fill="FFFFFF"/>
          <w:lang w:eastAsia="en-GB"/>
        </w:rPr>
        <w:t xml:space="preserve"> we show that </w:t>
      </w:r>
      <w:r w:rsidR="001D2D43">
        <w:rPr>
          <w:rFonts w:ascii="Cambria" w:eastAsia="Times New Roman" w:hAnsi="Cambria" w:cs="Calibri"/>
          <w:sz w:val="22"/>
          <w:lang w:eastAsia="en-GB"/>
        </w:rPr>
        <w:t>Ase1 selectively promote</w:t>
      </w:r>
      <w:r w:rsidR="00D55E38">
        <w:rPr>
          <w:rFonts w:ascii="Cambria" w:eastAsia="Times New Roman" w:hAnsi="Cambria" w:cs="Calibri"/>
          <w:sz w:val="22"/>
          <w:lang w:eastAsia="en-GB"/>
        </w:rPr>
        <w:t>s</w:t>
      </w:r>
      <w:r w:rsidR="001D2D43">
        <w:rPr>
          <w:rFonts w:ascii="Cambria" w:eastAsia="Times New Roman" w:hAnsi="Cambria" w:cs="Calibri"/>
          <w:sz w:val="22"/>
          <w:lang w:eastAsia="en-GB"/>
        </w:rPr>
        <w:t xml:space="preserve"> antiparallel microtubule overlap</w:t>
      </w:r>
      <w:r w:rsidR="00F7110C">
        <w:rPr>
          <w:rFonts w:ascii="Cambria" w:eastAsia="Times New Roman" w:hAnsi="Cambria" w:cs="Calibri"/>
          <w:sz w:val="22"/>
          <w:lang w:eastAsia="en-GB"/>
        </w:rPr>
        <w:t xml:space="preserve"> longevity</w:t>
      </w:r>
      <w:r w:rsidR="001D2D43">
        <w:rPr>
          <w:rFonts w:ascii="Cambria" w:eastAsia="Times New Roman" w:hAnsi="Cambria" w:cs="Calibri"/>
          <w:sz w:val="22"/>
          <w:lang w:eastAsia="en-GB"/>
        </w:rPr>
        <w:t>,</w:t>
      </w:r>
      <w:r w:rsidR="00D55E38">
        <w:rPr>
          <w:rFonts w:ascii="Cambria" w:eastAsia="Times New Roman" w:hAnsi="Cambria" w:cs="Calibri"/>
          <w:sz w:val="22"/>
          <w:lang w:eastAsia="en-GB"/>
        </w:rPr>
        <w:t xml:space="preserve"> while</w:t>
      </w:r>
      <w:r w:rsidR="001D2D43">
        <w:rPr>
          <w:rFonts w:ascii="Cambria" w:eastAsia="Times New Roman" w:hAnsi="Cambria" w:cs="Calibri"/>
          <w:sz w:val="22"/>
          <w:lang w:eastAsia="en-GB"/>
        </w:rPr>
        <w:t xml:space="preserve"> </w:t>
      </w:r>
      <w:r w:rsidR="00F7110C">
        <w:rPr>
          <w:rFonts w:ascii="Cambria" w:eastAsia="Times New Roman" w:hAnsi="Cambria" w:cs="Calibri"/>
          <w:sz w:val="22"/>
          <w:lang w:eastAsia="en-GB"/>
        </w:rPr>
        <w:t>retaining</w:t>
      </w:r>
      <w:r w:rsidR="00D55E38">
        <w:rPr>
          <w:rFonts w:ascii="Cambria" w:eastAsia="Times New Roman" w:hAnsi="Cambria" w:cs="Calibri"/>
          <w:sz w:val="22"/>
          <w:lang w:eastAsia="en-GB"/>
        </w:rPr>
        <w:t xml:space="preserve"> </w:t>
      </w:r>
      <w:r w:rsidR="001D2D43">
        <w:rPr>
          <w:rFonts w:ascii="Cambria" w:eastAsia="Times New Roman" w:hAnsi="Cambria" w:cs="Calibri"/>
          <w:sz w:val="22"/>
          <w:lang w:eastAsia="en-GB"/>
        </w:rPr>
        <w:t xml:space="preserve">parallel microtubule overlaps and </w:t>
      </w:r>
      <w:r w:rsidR="00F7110C">
        <w:rPr>
          <w:rFonts w:ascii="Cambria" w:eastAsia="Times New Roman" w:hAnsi="Cambria" w:cs="Calibri"/>
          <w:sz w:val="22"/>
          <w:lang w:eastAsia="en-GB"/>
        </w:rPr>
        <w:t xml:space="preserve">individual </w:t>
      </w:r>
      <w:r w:rsidR="001D2D43">
        <w:rPr>
          <w:rFonts w:ascii="Cambria" w:eastAsia="Times New Roman" w:hAnsi="Cambria" w:cs="Calibri"/>
          <w:sz w:val="22"/>
          <w:lang w:eastAsia="en-GB"/>
        </w:rPr>
        <w:t>microtubules</w:t>
      </w:r>
      <w:r w:rsidR="00D55E38" w:rsidRPr="00D55E38">
        <w:rPr>
          <w:rFonts w:ascii="Cambria" w:eastAsia="Times New Roman" w:hAnsi="Cambria" w:cs="Calibri"/>
          <w:sz w:val="22"/>
          <w:lang w:eastAsia="en-GB"/>
        </w:rPr>
        <w:t xml:space="preserve"> short</w:t>
      </w:r>
      <w:r w:rsidR="00260B48">
        <w:rPr>
          <w:rFonts w:ascii="Cambria" w:eastAsia="Times New Roman" w:hAnsi="Cambria" w:cs="Calibri"/>
          <w:sz w:val="22"/>
          <w:lang w:eastAsia="en-GB"/>
        </w:rPr>
        <w:t>-</w:t>
      </w:r>
      <w:r w:rsidR="00D55E38" w:rsidRPr="00D55E38">
        <w:rPr>
          <w:rFonts w:ascii="Cambria" w:eastAsia="Times New Roman" w:hAnsi="Cambria" w:cs="Calibri"/>
          <w:sz w:val="22"/>
          <w:lang w:eastAsia="en-GB"/>
        </w:rPr>
        <w:t>lived</w:t>
      </w:r>
      <w:r w:rsidR="00D55E38">
        <w:rPr>
          <w:rFonts w:ascii="Cambria" w:eastAsia="Times New Roman" w:hAnsi="Cambria" w:cs="Calibri"/>
          <w:sz w:val="22"/>
          <w:lang w:eastAsia="en-GB"/>
        </w:rPr>
        <w:t xml:space="preserve"> and </w:t>
      </w:r>
      <w:r w:rsidR="00D55E38" w:rsidRPr="00D55E38">
        <w:rPr>
          <w:rFonts w:ascii="Cambria" w:eastAsia="Times New Roman" w:hAnsi="Cambria" w:cs="Calibri"/>
          <w:sz w:val="22"/>
          <w:lang w:eastAsia="en-GB"/>
        </w:rPr>
        <w:t>dynamic</w:t>
      </w:r>
      <w:r w:rsidR="00C42493">
        <w:rPr>
          <w:rFonts w:ascii="Cambria" w:eastAsia="Times New Roman" w:hAnsi="Cambria" w:cs="Calibri"/>
          <w:sz w:val="22"/>
          <w:lang w:eastAsia="en-GB"/>
        </w:rPr>
        <w:t xml:space="preserve">. </w:t>
      </w:r>
      <w:r w:rsidR="005D1109">
        <w:rPr>
          <w:rFonts w:ascii="Cambria" w:eastAsia="Times New Roman" w:hAnsi="Cambria" w:cs="Calibri"/>
          <w:sz w:val="22"/>
          <w:lang w:eastAsia="en-GB"/>
        </w:rPr>
        <w:t xml:space="preserve">In antiparallel overlaps </w:t>
      </w:r>
      <w:r w:rsidR="002C0448">
        <w:rPr>
          <w:rFonts w:ascii="Cambria" w:eastAsia="Times New Roman" w:hAnsi="Cambria" w:cs="Calibri"/>
          <w:sz w:val="22"/>
          <w:lang w:eastAsia="en-GB"/>
        </w:rPr>
        <w:t>selectively</w:t>
      </w:r>
      <w:r w:rsidR="005D1109">
        <w:rPr>
          <w:rFonts w:ascii="Cambria" w:eastAsia="Times New Roman" w:hAnsi="Cambria" w:cs="Calibri"/>
          <w:sz w:val="22"/>
          <w:lang w:eastAsia="en-GB"/>
        </w:rPr>
        <w:t>, Ase1</w:t>
      </w:r>
      <w:r w:rsidR="00771F3D">
        <w:rPr>
          <w:rFonts w:ascii="Cambria" w:eastAsia="Times New Roman" w:hAnsi="Cambria" w:cs="Calibri"/>
          <w:sz w:val="22"/>
          <w:lang w:eastAsia="en-GB"/>
        </w:rPr>
        <w:t xml:space="preserve"> </w:t>
      </w:r>
      <w:r w:rsidR="00FC4834">
        <w:rPr>
          <w:rFonts w:ascii="Cambria" w:eastAsia="Times New Roman" w:hAnsi="Cambria" w:cs="Calibri"/>
          <w:sz w:val="22"/>
          <w:lang w:eastAsia="en-GB"/>
        </w:rPr>
        <w:t xml:space="preserve">hinders </w:t>
      </w:r>
      <w:r w:rsidR="00771F3D">
        <w:rPr>
          <w:rFonts w:ascii="Cambria" w:eastAsia="Times New Roman" w:hAnsi="Cambria" w:cs="Calibri"/>
          <w:sz w:val="22"/>
          <w:lang w:eastAsia="en-GB"/>
        </w:rPr>
        <w:t>depolymerization and</w:t>
      </w:r>
      <w:r w:rsidR="00525948">
        <w:rPr>
          <w:rFonts w:ascii="Cambria" w:eastAsia="Times New Roman" w:hAnsi="Cambria" w:cs="Calibri"/>
          <w:sz w:val="22"/>
          <w:lang w:eastAsia="en-GB"/>
        </w:rPr>
        <w:t xml:space="preserve"> </w:t>
      </w:r>
      <w:r w:rsidR="00FC4834">
        <w:rPr>
          <w:rFonts w:ascii="Cambria" w:eastAsia="Times New Roman" w:hAnsi="Cambria" w:cs="Calibri"/>
          <w:sz w:val="22"/>
          <w:lang w:eastAsia="en-GB"/>
        </w:rPr>
        <w:t>accelerate</w:t>
      </w:r>
      <w:r w:rsidR="008C0F2F">
        <w:rPr>
          <w:rFonts w:ascii="Cambria" w:eastAsia="Times New Roman" w:hAnsi="Cambria" w:cs="Calibri"/>
          <w:sz w:val="22"/>
          <w:lang w:eastAsia="en-GB"/>
        </w:rPr>
        <w:t>s</w:t>
      </w:r>
      <w:r w:rsidR="00FC4834">
        <w:rPr>
          <w:rFonts w:ascii="Cambria" w:eastAsia="Times New Roman" w:hAnsi="Cambria" w:cs="Calibri"/>
          <w:sz w:val="22"/>
          <w:lang w:eastAsia="en-GB"/>
        </w:rPr>
        <w:t xml:space="preserve"> </w:t>
      </w:r>
      <w:r w:rsidR="00413587">
        <w:rPr>
          <w:rFonts w:ascii="Cambria" w:eastAsia="Times New Roman" w:hAnsi="Cambria" w:cs="Calibri"/>
          <w:sz w:val="22"/>
          <w:lang w:eastAsia="en-GB"/>
        </w:rPr>
        <w:t>rescue</w:t>
      </w:r>
      <w:r w:rsidR="00FC4834">
        <w:rPr>
          <w:rFonts w:ascii="Cambria" w:eastAsia="Times New Roman" w:hAnsi="Cambria" w:cs="Calibri"/>
          <w:sz w:val="22"/>
          <w:lang w:eastAsia="en-GB"/>
        </w:rPr>
        <w:t>s</w:t>
      </w:r>
      <w:r w:rsidR="002C0448">
        <w:rPr>
          <w:rFonts w:ascii="Cambria" w:eastAsia="Times New Roman" w:hAnsi="Cambria" w:cs="Calibri"/>
          <w:sz w:val="22"/>
          <w:lang w:eastAsia="en-GB"/>
        </w:rPr>
        <w:t xml:space="preserve">, </w:t>
      </w:r>
      <w:r w:rsidR="00771F3D">
        <w:rPr>
          <w:rFonts w:ascii="Cambria" w:eastAsia="Times New Roman" w:hAnsi="Cambria" w:cs="Calibri"/>
          <w:sz w:val="22"/>
          <w:lang w:eastAsia="en-GB"/>
        </w:rPr>
        <w:t xml:space="preserve">thus </w:t>
      </w:r>
      <w:r w:rsidR="00737933">
        <w:rPr>
          <w:rFonts w:ascii="Cambria" w:eastAsia="Times New Roman" w:hAnsi="Cambria" w:cs="Calibri"/>
          <w:sz w:val="22"/>
          <w:lang w:eastAsia="en-GB"/>
        </w:rPr>
        <w:t>resulting in</w:t>
      </w:r>
      <w:r w:rsidR="00413587">
        <w:rPr>
          <w:rFonts w:ascii="Cambria" w:eastAsia="Times New Roman" w:hAnsi="Cambria" w:cs="Calibri"/>
          <w:sz w:val="22"/>
          <w:lang w:eastAsia="en-GB"/>
        </w:rPr>
        <w:t xml:space="preserve"> increased </w:t>
      </w:r>
      <w:r w:rsidR="00771F3D">
        <w:rPr>
          <w:rFonts w:ascii="Cambria" w:eastAsia="Times New Roman" w:hAnsi="Cambria" w:cs="Calibri"/>
          <w:sz w:val="22"/>
          <w:lang w:eastAsia="en-GB"/>
        </w:rPr>
        <w:t xml:space="preserve">microtubule </w:t>
      </w:r>
      <w:r w:rsidR="00BC55F8">
        <w:rPr>
          <w:rFonts w:ascii="Cambria" w:eastAsia="Times New Roman" w:hAnsi="Cambria" w:cs="Calibri"/>
          <w:sz w:val="22"/>
          <w:lang w:eastAsia="en-GB"/>
        </w:rPr>
        <w:t>lifetimes</w:t>
      </w:r>
      <w:r w:rsidR="00413587">
        <w:rPr>
          <w:rFonts w:ascii="Cambria" w:eastAsia="Times New Roman" w:hAnsi="Cambria" w:cs="Calibri"/>
          <w:sz w:val="22"/>
          <w:lang w:eastAsia="en-GB"/>
        </w:rPr>
        <w:t xml:space="preserve">. </w:t>
      </w:r>
      <w:r w:rsidR="002064A5">
        <w:rPr>
          <w:rFonts w:ascii="Cambria" w:eastAsia="Times New Roman" w:hAnsi="Cambria" w:cs="Calibri"/>
          <w:sz w:val="22"/>
          <w:lang w:eastAsia="en-GB"/>
        </w:rPr>
        <w:t xml:space="preserve">We observed </w:t>
      </w:r>
      <w:r w:rsidR="00DE09E1">
        <w:rPr>
          <w:rFonts w:ascii="Cambria" w:eastAsia="Times New Roman" w:hAnsi="Cambria" w:cs="Calibri"/>
          <w:sz w:val="22"/>
          <w:lang w:eastAsia="en-GB"/>
        </w:rPr>
        <w:t>Ase1 accumulat</w:t>
      </w:r>
      <w:r w:rsidR="002064A5">
        <w:rPr>
          <w:rFonts w:ascii="Cambria" w:eastAsia="Times New Roman" w:hAnsi="Cambria" w:cs="Calibri"/>
          <w:sz w:val="22"/>
          <w:lang w:eastAsia="en-GB"/>
        </w:rPr>
        <w:t>ing</w:t>
      </w:r>
      <w:r w:rsidR="00DE09E1">
        <w:rPr>
          <w:rFonts w:ascii="Cambria" w:eastAsia="Times New Roman" w:hAnsi="Cambria" w:cs="Calibri"/>
          <w:sz w:val="22"/>
          <w:lang w:eastAsia="en-GB"/>
        </w:rPr>
        <w:t xml:space="preserve"> at the retreating </w:t>
      </w:r>
      <w:r w:rsidR="00C42493">
        <w:rPr>
          <w:rFonts w:ascii="Cambria" w:eastAsia="Times New Roman" w:hAnsi="Cambria" w:cs="Calibri"/>
          <w:sz w:val="22"/>
          <w:lang w:eastAsia="en-GB"/>
        </w:rPr>
        <w:t xml:space="preserve">ends of </w:t>
      </w:r>
      <w:r w:rsidR="008D5678">
        <w:rPr>
          <w:rFonts w:ascii="Cambria" w:eastAsia="Times New Roman" w:hAnsi="Cambria" w:cs="Calibri"/>
          <w:sz w:val="22"/>
          <w:lang w:eastAsia="en-GB"/>
        </w:rPr>
        <w:t xml:space="preserve">depolymerizing </w:t>
      </w:r>
      <w:r w:rsidR="009E6E74">
        <w:rPr>
          <w:rFonts w:ascii="Cambria" w:eastAsia="Times New Roman" w:hAnsi="Cambria" w:cs="Calibri"/>
          <w:sz w:val="22"/>
          <w:lang w:eastAsia="en-GB"/>
        </w:rPr>
        <w:t>microtubules</w:t>
      </w:r>
      <w:r w:rsidR="002064A5">
        <w:rPr>
          <w:rFonts w:ascii="Cambria" w:eastAsia="Times New Roman" w:hAnsi="Cambria" w:cs="Calibri"/>
          <w:sz w:val="22"/>
          <w:lang w:eastAsia="en-GB"/>
        </w:rPr>
        <w:t>.</w:t>
      </w:r>
      <w:r w:rsidR="00D6747D">
        <w:rPr>
          <w:rFonts w:ascii="Cambria" w:eastAsia="Times New Roman" w:hAnsi="Cambria" w:cs="Calibri"/>
          <w:sz w:val="22"/>
          <w:lang w:eastAsia="en-GB"/>
        </w:rPr>
        <w:t xml:space="preserve"> M</w:t>
      </w:r>
      <w:r w:rsidR="000D3203">
        <w:rPr>
          <w:rFonts w:ascii="Cambria" w:eastAsia="Times New Roman" w:hAnsi="Cambria" w:cs="Calibri"/>
          <w:sz w:val="22"/>
          <w:lang w:eastAsia="en-GB"/>
        </w:rPr>
        <w:t>athematical modelling</w:t>
      </w:r>
      <w:r w:rsidR="00432EE1">
        <w:rPr>
          <w:rFonts w:ascii="Cambria" w:eastAsia="Times New Roman" w:hAnsi="Cambria" w:cs="Calibri"/>
          <w:sz w:val="22"/>
          <w:lang w:eastAsia="en-GB"/>
        </w:rPr>
        <w:t xml:space="preserve"> </w:t>
      </w:r>
      <w:commentRangeStart w:id="0"/>
      <w:r w:rsidR="00432EE1">
        <w:rPr>
          <w:rFonts w:ascii="Cambria" w:eastAsia="Times New Roman" w:hAnsi="Cambria" w:cs="Calibri"/>
          <w:sz w:val="22"/>
          <w:lang w:eastAsia="en-GB"/>
        </w:rPr>
        <w:t>suggest</w:t>
      </w:r>
      <w:r w:rsidR="007C759E">
        <w:rPr>
          <w:rFonts w:ascii="Cambria" w:eastAsia="Times New Roman" w:hAnsi="Cambria" w:cs="Calibri"/>
          <w:sz w:val="22"/>
          <w:lang w:eastAsia="en-GB"/>
        </w:rPr>
        <w:t>s</w:t>
      </w:r>
      <w:r w:rsidR="00432EE1">
        <w:rPr>
          <w:rFonts w:ascii="Cambria" w:eastAsia="Times New Roman" w:hAnsi="Cambria" w:cs="Calibri"/>
          <w:sz w:val="22"/>
          <w:lang w:eastAsia="en-GB"/>
        </w:rPr>
        <w:t xml:space="preserve"> </w:t>
      </w:r>
      <w:commentRangeEnd w:id="0"/>
      <w:r w:rsidR="00A252DA">
        <w:rPr>
          <w:rStyle w:val="CommentReference"/>
        </w:rPr>
        <w:commentReference w:id="0"/>
      </w:r>
      <w:r w:rsidR="00432EE1">
        <w:rPr>
          <w:rFonts w:ascii="Cambria" w:eastAsia="Times New Roman" w:hAnsi="Cambria" w:cs="Calibri"/>
          <w:sz w:val="22"/>
          <w:lang w:eastAsia="en-GB"/>
        </w:rPr>
        <w:t xml:space="preserve">that </w:t>
      </w:r>
      <w:del w:id="1" w:author="Manuel Lera Ramírez" w:date="2022-03-10T10:03:00Z">
        <w:r w:rsidR="00FC4834" w:rsidDel="00A252DA">
          <w:rPr>
            <w:rFonts w:ascii="Cambria" w:eastAsia="Times New Roman" w:hAnsi="Cambria" w:cs="Calibri"/>
            <w:sz w:val="22"/>
            <w:lang w:eastAsia="en-GB"/>
          </w:rPr>
          <w:delText xml:space="preserve">such </w:delText>
        </w:r>
        <w:r w:rsidR="00432EE1" w:rsidDel="00A252DA">
          <w:rPr>
            <w:rFonts w:ascii="Cambria" w:eastAsia="Times New Roman" w:hAnsi="Cambria" w:cs="Calibri"/>
            <w:sz w:val="22"/>
            <w:lang w:eastAsia="en-GB"/>
          </w:rPr>
          <w:delText>accumulat</w:delText>
        </w:r>
        <w:r w:rsidR="007C759E" w:rsidDel="00A252DA">
          <w:rPr>
            <w:rFonts w:ascii="Cambria" w:eastAsia="Times New Roman" w:hAnsi="Cambria" w:cs="Calibri"/>
            <w:sz w:val="22"/>
            <w:lang w:eastAsia="en-GB"/>
          </w:rPr>
          <w:delText xml:space="preserve">ion </w:delText>
        </w:r>
        <w:r w:rsidR="00F67ABF" w:rsidDel="00A252DA">
          <w:rPr>
            <w:rFonts w:ascii="Cambria" w:eastAsia="Times New Roman" w:hAnsi="Cambria" w:cs="Calibri"/>
            <w:sz w:val="22"/>
            <w:lang w:eastAsia="en-GB"/>
          </w:rPr>
          <w:delText xml:space="preserve">is sufficient to </w:delText>
        </w:r>
        <w:r w:rsidR="00FC4834" w:rsidDel="00A252DA">
          <w:rPr>
            <w:rFonts w:ascii="Cambria" w:eastAsia="Times New Roman" w:hAnsi="Cambria" w:cs="Calibri"/>
            <w:sz w:val="22"/>
            <w:lang w:eastAsia="en-GB"/>
          </w:rPr>
          <w:delText xml:space="preserve">decelerate </w:delText>
        </w:r>
        <w:r w:rsidR="00771F3D" w:rsidDel="00A252DA">
          <w:rPr>
            <w:rFonts w:ascii="Cambria" w:eastAsia="Times New Roman" w:hAnsi="Cambria" w:cs="Calibri"/>
            <w:sz w:val="22"/>
            <w:lang w:eastAsia="en-GB"/>
          </w:rPr>
          <w:delText>microtubule depolymerization</w:delText>
        </w:r>
      </w:del>
      <w:ins w:id="2" w:author="Manuel Lera Ramírez" w:date="2022-03-10T10:03:00Z">
        <w:r w:rsidR="00A252DA">
          <w:rPr>
            <w:rFonts w:ascii="Cambria" w:eastAsia="Times New Roman" w:hAnsi="Cambria" w:cs="Calibri"/>
            <w:sz w:val="22"/>
            <w:lang w:eastAsia="en-GB"/>
          </w:rPr>
          <w:t>tubulin subunits a</w:t>
        </w:r>
      </w:ins>
      <w:ins w:id="3" w:author="Manuel Lera Ramírez" w:date="2022-03-10T10:04:00Z">
        <w:r w:rsidR="00A252DA">
          <w:rPr>
            <w:rFonts w:ascii="Cambria" w:eastAsia="Times New Roman" w:hAnsi="Cambria" w:cs="Calibri"/>
            <w:sz w:val="22"/>
            <w:lang w:eastAsia="en-GB"/>
          </w:rPr>
          <w:t xml:space="preserve">re less likely to unbind from the tip </w:t>
        </w:r>
      </w:ins>
      <w:ins w:id="4" w:author="Manuel Lera Ramírez" w:date="2022-03-10T10:05:00Z">
        <w:r w:rsidR="00A252DA">
          <w:rPr>
            <w:rFonts w:ascii="Cambria" w:eastAsia="Times New Roman" w:hAnsi="Cambria" w:cs="Calibri"/>
            <w:sz w:val="22"/>
            <w:lang w:eastAsia="en-GB"/>
          </w:rPr>
          <w:t>when</w:t>
        </w:r>
      </w:ins>
      <w:ins w:id="5" w:author="Manuel Lera Ramírez" w:date="2022-03-10T10:04:00Z">
        <w:r w:rsidR="00A252DA">
          <w:rPr>
            <w:rFonts w:ascii="Cambria" w:eastAsia="Times New Roman" w:hAnsi="Cambria" w:cs="Calibri"/>
            <w:sz w:val="22"/>
            <w:lang w:eastAsia="en-GB"/>
          </w:rPr>
          <w:t xml:space="preserve"> they are bound to Ase1</w:t>
        </w:r>
      </w:ins>
      <w:ins w:id="6" w:author="Manuel Lera Ramírez" w:date="2022-03-10T10:05:00Z">
        <w:r w:rsidR="00A252DA">
          <w:rPr>
            <w:rFonts w:ascii="Cambria" w:eastAsia="Times New Roman" w:hAnsi="Cambria" w:cs="Calibri"/>
            <w:sz w:val="22"/>
            <w:lang w:eastAsia="en-GB"/>
          </w:rPr>
          <w:t xml:space="preserve"> and</w:t>
        </w:r>
      </w:ins>
      <w:ins w:id="7" w:author="Manuel Lera Ramírez" w:date="2022-03-10T10:04:00Z">
        <w:r w:rsidR="00A252DA">
          <w:rPr>
            <w:rFonts w:ascii="Cambria" w:eastAsia="Times New Roman" w:hAnsi="Cambria" w:cs="Calibri"/>
            <w:sz w:val="22"/>
            <w:lang w:eastAsia="en-GB"/>
          </w:rPr>
          <w:t xml:space="preserve"> this automatically leads to slower shrinkage speed and accumulation</w:t>
        </w:r>
      </w:ins>
      <w:ins w:id="8" w:author="Manuel Lera Ramírez" w:date="2022-03-10T10:06:00Z">
        <w:r w:rsidR="00A252DA">
          <w:rPr>
            <w:rFonts w:ascii="Cambria" w:eastAsia="Times New Roman" w:hAnsi="Cambria" w:cs="Calibri"/>
            <w:sz w:val="22"/>
            <w:lang w:eastAsia="en-GB"/>
          </w:rPr>
          <w:t xml:space="preserve"> of Ase1 at the microtubule tip</w:t>
        </w:r>
      </w:ins>
      <w:r w:rsidR="00432EE1">
        <w:rPr>
          <w:rFonts w:ascii="Cambria" w:eastAsia="Times New Roman" w:hAnsi="Cambria" w:cs="Calibri"/>
          <w:sz w:val="22"/>
          <w:lang w:eastAsia="en-GB"/>
        </w:rPr>
        <w:t>.</w:t>
      </w:r>
      <w:r w:rsidR="00BC55F8">
        <w:rPr>
          <w:rFonts w:ascii="Cambria" w:eastAsia="Times New Roman" w:hAnsi="Cambria" w:cs="Calibri"/>
          <w:sz w:val="22"/>
          <w:lang w:eastAsia="en-GB"/>
        </w:rPr>
        <w:t xml:space="preserve"> We </w:t>
      </w:r>
      <w:r w:rsidR="007C759E">
        <w:rPr>
          <w:rFonts w:ascii="Cambria" w:eastAsia="Times New Roman" w:hAnsi="Cambria" w:cs="Calibri"/>
          <w:sz w:val="22"/>
          <w:lang w:eastAsia="en-GB"/>
        </w:rPr>
        <w:t>propose</w:t>
      </w:r>
      <w:r w:rsidR="00BC55F8">
        <w:rPr>
          <w:rFonts w:ascii="Cambria" w:eastAsia="Times New Roman" w:hAnsi="Cambria" w:cs="Calibri"/>
          <w:sz w:val="22"/>
          <w:lang w:eastAsia="en-GB"/>
        </w:rPr>
        <w:t xml:space="preserve"> that differential regulation of microtubule dynamics by Ase1 contributes to mitotic spindle</w:t>
      </w:r>
      <w:r w:rsidR="00F67ABF">
        <w:rPr>
          <w:rFonts w:ascii="Cambria" w:eastAsia="Times New Roman" w:hAnsi="Cambria" w:cs="Calibri"/>
          <w:sz w:val="22"/>
          <w:lang w:eastAsia="en-GB"/>
        </w:rPr>
        <w:t xml:space="preserve"> </w:t>
      </w:r>
      <w:r w:rsidR="00FC4834">
        <w:rPr>
          <w:rFonts w:ascii="Cambria" w:eastAsia="Times New Roman" w:hAnsi="Cambria" w:cs="Calibri"/>
          <w:sz w:val="22"/>
          <w:lang w:eastAsia="en-GB"/>
        </w:rPr>
        <w:t xml:space="preserve">assembly </w:t>
      </w:r>
      <w:r w:rsidR="00F67ABF">
        <w:rPr>
          <w:rFonts w:ascii="Cambria" w:eastAsia="Times New Roman" w:hAnsi="Cambria" w:cs="Calibri"/>
          <w:sz w:val="22"/>
          <w:lang w:eastAsia="en-GB"/>
        </w:rPr>
        <w:t xml:space="preserve">by </w:t>
      </w:r>
      <w:r w:rsidR="00FC4834">
        <w:rPr>
          <w:rFonts w:ascii="Cambria" w:eastAsia="Times New Roman" w:hAnsi="Cambria" w:cs="Calibri"/>
          <w:sz w:val="22"/>
          <w:lang w:eastAsia="en-GB"/>
        </w:rPr>
        <w:t xml:space="preserve">specifically </w:t>
      </w:r>
      <w:r w:rsidR="00F67ABF">
        <w:rPr>
          <w:rFonts w:ascii="Cambria" w:eastAsia="Times New Roman" w:hAnsi="Cambria" w:cs="Calibri"/>
          <w:sz w:val="22"/>
          <w:lang w:eastAsia="en-GB"/>
        </w:rPr>
        <w:t xml:space="preserve">stabilizing </w:t>
      </w:r>
      <w:r w:rsidR="00106C22">
        <w:rPr>
          <w:rFonts w:ascii="Cambria" w:eastAsia="Times New Roman" w:hAnsi="Cambria" w:cs="Calibri"/>
          <w:sz w:val="22"/>
          <w:lang w:eastAsia="en-GB"/>
        </w:rPr>
        <w:t xml:space="preserve">antiparallel overlaps </w:t>
      </w:r>
      <w:r w:rsidR="00E2442E">
        <w:rPr>
          <w:rFonts w:ascii="Cambria" w:eastAsia="Times New Roman" w:hAnsi="Cambria" w:cs="Calibri"/>
          <w:sz w:val="22"/>
          <w:lang w:eastAsia="en-GB"/>
        </w:rPr>
        <w:t xml:space="preserve">in the </w:t>
      </w:r>
      <w:r w:rsidR="00FC4834">
        <w:rPr>
          <w:rFonts w:ascii="Cambria" w:eastAsia="Times New Roman" w:hAnsi="Cambria" w:cs="Calibri"/>
          <w:sz w:val="22"/>
          <w:lang w:eastAsia="en-GB"/>
        </w:rPr>
        <w:t>midzone</w:t>
      </w:r>
      <w:r w:rsidR="004E5D94">
        <w:rPr>
          <w:rFonts w:ascii="Cambria" w:eastAsia="Times New Roman" w:hAnsi="Cambria" w:cs="Calibri"/>
          <w:sz w:val="22"/>
          <w:lang w:eastAsia="en-GB"/>
        </w:rPr>
        <w:t>,</w:t>
      </w:r>
      <w:r w:rsidR="00E2442E">
        <w:rPr>
          <w:rFonts w:ascii="Cambria" w:eastAsia="Times New Roman" w:hAnsi="Cambria" w:cs="Calibri"/>
          <w:sz w:val="22"/>
          <w:lang w:eastAsia="en-GB"/>
        </w:rPr>
        <w:t xml:space="preserve"> </w:t>
      </w:r>
      <w:r w:rsidR="00FC4834">
        <w:rPr>
          <w:rFonts w:ascii="Cambria" w:eastAsia="Times New Roman" w:hAnsi="Cambria" w:cs="Calibri"/>
          <w:sz w:val="22"/>
          <w:lang w:eastAsia="en-GB"/>
        </w:rPr>
        <w:t>compared to</w:t>
      </w:r>
      <w:r w:rsidR="00106C22">
        <w:rPr>
          <w:rFonts w:ascii="Cambria" w:eastAsia="Times New Roman" w:hAnsi="Cambria" w:cs="Calibri"/>
          <w:sz w:val="22"/>
          <w:lang w:eastAsia="en-GB"/>
        </w:rPr>
        <w:t xml:space="preserve"> </w:t>
      </w:r>
      <w:r w:rsidR="00E2442E">
        <w:rPr>
          <w:rFonts w:ascii="Cambria" w:eastAsia="Times New Roman" w:hAnsi="Cambria" w:cs="Calibri"/>
          <w:sz w:val="22"/>
          <w:lang w:eastAsia="en-GB"/>
        </w:rPr>
        <w:t>parallel</w:t>
      </w:r>
      <w:r w:rsidR="00FC4834">
        <w:rPr>
          <w:rFonts w:ascii="Cambria" w:eastAsia="Times New Roman" w:hAnsi="Cambria" w:cs="Calibri"/>
          <w:sz w:val="22"/>
          <w:lang w:eastAsia="en-GB"/>
        </w:rPr>
        <w:t>ly</w:t>
      </w:r>
      <w:r w:rsidR="00E2442E">
        <w:rPr>
          <w:rFonts w:ascii="Cambria" w:eastAsia="Times New Roman" w:hAnsi="Cambria" w:cs="Calibri"/>
          <w:sz w:val="22"/>
          <w:lang w:eastAsia="en-GB"/>
        </w:rPr>
        <w:t xml:space="preserve"> </w:t>
      </w:r>
      <w:r w:rsidR="00FC4834">
        <w:rPr>
          <w:rFonts w:ascii="Cambria" w:eastAsia="Times New Roman" w:hAnsi="Cambria" w:cs="Calibri"/>
          <w:sz w:val="22"/>
          <w:lang w:eastAsia="en-GB"/>
        </w:rPr>
        <w:t>overlapping or</w:t>
      </w:r>
      <w:r w:rsidR="00E2442E">
        <w:rPr>
          <w:rFonts w:ascii="Cambria" w:eastAsia="Times New Roman" w:hAnsi="Cambria" w:cs="Calibri"/>
          <w:sz w:val="22"/>
          <w:lang w:eastAsia="en-GB"/>
        </w:rPr>
        <w:t xml:space="preserve"> </w:t>
      </w:r>
      <w:r w:rsidR="00FC4834">
        <w:rPr>
          <w:rFonts w:ascii="Cambria" w:eastAsia="Times New Roman" w:hAnsi="Cambria" w:cs="Calibri"/>
          <w:sz w:val="22"/>
          <w:lang w:eastAsia="en-GB"/>
        </w:rPr>
        <w:t>isolated microtubules</w:t>
      </w:r>
      <w:r w:rsidR="00BC55F8">
        <w:rPr>
          <w:rFonts w:ascii="Cambria" w:eastAsia="Times New Roman" w:hAnsi="Cambria" w:cs="Calibri"/>
          <w:sz w:val="22"/>
          <w:lang w:eastAsia="en-GB"/>
        </w:rPr>
        <w:t>.</w:t>
      </w:r>
    </w:p>
    <w:p w14:paraId="62709773" w14:textId="77777777" w:rsidR="007C759E" w:rsidRPr="00272ABE" w:rsidRDefault="007C759E" w:rsidP="002F2922">
      <w:pPr>
        <w:spacing w:line="360" w:lineRule="auto"/>
        <w:textAlignment w:val="baseline"/>
        <w:rPr>
          <w:rFonts w:ascii="Cambria" w:eastAsia="Times New Roman" w:hAnsi="Cambria" w:cs="Calibri Light"/>
          <w:color w:val="2F5496"/>
          <w:sz w:val="22"/>
          <w:lang w:eastAsia="en-GB"/>
        </w:rPr>
      </w:pPr>
    </w:p>
    <w:p w14:paraId="655CAA18" w14:textId="687410F2" w:rsidR="006A329D" w:rsidRPr="00D06149" w:rsidRDefault="002F2922" w:rsidP="00706662">
      <w:pPr>
        <w:spacing w:line="360" w:lineRule="auto"/>
        <w:jc w:val="both"/>
        <w:textAlignment w:val="baseline"/>
        <w:rPr>
          <w:rFonts w:ascii="Cambria" w:eastAsia="Times New Roman" w:hAnsi="Cambria" w:cs="Calibri"/>
          <w:i/>
          <w:iCs/>
          <w:sz w:val="22"/>
          <w:shd w:val="clear" w:color="auto" w:fill="FFFFFF"/>
          <w:lang w:eastAsia="en-GB"/>
        </w:rPr>
      </w:pPr>
      <w:r w:rsidRPr="00D06149">
        <w:rPr>
          <w:rFonts w:ascii="Cambria" w:eastAsia="Times New Roman" w:hAnsi="Cambria" w:cs="Calibri Light"/>
          <w:b/>
          <w:bCs/>
          <w:color w:val="2F5496"/>
          <w:sz w:val="22"/>
          <w:lang w:eastAsia="en-GB"/>
        </w:rPr>
        <w:lastRenderedPageBreak/>
        <w:t>Introduction</w:t>
      </w:r>
      <w:r w:rsidRPr="00272ABE">
        <w:rPr>
          <w:rFonts w:ascii="Cambria" w:eastAsia="Times New Roman" w:hAnsi="Cambria" w:cs="Calibri Light"/>
          <w:color w:val="2F5496"/>
          <w:sz w:val="22"/>
          <w:lang w:eastAsia="en-GB"/>
        </w:rPr>
        <w:t> </w:t>
      </w:r>
      <w:r w:rsidR="0042450E">
        <w:rPr>
          <w:rFonts w:ascii="Cambria" w:eastAsia="Times New Roman" w:hAnsi="Cambria" w:cs="Calibri"/>
          <w:sz w:val="22"/>
          <w:shd w:val="clear" w:color="auto" w:fill="FFFFFF"/>
          <w:lang w:eastAsia="en-GB"/>
        </w:rPr>
        <w:t xml:space="preserve">| </w:t>
      </w:r>
      <w:r w:rsidRPr="00272ABE">
        <w:rPr>
          <w:rFonts w:ascii="Cambria" w:eastAsia="Times New Roman" w:hAnsi="Cambria" w:cs="Calibri"/>
          <w:sz w:val="22"/>
          <w:shd w:val="clear" w:color="auto" w:fill="FFFFFF"/>
          <w:lang w:eastAsia="en-GB"/>
        </w:rPr>
        <w:t>Spatial regulation of </w:t>
      </w:r>
      <w:r>
        <w:rPr>
          <w:rFonts w:ascii="Cambria" w:eastAsia="Times New Roman" w:hAnsi="Cambria" w:cs="Calibri"/>
          <w:sz w:val="22"/>
          <w:shd w:val="clear" w:color="auto" w:fill="FFFFFF"/>
          <w:lang w:eastAsia="en-GB"/>
        </w:rPr>
        <w:t>microtubule</w:t>
      </w:r>
      <w:r w:rsidRPr="00272ABE">
        <w:rPr>
          <w:rFonts w:ascii="Cambria" w:eastAsia="Times New Roman" w:hAnsi="Cambria" w:cs="Calibri"/>
          <w:sz w:val="22"/>
          <w:shd w:val="clear" w:color="auto" w:fill="FFFFFF"/>
          <w:lang w:eastAsia="en-GB"/>
        </w:rPr>
        <w:t> (MT) organization and dynamics is critical for the assembly of structures such as the mitotic spindle </w:t>
      </w:r>
      <w:r w:rsidRPr="00272ABE">
        <w:rPr>
          <w:rFonts w:ascii="Cambria" w:eastAsia="Times New Roman" w:hAnsi="Cambria" w:cs="Calibri"/>
          <w:color w:val="000000"/>
          <w:sz w:val="22"/>
          <w:shd w:val="clear" w:color="auto" w:fill="E1E3E6"/>
          <w:lang w:eastAsia="en-GB"/>
        </w:rPr>
        <w:t>(</w:t>
      </w:r>
      <w:proofErr w:type="spellStart"/>
      <w:r w:rsidRPr="00272ABE">
        <w:rPr>
          <w:rFonts w:ascii="Cambria" w:eastAsia="Times New Roman" w:hAnsi="Cambria" w:cs="Calibri"/>
          <w:color w:val="000000"/>
          <w:sz w:val="22"/>
          <w:shd w:val="clear" w:color="auto" w:fill="E1E3E6"/>
          <w:lang w:eastAsia="en-GB"/>
        </w:rPr>
        <w:t>Nédélec</w:t>
      </w:r>
      <w:proofErr w:type="spellEnd"/>
      <w:r w:rsidRPr="00272ABE">
        <w:rPr>
          <w:rFonts w:ascii="Cambria" w:eastAsia="Times New Roman" w:hAnsi="Cambria" w:cs="Calibri"/>
          <w:color w:val="000000"/>
          <w:sz w:val="22"/>
          <w:shd w:val="clear" w:color="auto" w:fill="E1E3E6"/>
          <w:lang w:eastAsia="en-GB"/>
        </w:rPr>
        <w:t xml:space="preserve"> et al. 2003)</w:t>
      </w:r>
      <w:r w:rsidRPr="00272ABE">
        <w:rPr>
          <w:rFonts w:ascii="Cambria" w:eastAsia="Times New Roman" w:hAnsi="Cambria" w:cs="Calibri"/>
          <w:sz w:val="22"/>
          <w:shd w:val="clear" w:color="auto" w:fill="FFFFFF"/>
          <w:lang w:eastAsia="en-GB"/>
        </w:rPr>
        <w:t>. </w:t>
      </w:r>
      <w:r w:rsidR="005438DF">
        <w:rPr>
          <w:rFonts w:ascii="Cambria" w:eastAsia="Times New Roman" w:hAnsi="Cambria" w:cs="Calibri"/>
          <w:sz w:val="22"/>
          <w:shd w:val="clear" w:color="auto" w:fill="FFFFFF"/>
          <w:lang w:eastAsia="en-GB"/>
        </w:rPr>
        <w:t xml:space="preserve">MTs </w:t>
      </w:r>
      <w:r w:rsidR="007578F3">
        <w:rPr>
          <w:rFonts w:ascii="Cambria" w:eastAsia="Times New Roman" w:hAnsi="Cambria" w:cs="Calibri"/>
          <w:sz w:val="22"/>
          <w:shd w:val="clear" w:color="auto" w:fill="FFFFFF"/>
          <w:lang w:eastAsia="en-GB"/>
        </w:rPr>
        <w:t xml:space="preserve">are dynamic polymers, </w:t>
      </w:r>
      <w:r w:rsidR="005438DF">
        <w:rPr>
          <w:rFonts w:ascii="Cambria" w:eastAsia="Times New Roman" w:hAnsi="Cambria" w:cs="Calibri"/>
          <w:sz w:val="22"/>
          <w:shd w:val="clear" w:color="auto" w:fill="FFFFFF"/>
          <w:lang w:eastAsia="en-GB"/>
        </w:rPr>
        <w:t>undergo</w:t>
      </w:r>
      <w:r w:rsidR="007578F3">
        <w:rPr>
          <w:rFonts w:ascii="Cambria" w:eastAsia="Times New Roman" w:hAnsi="Cambria" w:cs="Calibri"/>
          <w:sz w:val="22"/>
          <w:shd w:val="clear" w:color="auto" w:fill="FFFFFF"/>
          <w:lang w:eastAsia="en-GB"/>
        </w:rPr>
        <w:t>ing</w:t>
      </w:r>
      <w:r w:rsidR="005438DF">
        <w:rPr>
          <w:rFonts w:ascii="Cambria" w:eastAsia="Times New Roman" w:hAnsi="Cambria" w:cs="Calibri"/>
          <w:sz w:val="22"/>
          <w:shd w:val="clear" w:color="auto" w:fill="FFFFFF"/>
          <w:lang w:eastAsia="en-GB"/>
        </w:rPr>
        <w:t xml:space="preserve"> stochastic switching between phases of assembly and disassembl</w:t>
      </w:r>
      <w:r w:rsidR="007578F3">
        <w:rPr>
          <w:rFonts w:ascii="Cambria" w:eastAsia="Times New Roman" w:hAnsi="Cambria" w:cs="Calibri"/>
          <w:sz w:val="22"/>
          <w:shd w:val="clear" w:color="auto" w:fill="FFFFFF"/>
          <w:lang w:eastAsia="en-GB"/>
        </w:rPr>
        <w:t>y, with the switch from the assembly to the disassembly phase termed catastrophe and the opposite process termed rescue (</w:t>
      </w:r>
      <w:r w:rsidR="00530C80" w:rsidRPr="00B66295">
        <w:rPr>
          <w:rFonts w:ascii="Cambria" w:eastAsia="Times New Roman" w:hAnsi="Cambria" w:cs="Calibri"/>
          <w:sz w:val="22"/>
          <w:highlight w:val="yellow"/>
          <w:shd w:val="clear" w:color="auto" w:fill="FFFFFF"/>
          <w:lang w:eastAsia="en-GB"/>
        </w:rPr>
        <w:t xml:space="preserve">REF </w:t>
      </w:r>
      <w:proofErr w:type="spellStart"/>
      <w:r w:rsidR="00DE09E1" w:rsidRPr="00B66295">
        <w:rPr>
          <w:rFonts w:ascii="Cambria" w:eastAsia="Times New Roman" w:hAnsi="Cambria" w:cs="Calibri"/>
          <w:sz w:val="22"/>
          <w:highlight w:val="yellow"/>
          <w:shd w:val="clear" w:color="auto" w:fill="FFFFFF"/>
          <w:lang w:eastAsia="en-GB"/>
        </w:rPr>
        <w:t>Mitchisson</w:t>
      </w:r>
      <w:proofErr w:type="spellEnd"/>
      <w:r w:rsidR="00DE09E1" w:rsidRPr="00B66295">
        <w:rPr>
          <w:rFonts w:ascii="Cambria" w:eastAsia="Times New Roman" w:hAnsi="Cambria" w:cs="Calibri"/>
          <w:sz w:val="22"/>
          <w:highlight w:val="yellow"/>
          <w:shd w:val="clear" w:color="auto" w:fill="FFFFFF"/>
          <w:lang w:eastAsia="en-GB"/>
        </w:rPr>
        <w:t xml:space="preserve"> &amp; Kirschner</w:t>
      </w:r>
      <w:r w:rsidR="007578F3">
        <w:rPr>
          <w:rFonts w:ascii="Cambria" w:eastAsia="Times New Roman" w:hAnsi="Cambria" w:cs="Calibri"/>
          <w:sz w:val="22"/>
          <w:shd w:val="clear" w:color="auto" w:fill="FFFFFF"/>
          <w:lang w:eastAsia="en-GB"/>
        </w:rPr>
        <w:t xml:space="preserve">). </w:t>
      </w:r>
      <w:r w:rsidR="00DE09E1">
        <w:rPr>
          <w:rFonts w:ascii="Cambria" w:eastAsia="Times New Roman" w:hAnsi="Cambria" w:cs="Calibri"/>
          <w:sz w:val="22"/>
          <w:shd w:val="clear" w:color="auto" w:fill="FFFFFF"/>
          <w:lang w:eastAsia="en-GB"/>
        </w:rPr>
        <w:t xml:space="preserve">Precise regulation of </w:t>
      </w:r>
      <w:r w:rsidRPr="00272ABE">
        <w:rPr>
          <w:rFonts w:ascii="Cambria" w:eastAsia="Times New Roman" w:hAnsi="Cambria" w:cs="Calibri"/>
          <w:sz w:val="22"/>
          <w:shd w:val="clear" w:color="auto" w:fill="FFFFFF"/>
          <w:lang w:eastAsia="en-GB"/>
        </w:rPr>
        <w:t>MT</w:t>
      </w:r>
      <w:del w:id="9" w:author="Manuel Lera Ramírez" w:date="2022-03-10T10:07:00Z">
        <w:r w:rsidRPr="00272ABE" w:rsidDel="00D809A9">
          <w:rPr>
            <w:rFonts w:ascii="Cambria" w:eastAsia="Times New Roman" w:hAnsi="Cambria" w:cs="Calibri"/>
            <w:sz w:val="22"/>
            <w:shd w:val="clear" w:color="auto" w:fill="FFFFFF"/>
            <w:lang w:eastAsia="en-GB"/>
          </w:rPr>
          <w:delText>s</w:delText>
        </w:r>
      </w:del>
      <w:r w:rsidRPr="00272ABE">
        <w:rPr>
          <w:rFonts w:ascii="Cambria" w:eastAsia="Times New Roman" w:hAnsi="Cambria" w:cs="Calibri"/>
          <w:sz w:val="22"/>
          <w:shd w:val="clear" w:color="auto" w:fill="FFFFFF"/>
          <w:lang w:eastAsia="en-GB"/>
        </w:rPr>
        <w:t xml:space="preserve"> </w:t>
      </w:r>
      <w:r w:rsidR="00DE09E1">
        <w:rPr>
          <w:rFonts w:ascii="Cambria" w:eastAsia="Times New Roman" w:hAnsi="Cambria" w:cs="Calibri"/>
          <w:sz w:val="22"/>
          <w:shd w:val="clear" w:color="auto" w:fill="FFFFFF"/>
          <w:lang w:eastAsia="en-GB"/>
        </w:rPr>
        <w:t>dynamics is essential</w:t>
      </w:r>
      <w:r w:rsidR="00DE09E1" w:rsidRPr="00272ABE">
        <w:rPr>
          <w:rFonts w:ascii="Cambria" w:eastAsia="Times New Roman" w:hAnsi="Cambria" w:cs="Calibri"/>
          <w:sz w:val="22"/>
          <w:shd w:val="clear" w:color="auto" w:fill="FFFFFF"/>
          <w:lang w:eastAsia="en-GB"/>
        </w:rPr>
        <w:t xml:space="preserve"> </w:t>
      </w:r>
      <w:r w:rsidR="00DE09E1">
        <w:rPr>
          <w:rFonts w:ascii="Cambria" w:eastAsia="Times New Roman" w:hAnsi="Cambria" w:cs="Calibri"/>
          <w:sz w:val="22"/>
          <w:shd w:val="clear" w:color="auto" w:fill="FFFFFF"/>
          <w:lang w:eastAsia="en-GB"/>
        </w:rPr>
        <w:t>for</w:t>
      </w:r>
      <w:r w:rsidRPr="00272ABE">
        <w:rPr>
          <w:rFonts w:ascii="Cambria" w:eastAsia="Times New Roman" w:hAnsi="Cambria" w:cs="Calibri"/>
          <w:sz w:val="22"/>
          <w:shd w:val="clear" w:color="auto" w:fill="FFFFFF"/>
          <w:lang w:eastAsia="en-GB"/>
        </w:rPr>
        <w:t xml:space="preserve"> spindle assembly, chromosome segregation, cytokinesis, and polarization of interphase arrays in many cell types. </w:t>
      </w:r>
      <w:r>
        <w:rPr>
          <w:rFonts w:ascii="Cambria" w:eastAsia="Times New Roman" w:hAnsi="Cambria" w:cs="Calibri"/>
          <w:sz w:val="22"/>
          <w:lang w:eastAsia="en-GB"/>
        </w:rPr>
        <w:t xml:space="preserve">MT-based structures are formed by interconnected MTs and </w:t>
      </w:r>
      <w:r w:rsidR="00DE09E1">
        <w:rPr>
          <w:rFonts w:ascii="Cambria" w:eastAsia="Times New Roman" w:hAnsi="Cambria" w:cs="Calibri"/>
          <w:sz w:val="22"/>
          <w:lang w:eastAsia="en-GB"/>
        </w:rPr>
        <w:t xml:space="preserve">often by lateral association of several MTs into </w:t>
      </w:r>
      <w:r>
        <w:rPr>
          <w:rFonts w:ascii="Cambria" w:eastAsia="Times New Roman" w:hAnsi="Cambria" w:cs="Calibri"/>
          <w:sz w:val="22"/>
          <w:lang w:eastAsia="en-GB"/>
        </w:rPr>
        <w:t xml:space="preserve">bundles. As MTs are polar filaments, </w:t>
      </w:r>
      <w:del w:id="10" w:author="Manuel Lera Ramírez" w:date="2022-03-10T10:08:00Z">
        <w:r w:rsidDel="00D809A9">
          <w:rPr>
            <w:rFonts w:ascii="Cambria" w:eastAsia="Times New Roman" w:hAnsi="Cambria" w:cs="Calibri"/>
            <w:sz w:val="22"/>
            <w:lang w:eastAsia="en-GB"/>
          </w:rPr>
          <w:delText xml:space="preserve">MTs </w:delText>
        </w:r>
      </w:del>
      <w:ins w:id="11" w:author="Manuel Lera Ramírez" w:date="2022-03-10T10:08:00Z">
        <w:r w:rsidR="00D809A9">
          <w:rPr>
            <w:rFonts w:ascii="Cambria" w:eastAsia="Times New Roman" w:hAnsi="Cambria" w:cs="Calibri"/>
            <w:sz w:val="22"/>
            <w:lang w:eastAsia="en-GB"/>
          </w:rPr>
          <w:t xml:space="preserve">they </w:t>
        </w:r>
      </w:ins>
      <w:r>
        <w:rPr>
          <w:rFonts w:ascii="Cambria" w:eastAsia="Times New Roman" w:hAnsi="Cambria" w:cs="Calibri"/>
          <w:sz w:val="22"/>
          <w:lang w:eastAsia="en-GB"/>
        </w:rPr>
        <w:t>can be bundled in a p</w:t>
      </w:r>
      <w:r>
        <w:rPr>
          <w:rFonts w:ascii="Cambria" w:eastAsia="Times New Roman" w:hAnsi="Cambria" w:cs="Segoe UI"/>
          <w:sz w:val="22"/>
          <w:lang w:eastAsia="en-GB"/>
        </w:rPr>
        <w:t xml:space="preserve">arallel or antiparallel manner. Within </w:t>
      </w:r>
      <w:r w:rsidR="0059506E">
        <w:rPr>
          <w:rFonts w:ascii="Cambria" w:eastAsia="Times New Roman" w:hAnsi="Cambria" w:cs="Segoe UI"/>
          <w:sz w:val="22"/>
          <w:lang w:eastAsia="en-GB"/>
        </w:rPr>
        <w:t xml:space="preserve">bipolar </w:t>
      </w:r>
      <w:r>
        <w:rPr>
          <w:rFonts w:ascii="Cambria" w:eastAsia="Times New Roman" w:hAnsi="Cambria" w:cs="Segoe UI"/>
          <w:sz w:val="22"/>
          <w:lang w:eastAsia="en-GB"/>
        </w:rPr>
        <w:t>structures</w:t>
      </w:r>
      <w:r w:rsidR="001823BB">
        <w:rPr>
          <w:rFonts w:ascii="Cambria" w:eastAsia="Times New Roman" w:hAnsi="Cambria" w:cs="Segoe UI"/>
          <w:sz w:val="22"/>
          <w:lang w:eastAsia="en-GB"/>
        </w:rPr>
        <w:t>,</w:t>
      </w:r>
      <w:r>
        <w:rPr>
          <w:rFonts w:ascii="Cambria" w:eastAsia="Times New Roman" w:hAnsi="Cambria" w:cs="Segoe UI"/>
          <w:sz w:val="22"/>
          <w:lang w:eastAsia="en-GB"/>
        </w:rPr>
        <w:t xml:space="preserve"> </w:t>
      </w:r>
      <w:r w:rsidR="004F7764">
        <w:rPr>
          <w:rFonts w:ascii="Cambria" w:eastAsia="Times New Roman" w:hAnsi="Cambria" w:cs="Segoe UI"/>
          <w:sz w:val="22"/>
          <w:lang w:eastAsia="en-GB"/>
        </w:rPr>
        <w:t>like</w:t>
      </w:r>
      <w:r>
        <w:rPr>
          <w:rFonts w:ascii="Cambria" w:eastAsia="Times New Roman" w:hAnsi="Cambria" w:cs="Segoe UI"/>
          <w:sz w:val="22"/>
          <w:lang w:eastAsia="en-GB"/>
        </w:rPr>
        <w:t xml:space="preserve"> mitotic spindle</w:t>
      </w:r>
      <w:r w:rsidR="004F7764">
        <w:rPr>
          <w:rFonts w:ascii="Cambria" w:eastAsia="Times New Roman" w:hAnsi="Cambria" w:cs="Segoe UI"/>
          <w:sz w:val="22"/>
          <w:lang w:eastAsia="en-GB"/>
        </w:rPr>
        <w:t>s</w:t>
      </w:r>
      <w:r w:rsidR="001823BB">
        <w:rPr>
          <w:rFonts w:ascii="Cambria" w:eastAsia="Times New Roman" w:hAnsi="Cambria" w:cs="Segoe UI"/>
          <w:sz w:val="22"/>
          <w:lang w:eastAsia="en-GB"/>
        </w:rPr>
        <w:t>,</w:t>
      </w:r>
      <w:r>
        <w:rPr>
          <w:rFonts w:ascii="Cambria" w:eastAsia="Times New Roman" w:hAnsi="Cambria" w:cs="Segoe UI"/>
          <w:sz w:val="22"/>
          <w:lang w:eastAsia="en-GB"/>
        </w:rPr>
        <w:t xml:space="preserve"> parallel and antiparallel MT overlaps coexist. </w:t>
      </w:r>
      <w:r w:rsidR="001823BB">
        <w:rPr>
          <w:rFonts w:ascii="Cambria" w:eastAsia="Times New Roman" w:hAnsi="Cambria" w:cs="Segoe UI"/>
          <w:sz w:val="22"/>
          <w:lang w:eastAsia="en-GB"/>
        </w:rPr>
        <w:t xml:space="preserve">While </w:t>
      </w:r>
      <w:ins w:id="12" w:author="Manuel Lera Ramírez" w:date="2022-03-10T10:08:00Z">
        <w:r w:rsidR="00D809A9">
          <w:rPr>
            <w:rFonts w:ascii="Cambria" w:eastAsia="Times New Roman" w:hAnsi="Cambria" w:cs="Segoe UI"/>
            <w:sz w:val="22"/>
            <w:lang w:eastAsia="en-GB"/>
          </w:rPr>
          <w:t xml:space="preserve">MTs that are </w:t>
        </w:r>
      </w:ins>
      <w:r w:rsidR="001823BB">
        <w:rPr>
          <w:rFonts w:ascii="Cambria" w:eastAsia="Times New Roman" w:hAnsi="Cambria" w:cs="Segoe UI"/>
          <w:sz w:val="22"/>
          <w:lang w:eastAsia="en-GB"/>
        </w:rPr>
        <w:t xml:space="preserve">close to the poles </w:t>
      </w:r>
      <w:del w:id="13" w:author="Manuel Lera Ramírez" w:date="2022-03-10T10:08:00Z">
        <w:r w:rsidR="00DE09E1" w:rsidDel="00D809A9">
          <w:rPr>
            <w:rFonts w:ascii="Cambria" w:eastAsia="Times New Roman" w:hAnsi="Cambria" w:cs="Segoe UI"/>
            <w:sz w:val="22"/>
            <w:lang w:eastAsia="en-GB"/>
          </w:rPr>
          <w:delText xml:space="preserve">MTs </w:delText>
        </w:r>
      </w:del>
      <w:r w:rsidR="00DE09E1">
        <w:rPr>
          <w:rFonts w:ascii="Cambria" w:eastAsia="Times New Roman" w:hAnsi="Cambria" w:cs="Segoe UI"/>
          <w:sz w:val="22"/>
          <w:lang w:eastAsia="en-GB"/>
        </w:rPr>
        <w:t>tend to be associated</w:t>
      </w:r>
      <w:r w:rsidR="001823BB">
        <w:rPr>
          <w:rFonts w:ascii="Cambria" w:eastAsia="Times New Roman" w:hAnsi="Cambria" w:cs="Segoe UI"/>
          <w:sz w:val="22"/>
          <w:lang w:eastAsia="en-GB"/>
        </w:rPr>
        <w:t xml:space="preserve"> </w:t>
      </w:r>
      <w:r w:rsidR="00DE09E1">
        <w:rPr>
          <w:rFonts w:ascii="Cambria" w:eastAsia="Times New Roman" w:hAnsi="Cambria" w:cs="Segoe UI"/>
          <w:sz w:val="22"/>
          <w:lang w:eastAsia="en-GB"/>
        </w:rPr>
        <w:t>parallelly</w:t>
      </w:r>
      <w:r w:rsidR="001823BB">
        <w:rPr>
          <w:rFonts w:ascii="Cambria" w:eastAsia="Times New Roman" w:hAnsi="Cambria" w:cs="Segoe UI"/>
          <w:sz w:val="22"/>
          <w:lang w:eastAsia="en-GB"/>
        </w:rPr>
        <w:t xml:space="preserve">, </w:t>
      </w:r>
      <w:r w:rsidR="00DE09E1">
        <w:rPr>
          <w:rFonts w:ascii="Cambria" w:eastAsia="Times New Roman" w:hAnsi="Cambria" w:cs="Segoe UI"/>
          <w:sz w:val="22"/>
          <w:lang w:eastAsia="en-GB"/>
        </w:rPr>
        <w:t xml:space="preserve">MTs </w:t>
      </w:r>
      <w:r w:rsidR="00D2773D">
        <w:rPr>
          <w:rFonts w:ascii="Cambria" w:eastAsia="Times New Roman" w:hAnsi="Cambria" w:cs="Segoe UI"/>
          <w:sz w:val="22"/>
          <w:lang w:eastAsia="en-GB"/>
        </w:rPr>
        <w:t xml:space="preserve">in the </w:t>
      </w:r>
      <w:r w:rsidR="00AA3983">
        <w:rPr>
          <w:rFonts w:ascii="Cambria" w:eastAsia="Times New Roman" w:hAnsi="Cambria" w:cs="Segoe UI"/>
          <w:sz w:val="22"/>
          <w:lang w:eastAsia="en-GB"/>
        </w:rPr>
        <w:t>mid-zone</w:t>
      </w:r>
      <w:r w:rsidR="00D2773D">
        <w:rPr>
          <w:rFonts w:ascii="Cambria" w:eastAsia="Times New Roman" w:hAnsi="Cambria" w:cs="Segoe UI"/>
          <w:sz w:val="22"/>
          <w:lang w:eastAsia="en-GB"/>
        </w:rPr>
        <w:t xml:space="preserve"> </w:t>
      </w:r>
      <w:r w:rsidR="00DE09E1">
        <w:rPr>
          <w:rFonts w:ascii="Cambria" w:eastAsia="Times New Roman" w:hAnsi="Cambria" w:cs="Segoe UI"/>
          <w:sz w:val="22"/>
          <w:lang w:eastAsia="en-GB"/>
        </w:rPr>
        <w:t>form antiparallel overlaps that</w:t>
      </w:r>
      <w:r>
        <w:rPr>
          <w:rFonts w:ascii="Cambria" w:eastAsia="Times New Roman" w:hAnsi="Cambria" w:cs="Segoe UI"/>
          <w:sz w:val="22"/>
          <w:lang w:eastAsia="en-GB"/>
        </w:rPr>
        <w:t xml:space="preserve"> are essential to </w:t>
      </w:r>
      <w:r w:rsidR="00DE09E1">
        <w:rPr>
          <w:rFonts w:ascii="Cambria" w:eastAsia="Times New Roman" w:hAnsi="Cambria" w:cs="Segoe UI"/>
          <w:sz w:val="22"/>
          <w:lang w:eastAsia="en-GB"/>
        </w:rPr>
        <w:t xml:space="preserve">the mechanical integrity </w:t>
      </w:r>
      <w:r>
        <w:rPr>
          <w:rFonts w:ascii="Cambria" w:eastAsia="Times New Roman" w:hAnsi="Cambria" w:cs="Segoe UI"/>
          <w:sz w:val="22"/>
          <w:lang w:eastAsia="en-GB"/>
        </w:rPr>
        <w:t>of the spindle</w:t>
      </w:r>
      <w:ins w:id="14" w:author="Manuel Lera Ramírez" w:date="2022-03-10T10:10:00Z">
        <w:r w:rsidR="00265D10">
          <w:rPr>
            <w:rFonts w:ascii="Cambria" w:eastAsia="Times New Roman" w:hAnsi="Cambria" w:cs="Segoe UI"/>
            <w:sz w:val="22"/>
            <w:lang w:eastAsia="en-GB"/>
          </w:rPr>
          <w:t xml:space="preserve"> (</w:t>
        </w:r>
      </w:ins>
      <w:ins w:id="15" w:author="Manuel Lera Ramírez" w:date="2022-03-10T10:12:00Z">
        <w:r w:rsidR="00265D10" w:rsidRPr="00265D10">
          <w:rPr>
            <w:rFonts w:ascii="Calibri" w:eastAsia="Times New Roman" w:hAnsi="Calibri" w:cs="Calibri"/>
            <w:sz w:val="22"/>
            <w:lang w:eastAsia="en-GB"/>
          </w:rPr>
          <w:t>﻿</w:t>
        </w:r>
        <w:proofErr w:type="spellStart"/>
        <w:r w:rsidR="00265D10" w:rsidRPr="00265D10">
          <w:rPr>
            <w:rFonts w:ascii="Cambria" w:eastAsia="Times New Roman" w:hAnsi="Cambria" w:cs="Segoe UI"/>
            <w:sz w:val="22"/>
            <w:lang w:eastAsia="en-GB"/>
          </w:rPr>
          <w:t>Mastronarde</w:t>
        </w:r>
        <w:proofErr w:type="spellEnd"/>
        <w:r w:rsidR="00265D10">
          <w:rPr>
            <w:rFonts w:ascii="Cambria" w:eastAsia="Times New Roman" w:hAnsi="Cambria" w:cs="Segoe UI"/>
            <w:sz w:val="22"/>
            <w:lang w:eastAsia="en-GB"/>
          </w:rPr>
          <w:t xml:space="preserve"> </w:t>
        </w:r>
        <w:r w:rsidR="00265D10" w:rsidRPr="00265D10">
          <w:rPr>
            <w:rFonts w:ascii="Cambria" w:eastAsia="Times New Roman" w:hAnsi="Cambria" w:cs="Segoe UI"/>
            <w:sz w:val="22"/>
            <w:lang w:eastAsia="en-GB"/>
          </w:rPr>
          <w:t>1993</w:t>
        </w:r>
      </w:ins>
      <w:ins w:id="16" w:author="Manuel Lera Ramírez" w:date="2022-03-10T10:10:00Z">
        <w:r w:rsidR="00265D10">
          <w:rPr>
            <w:rFonts w:ascii="Cambria" w:eastAsia="Times New Roman" w:hAnsi="Cambria" w:cs="Segoe UI"/>
            <w:sz w:val="22"/>
            <w:lang w:eastAsia="en-GB"/>
          </w:rPr>
          <w:t>)</w:t>
        </w:r>
      </w:ins>
      <w:r w:rsidRPr="006A329D">
        <w:rPr>
          <w:rFonts w:ascii="Cambria" w:eastAsia="Times New Roman" w:hAnsi="Cambria" w:cs="Segoe UI"/>
          <w:sz w:val="22"/>
          <w:lang w:eastAsia="en-GB"/>
        </w:rPr>
        <w:t xml:space="preserve">. </w:t>
      </w:r>
      <w:r w:rsidR="00D2773D" w:rsidRPr="006A329D">
        <w:rPr>
          <w:rFonts w:ascii="Cambria" w:eastAsia="Times New Roman" w:hAnsi="Cambria" w:cs="Segoe UI"/>
          <w:sz w:val="22"/>
          <w:lang w:eastAsia="en-GB"/>
        </w:rPr>
        <w:t>Importantly</w:t>
      </w:r>
      <w:r w:rsidRPr="006A329D">
        <w:rPr>
          <w:rFonts w:ascii="Cambria" w:eastAsia="Times New Roman" w:hAnsi="Cambria" w:cs="Segoe UI"/>
          <w:sz w:val="22"/>
          <w:lang w:eastAsia="en-GB"/>
        </w:rPr>
        <w:t xml:space="preserve">, </w:t>
      </w:r>
      <w:r w:rsidR="001E6F53" w:rsidRPr="006A329D">
        <w:rPr>
          <w:rFonts w:ascii="Cambria" w:eastAsia="Times New Roman" w:hAnsi="Cambria" w:cs="Segoe UI"/>
          <w:sz w:val="22"/>
          <w:lang w:eastAsia="en-GB"/>
        </w:rPr>
        <w:t xml:space="preserve">parallel and antiparallel overlaps </w:t>
      </w:r>
      <w:r w:rsidR="006A329D" w:rsidRPr="00D06149">
        <w:rPr>
          <w:rFonts w:ascii="Cambria" w:eastAsia="Times New Roman" w:hAnsi="Cambria" w:cs="Segoe UI"/>
          <w:sz w:val="22"/>
          <w:lang w:eastAsia="en-GB"/>
        </w:rPr>
        <w:t xml:space="preserve">have </w:t>
      </w:r>
      <w:r w:rsidR="00DE09E1">
        <w:rPr>
          <w:rFonts w:ascii="Cambria" w:eastAsia="Times New Roman" w:hAnsi="Cambria" w:cs="Segoe UI"/>
          <w:sz w:val="22"/>
          <w:lang w:eastAsia="en-GB"/>
        </w:rPr>
        <w:t>different roles, and</w:t>
      </w:r>
      <w:r w:rsidR="008730BF">
        <w:rPr>
          <w:rFonts w:ascii="Cambria" w:eastAsia="Times New Roman" w:hAnsi="Cambria" w:cs="Segoe UI"/>
          <w:sz w:val="22"/>
          <w:lang w:eastAsia="en-GB"/>
        </w:rPr>
        <w:t xml:space="preserve"> related to this role, often</w:t>
      </w:r>
      <w:r w:rsidR="00DE09E1">
        <w:rPr>
          <w:rFonts w:ascii="Cambria" w:eastAsia="Times New Roman" w:hAnsi="Cambria" w:cs="Segoe UI"/>
          <w:sz w:val="22"/>
          <w:lang w:eastAsia="en-GB"/>
        </w:rPr>
        <w:t xml:space="preserve"> differ</w:t>
      </w:r>
      <w:r w:rsidR="004F7764" w:rsidRPr="006A329D">
        <w:rPr>
          <w:rFonts w:ascii="Cambria" w:eastAsia="Times New Roman" w:hAnsi="Cambria" w:cs="Segoe UI"/>
          <w:sz w:val="22"/>
          <w:lang w:eastAsia="en-GB"/>
        </w:rPr>
        <w:t xml:space="preserve"> in their</w:t>
      </w:r>
      <w:r w:rsidR="00B82C71" w:rsidRPr="006A329D">
        <w:rPr>
          <w:rFonts w:ascii="Cambria" w:eastAsia="Times New Roman" w:hAnsi="Cambria" w:cs="Segoe UI"/>
          <w:sz w:val="22"/>
          <w:lang w:eastAsia="en-GB"/>
        </w:rPr>
        <w:t xml:space="preserve"> </w:t>
      </w:r>
      <w:r w:rsidR="00DE09E1">
        <w:rPr>
          <w:rFonts w:ascii="Cambria" w:eastAsia="Times New Roman" w:hAnsi="Cambria" w:cs="Segoe UI"/>
          <w:sz w:val="22"/>
          <w:lang w:eastAsia="en-GB"/>
        </w:rPr>
        <w:t>stability</w:t>
      </w:r>
      <w:r w:rsidRPr="006A329D">
        <w:rPr>
          <w:rFonts w:ascii="Cambria" w:eastAsia="Times New Roman" w:hAnsi="Cambria" w:cs="Segoe UI"/>
          <w:sz w:val="22"/>
          <w:lang w:eastAsia="en-GB"/>
        </w:rPr>
        <w:t xml:space="preserve">. </w:t>
      </w:r>
      <w:r w:rsidR="00AA3983">
        <w:rPr>
          <w:rFonts w:ascii="Cambria" w:eastAsia="Times New Roman" w:hAnsi="Cambria" w:cs="Segoe UI"/>
          <w:sz w:val="22"/>
          <w:lang w:eastAsia="en-GB"/>
        </w:rPr>
        <w:t>For example,</w:t>
      </w:r>
      <w:r w:rsidR="008730BF">
        <w:rPr>
          <w:rFonts w:ascii="Cambria" w:eastAsia="Times New Roman" w:hAnsi="Cambria" w:cs="Segoe UI"/>
          <w:sz w:val="22"/>
          <w:lang w:eastAsia="en-GB"/>
        </w:rPr>
        <w:t xml:space="preserve"> antiparallel overlap</w:t>
      </w:r>
      <w:r w:rsidR="00AA3983">
        <w:rPr>
          <w:rFonts w:ascii="Cambria" w:eastAsia="Times New Roman" w:hAnsi="Cambria" w:cs="Segoe UI"/>
          <w:sz w:val="22"/>
          <w:lang w:eastAsia="en-GB"/>
        </w:rPr>
        <w:t>s</w:t>
      </w:r>
      <w:r w:rsidR="008730BF">
        <w:rPr>
          <w:rFonts w:ascii="Cambria" w:eastAsia="Times New Roman" w:hAnsi="Cambria" w:cs="Segoe UI"/>
          <w:sz w:val="22"/>
          <w:lang w:eastAsia="en-GB"/>
        </w:rPr>
        <w:t xml:space="preserve"> in </w:t>
      </w:r>
      <w:r w:rsidR="00AA3983">
        <w:rPr>
          <w:rFonts w:ascii="Cambria" w:eastAsia="Times New Roman" w:hAnsi="Cambria" w:cs="Segoe UI"/>
          <w:sz w:val="22"/>
          <w:lang w:eastAsia="en-GB"/>
        </w:rPr>
        <w:t>yeast</w:t>
      </w:r>
      <w:r w:rsidR="008730BF">
        <w:rPr>
          <w:rFonts w:ascii="Cambria" w:eastAsia="Times New Roman" w:hAnsi="Cambria" w:cs="Segoe UI"/>
          <w:sz w:val="22"/>
          <w:lang w:eastAsia="en-GB"/>
        </w:rPr>
        <w:t xml:space="preserve"> spindle</w:t>
      </w:r>
      <w:r w:rsidR="00AA3983">
        <w:rPr>
          <w:rFonts w:ascii="Cambria" w:eastAsia="Times New Roman" w:hAnsi="Cambria" w:cs="Segoe UI"/>
          <w:sz w:val="22"/>
          <w:lang w:eastAsia="en-GB"/>
        </w:rPr>
        <w:t>s are stable such as to prevent spindle collapse</w:t>
      </w:r>
      <w:ins w:id="17" w:author="Manuel Lera Ramírez" w:date="2022-03-10T10:09:00Z">
        <w:r w:rsidR="00D809A9">
          <w:rPr>
            <w:rFonts w:ascii="Cambria" w:eastAsia="Times New Roman" w:hAnsi="Cambria" w:cs="Segoe UI"/>
            <w:sz w:val="22"/>
            <w:lang w:eastAsia="en-GB"/>
          </w:rPr>
          <w:t xml:space="preserve"> (</w:t>
        </w:r>
        <w:proofErr w:type="spellStart"/>
        <w:r w:rsidR="00D809A9" w:rsidRPr="00D809A9">
          <w:rPr>
            <w:rFonts w:ascii="Cambria" w:eastAsia="Times New Roman" w:hAnsi="Cambria" w:cs="Calibri"/>
            <w:color w:val="000000"/>
            <w:sz w:val="22"/>
            <w:highlight w:val="yellow"/>
            <w:shd w:val="clear" w:color="auto" w:fill="E1E3E6"/>
            <w:lang w:eastAsia="en-GB"/>
            <w:rPrChange w:id="18" w:author="Manuel Lera Ramírez" w:date="2022-03-10T10:09:00Z">
              <w:rPr>
                <w:rFonts w:ascii="Cambria" w:eastAsia="Times New Roman" w:hAnsi="Cambria" w:cs="Calibri"/>
                <w:color w:val="000000"/>
                <w:sz w:val="22"/>
                <w:shd w:val="clear" w:color="auto" w:fill="E1E3E6"/>
                <w:lang w:eastAsia="en-GB"/>
              </w:rPr>
            </w:rPrChange>
          </w:rPr>
          <w:t>Löiodice</w:t>
        </w:r>
        <w:proofErr w:type="spellEnd"/>
        <w:r w:rsidR="00D809A9" w:rsidRPr="00D809A9">
          <w:rPr>
            <w:rFonts w:ascii="Cambria" w:eastAsia="Times New Roman" w:hAnsi="Cambria" w:cs="Calibri"/>
            <w:color w:val="000000"/>
            <w:sz w:val="22"/>
            <w:highlight w:val="yellow"/>
            <w:shd w:val="clear" w:color="auto" w:fill="E1E3E6"/>
            <w:lang w:eastAsia="en-GB"/>
            <w:rPrChange w:id="19" w:author="Manuel Lera Ramírez" w:date="2022-03-10T10:09:00Z">
              <w:rPr>
                <w:rFonts w:ascii="Cambria" w:eastAsia="Times New Roman" w:hAnsi="Cambria" w:cs="Calibri"/>
                <w:color w:val="000000"/>
                <w:sz w:val="22"/>
                <w:shd w:val="clear" w:color="auto" w:fill="E1E3E6"/>
                <w:lang w:eastAsia="en-GB"/>
              </w:rPr>
            </w:rPrChange>
          </w:rPr>
          <w:t> 2005, Yamashita 2005</w:t>
        </w:r>
        <w:r w:rsidR="00D809A9">
          <w:rPr>
            <w:rFonts w:ascii="Cambria" w:eastAsia="Times New Roman" w:hAnsi="Cambria" w:cs="Segoe UI"/>
            <w:sz w:val="22"/>
            <w:lang w:eastAsia="en-GB"/>
          </w:rPr>
          <w:t>)</w:t>
        </w:r>
      </w:ins>
      <w:r w:rsidR="00AA3983">
        <w:rPr>
          <w:rFonts w:ascii="Cambria" w:eastAsia="Times New Roman" w:hAnsi="Cambria" w:cs="Segoe UI"/>
          <w:sz w:val="22"/>
          <w:lang w:eastAsia="en-GB"/>
        </w:rPr>
        <w:t>. Thus, investigating the mechanisms by which MT bundles can be stabilized is an important task. A common and crucial component of such a mechanism is a</w:t>
      </w:r>
      <w:r w:rsidR="004F7764">
        <w:rPr>
          <w:rFonts w:ascii="Cambria" w:eastAsia="Times New Roman" w:hAnsi="Cambria" w:cs="Segoe UI"/>
          <w:sz w:val="22"/>
          <w:lang w:eastAsia="en-GB"/>
        </w:rPr>
        <w:t xml:space="preserve"> microtubule</w:t>
      </w:r>
      <w:r w:rsidR="00AA3983">
        <w:rPr>
          <w:rFonts w:ascii="Cambria" w:eastAsia="Times New Roman" w:hAnsi="Cambria" w:cs="Segoe UI"/>
          <w:sz w:val="22"/>
          <w:lang w:eastAsia="en-GB"/>
        </w:rPr>
        <w:t xml:space="preserve"> crosslinker that can distinguish between parallel and antiparallel </w:t>
      </w:r>
      <w:proofErr w:type="spellStart"/>
      <w:r w:rsidR="00AA3983">
        <w:rPr>
          <w:rFonts w:ascii="Cambria" w:eastAsia="Times New Roman" w:hAnsi="Cambria" w:cs="Segoe UI"/>
          <w:sz w:val="22"/>
          <w:lang w:eastAsia="en-GB"/>
        </w:rPr>
        <w:t>MTs.</w:t>
      </w:r>
      <w:proofErr w:type="spellEnd"/>
      <w:r w:rsidR="00AA3983">
        <w:rPr>
          <w:rFonts w:ascii="Cambria" w:eastAsia="Times New Roman" w:hAnsi="Cambria" w:cs="Segoe UI"/>
          <w:sz w:val="22"/>
          <w:lang w:eastAsia="en-GB"/>
        </w:rPr>
        <w:t xml:space="preserve"> </w:t>
      </w:r>
      <w:r w:rsidR="001E6F53">
        <w:rPr>
          <w:rFonts w:ascii="Cambria" w:eastAsia="Times New Roman" w:hAnsi="Cambria" w:cs="Calibri"/>
          <w:sz w:val="22"/>
          <w:shd w:val="clear" w:color="auto" w:fill="FFFFFF"/>
          <w:lang w:eastAsia="en-GB"/>
        </w:rPr>
        <w:t>D</w:t>
      </w:r>
      <w:r w:rsidR="001E6F53" w:rsidRPr="00272ABE">
        <w:rPr>
          <w:rFonts w:ascii="Cambria" w:eastAsia="Times New Roman" w:hAnsi="Cambria" w:cs="Calibri"/>
          <w:sz w:val="22"/>
          <w:shd w:val="clear" w:color="auto" w:fill="FFFFFF"/>
          <w:lang w:eastAsia="en-GB"/>
        </w:rPr>
        <w:t>iffusive MT-bundling protein</w:t>
      </w:r>
      <w:r>
        <w:rPr>
          <w:rFonts w:ascii="Cambria" w:eastAsia="Times New Roman" w:hAnsi="Cambria" w:cs="Calibri"/>
          <w:sz w:val="22"/>
          <w:shd w:val="clear" w:color="auto" w:fill="FFFFFF"/>
          <w:lang w:eastAsia="en-GB"/>
        </w:rPr>
        <w:t xml:space="preserve">s of the </w:t>
      </w:r>
      <w:r w:rsidR="00846DBC">
        <w:rPr>
          <w:rFonts w:ascii="Cambria" w:eastAsia="Times New Roman" w:hAnsi="Cambria" w:cs="Calibri"/>
          <w:sz w:val="22"/>
          <w:shd w:val="clear" w:color="auto" w:fill="FFFFFF"/>
          <w:lang w:eastAsia="en-GB"/>
        </w:rPr>
        <w:t xml:space="preserve">conserved </w:t>
      </w:r>
      <w:r>
        <w:rPr>
          <w:rFonts w:ascii="Cambria" w:eastAsia="Times New Roman" w:hAnsi="Cambria" w:cs="Calibri"/>
          <w:sz w:val="22"/>
          <w:shd w:val="clear" w:color="auto" w:fill="FFFFFF"/>
          <w:lang w:eastAsia="en-GB"/>
        </w:rPr>
        <w:t>Ase1/MAP65/</w:t>
      </w:r>
      <w:del w:id="20" w:author="Manuel Lera Ramírez" w:date="2022-03-10T10:27:00Z">
        <w:r w:rsidDel="00536D20">
          <w:rPr>
            <w:rFonts w:ascii="Cambria" w:eastAsia="Times New Roman" w:hAnsi="Cambria" w:cs="Calibri"/>
            <w:sz w:val="22"/>
            <w:shd w:val="clear" w:color="auto" w:fill="FFFFFF"/>
            <w:lang w:eastAsia="en-GB"/>
          </w:rPr>
          <w:delText xml:space="preserve">Prc1 </w:delText>
        </w:r>
      </w:del>
      <w:ins w:id="21" w:author="Manuel Lera Ramírez" w:date="2022-03-10T10:27:00Z">
        <w:r w:rsidR="00536D20">
          <w:rPr>
            <w:rFonts w:ascii="Cambria" w:eastAsia="Times New Roman" w:hAnsi="Cambria" w:cs="Calibri"/>
            <w:sz w:val="22"/>
            <w:shd w:val="clear" w:color="auto" w:fill="FFFFFF"/>
            <w:lang w:eastAsia="en-GB"/>
          </w:rPr>
          <w:t>P</w:t>
        </w:r>
        <w:r w:rsidR="00536D20">
          <w:rPr>
            <w:rFonts w:ascii="Cambria" w:eastAsia="Times New Roman" w:hAnsi="Cambria" w:cs="Calibri"/>
            <w:sz w:val="22"/>
            <w:shd w:val="clear" w:color="auto" w:fill="FFFFFF"/>
            <w:lang w:eastAsia="en-GB"/>
          </w:rPr>
          <w:t>RC</w:t>
        </w:r>
        <w:r w:rsidR="00536D20">
          <w:rPr>
            <w:rFonts w:ascii="Cambria" w:eastAsia="Times New Roman" w:hAnsi="Cambria" w:cs="Calibri"/>
            <w:sz w:val="22"/>
            <w:shd w:val="clear" w:color="auto" w:fill="FFFFFF"/>
            <w:lang w:eastAsia="en-GB"/>
          </w:rPr>
          <w:t xml:space="preserve">1 </w:t>
        </w:r>
      </w:ins>
      <w:r>
        <w:rPr>
          <w:rFonts w:ascii="Cambria" w:eastAsia="Times New Roman" w:hAnsi="Cambria" w:cs="Calibri"/>
          <w:sz w:val="22"/>
          <w:shd w:val="clear" w:color="auto" w:fill="FFFFFF"/>
          <w:lang w:eastAsia="en-GB"/>
        </w:rPr>
        <w:t>family</w:t>
      </w:r>
      <w:r w:rsidR="006A329D">
        <w:rPr>
          <w:rFonts w:ascii="Cambria" w:eastAsia="Times New Roman" w:hAnsi="Cambria" w:cs="Calibri"/>
          <w:sz w:val="22"/>
          <w:shd w:val="clear" w:color="auto" w:fill="FFFFFF"/>
          <w:lang w:eastAsia="en-GB"/>
        </w:rPr>
        <w:t xml:space="preserve"> are a prime example of </w:t>
      </w:r>
      <w:r w:rsidR="00AA3983">
        <w:rPr>
          <w:rFonts w:ascii="Cambria" w:eastAsia="Times New Roman" w:hAnsi="Cambria" w:cs="Calibri"/>
          <w:sz w:val="22"/>
          <w:shd w:val="clear" w:color="auto" w:fill="FFFFFF"/>
          <w:lang w:eastAsia="en-GB"/>
        </w:rPr>
        <w:t>molecules with this capacity</w:t>
      </w:r>
      <w:r w:rsidR="006A329D">
        <w:rPr>
          <w:rFonts w:ascii="Cambria" w:eastAsia="Times New Roman" w:hAnsi="Cambria" w:cs="Calibri"/>
          <w:sz w:val="22"/>
          <w:shd w:val="clear" w:color="auto" w:fill="FFFFFF"/>
          <w:lang w:eastAsia="en-GB"/>
        </w:rPr>
        <w:t>.</w:t>
      </w:r>
      <w:r>
        <w:rPr>
          <w:rFonts w:ascii="Cambria" w:eastAsia="Times New Roman" w:hAnsi="Cambria" w:cs="Calibri"/>
          <w:sz w:val="22"/>
          <w:shd w:val="clear" w:color="auto" w:fill="FFFFFF"/>
          <w:lang w:eastAsia="en-GB"/>
        </w:rPr>
        <w:t xml:space="preserve"> </w:t>
      </w:r>
      <w:r w:rsidR="00150CC4">
        <w:rPr>
          <w:rFonts w:ascii="Cambria" w:eastAsia="Times New Roman" w:hAnsi="Cambria" w:cs="Calibri"/>
          <w:sz w:val="22"/>
          <w:shd w:val="clear" w:color="auto" w:fill="FFFFFF"/>
          <w:lang w:eastAsia="en-GB"/>
        </w:rPr>
        <w:t>Geometry</w:t>
      </w:r>
      <w:r w:rsidR="00CD22DE">
        <w:rPr>
          <w:rFonts w:ascii="Cambria" w:eastAsia="Times New Roman" w:hAnsi="Cambria" w:cs="Calibri"/>
          <w:sz w:val="22"/>
          <w:shd w:val="clear" w:color="auto" w:fill="FFFFFF"/>
          <w:lang w:eastAsia="en-GB"/>
        </w:rPr>
        <w:t xml:space="preserve"> of Ase1/MAP65/Prc1 MT binding sites favors antiparallel MT orientation (Kellogg PNAS 2016), which results in increased Ase1/MAP65/</w:t>
      </w:r>
      <w:del w:id="22" w:author="Manuel Lera Ramírez" w:date="2022-03-10T10:27:00Z">
        <w:r w:rsidR="00CD22DE" w:rsidDel="00536D20">
          <w:rPr>
            <w:rFonts w:ascii="Cambria" w:eastAsia="Times New Roman" w:hAnsi="Cambria" w:cs="Calibri"/>
            <w:sz w:val="22"/>
            <w:shd w:val="clear" w:color="auto" w:fill="FFFFFF"/>
            <w:lang w:eastAsia="en-GB"/>
          </w:rPr>
          <w:delText xml:space="preserve">Prc1 </w:delText>
        </w:r>
      </w:del>
      <w:ins w:id="23" w:author="Manuel Lera Ramírez" w:date="2022-03-10T10:27:00Z">
        <w:r w:rsidR="00536D20">
          <w:rPr>
            <w:rFonts w:ascii="Cambria" w:eastAsia="Times New Roman" w:hAnsi="Cambria" w:cs="Calibri"/>
            <w:sz w:val="22"/>
            <w:shd w:val="clear" w:color="auto" w:fill="FFFFFF"/>
            <w:lang w:eastAsia="en-GB"/>
          </w:rPr>
          <w:t>P</w:t>
        </w:r>
        <w:r w:rsidR="00536D20">
          <w:rPr>
            <w:rFonts w:ascii="Cambria" w:eastAsia="Times New Roman" w:hAnsi="Cambria" w:cs="Calibri"/>
            <w:sz w:val="22"/>
            <w:shd w:val="clear" w:color="auto" w:fill="FFFFFF"/>
            <w:lang w:eastAsia="en-GB"/>
          </w:rPr>
          <w:t>RC</w:t>
        </w:r>
        <w:r w:rsidR="00536D20">
          <w:rPr>
            <w:rFonts w:ascii="Cambria" w:eastAsia="Times New Roman" w:hAnsi="Cambria" w:cs="Calibri"/>
            <w:sz w:val="22"/>
            <w:shd w:val="clear" w:color="auto" w:fill="FFFFFF"/>
            <w:lang w:eastAsia="en-GB"/>
          </w:rPr>
          <w:t xml:space="preserve">1 </w:t>
        </w:r>
      </w:ins>
      <w:r w:rsidR="00CD22DE">
        <w:rPr>
          <w:rFonts w:ascii="Cambria" w:eastAsia="Times New Roman" w:hAnsi="Cambria" w:cs="Calibri"/>
          <w:sz w:val="22"/>
          <w:shd w:val="clear" w:color="auto" w:fill="FFFFFF"/>
          <w:lang w:eastAsia="en-GB"/>
        </w:rPr>
        <w:t xml:space="preserve">affinities for antiparallel MT overlaps </w:t>
      </w:r>
      <w:r w:rsidR="00706662">
        <w:rPr>
          <w:rFonts w:ascii="Cambria" w:eastAsia="Times New Roman" w:hAnsi="Cambria" w:cs="Calibri"/>
          <w:sz w:val="22"/>
          <w:shd w:val="clear" w:color="auto" w:fill="FFFFFF"/>
          <w:lang w:eastAsia="en-GB"/>
        </w:rPr>
        <w:t xml:space="preserve">and preferential antiparallel crosslinking activity </w:t>
      </w:r>
      <w:r>
        <w:rPr>
          <w:rFonts w:ascii="Cambria" w:eastAsia="Times New Roman" w:hAnsi="Cambria" w:cs="Calibri"/>
          <w:sz w:val="22"/>
          <w:shd w:val="clear" w:color="auto" w:fill="FFFFFF"/>
          <w:lang w:eastAsia="en-GB"/>
        </w:rPr>
        <w:t>(</w:t>
      </w:r>
      <w:r w:rsidRPr="00D06149">
        <w:rPr>
          <w:rFonts w:ascii="Cambria" w:eastAsia="Times New Roman" w:hAnsi="Cambria" w:cs="Calibri"/>
          <w:sz w:val="22"/>
          <w:highlight w:val="yellow"/>
          <w:shd w:val="clear" w:color="auto" w:fill="FFFFFF"/>
          <w:lang w:eastAsia="en-GB"/>
        </w:rPr>
        <w:t>REF</w:t>
      </w:r>
      <w:r w:rsidR="00AA3983">
        <w:rPr>
          <w:rFonts w:ascii="Cambria" w:eastAsia="Times New Roman" w:hAnsi="Cambria" w:cs="Calibri"/>
          <w:sz w:val="22"/>
          <w:shd w:val="clear" w:color="auto" w:fill="FFFFFF"/>
          <w:lang w:eastAsia="en-GB"/>
        </w:rPr>
        <w:t xml:space="preserve"> </w:t>
      </w:r>
      <w:commentRangeStart w:id="24"/>
      <w:r w:rsidR="00AA3983">
        <w:rPr>
          <w:rFonts w:ascii="Cambria" w:eastAsia="Times New Roman" w:hAnsi="Cambria" w:cs="Calibri"/>
          <w:sz w:val="22"/>
          <w:shd w:val="clear" w:color="auto" w:fill="FFFFFF"/>
          <w:lang w:eastAsia="en-GB"/>
        </w:rPr>
        <w:t>Janson et al. Cell, 2007</w:t>
      </w:r>
      <w:commentRangeEnd w:id="24"/>
      <w:r w:rsidR="003E44A8">
        <w:rPr>
          <w:rStyle w:val="CommentReference"/>
        </w:rPr>
        <w:commentReference w:id="24"/>
      </w:r>
      <w:r w:rsidR="00AA3983">
        <w:rPr>
          <w:rFonts w:ascii="Cambria" w:eastAsia="Times New Roman" w:hAnsi="Cambria" w:cs="Calibri"/>
          <w:sz w:val="22"/>
          <w:shd w:val="clear" w:color="auto" w:fill="FFFFFF"/>
          <w:lang w:eastAsia="en-GB"/>
        </w:rPr>
        <w:t>;</w:t>
      </w:r>
      <w:r w:rsidRPr="00D06149">
        <w:rPr>
          <w:rFonts w:ascii="Cambria" w:eastAsia="Times New Roman" w:hAnsi="Cambria" w:cs="Calibri"/>
          <w:sz w:val="22"/>
          <w:highlight w:val="yellow"/>
          <w:shd w:val="clear" w:color="auto" w:fill="FFFFFF"/>
          <w:lang w:eastAsia="en-GB"/>
        </w:rPr>
        <w:t xml:space="preserve"> </w:t>
      </w:r>
      <w:proofErr w:type="spellStart"/>
      <w:r w:rsidRPr="00D06149">
        <w:rPr>
          <w:rFonts w:ascii="Cambria" w:eastAsia="Times New Roman" w:hAnsi="Cambria" w:cs="Calibri"/>
          <w:sz w:val="22"/>
          <w:highlight w:val="yellow"/>
          <w:shd w:val="clear" w:color="auto" w:fill="FFFFFF"/>
          <w:lang w:eastAsia="en-GB"/>
        </w:rPr>
        <w:t>Bieling</w:t>
      </w:r>
      <w:proofErr w:type="spellEnd"/>
      <w:r w:rsidRPr="00D06149">
        <w:rPr>
          <w:rFonts w:ascii="Cambria" w:eastAsia="Times New Roman" w:hAnsi="Cambria" w:cs="Calibri"/>
          <w:sz w:val="22"/>
          <w:highlight w:val="yellow"/>
          <w:shd w:val="clear" w:color="auto" w:fill="FFFFFF"/>
          <w:lang w:eastAsia="en-GB"/>
        </w:rPr>
        <w:t>, Surrey, Cell 2010</w:t>
      </w:r>
      <w:r>
        <w:rPr>
          <w:rFonts w:ascii="Cambria" w:eastAsia="Times New Roman" w:hAnsi="Cambria" w:cs="Calibri"/>
          <w:sz w:val="22"/>
          <w:shd w:val="clear" w:color="auto" w:fill="FFFFFF"/>
          <w:lang w:eastAsia="en-GB"/>
        </w:rPr>
        <w:t>)</w:t>
      </w:r>
      <w:r w:rsidRPr="00575F41">
        <w:rPr>
          <w:rFonts w:ascii="Cambria" w:eastAsia="Times New Roman" w:hAnsi="Cambria" w:cs="Calibri"/>
          <w:color w:val="000000"/>
          <w:sz w:val="22"/>
          <w:shd w:val="clear" w:color="auto" w:fill="E1E3E6"/>
          <w:lang w:eastAsia="en-GB"/>
        </w:rPr>
        <w:t xml:space="preserve"> </w:t>
      </w:r>
      <w:r w:rsidRPr="00272ABE">
        <w:rPr>
          <w:rFonts w:ascii="Cambria" w:eastAsia="Times New Roman" w:hAnsi="Cambria" w:cs="Calibri"/>
          <w:color w:val="000000"/>
          <w:sz w:val="22"/>
          <w:shd w:val="clear" w:color="auto" w:fill="E1E3E6"/>
          <w:lang w:eastAsia="en-GB"/>
        </w:rPr>
        <w:t>(She et al. 2019)</w:t>
      </w:r>
      <w:r w:rsidR="003E44A8">
        <w:rPr>
          <w:rFonts w:ascii="Cambria" w:eastAsia="Times New Roman" w:hAnsi="Cambria" w:cs="Calibri"/>
          <w:sz w:val="22"/>
          <w:shd w:val="clear" w:color="auto" w:fill="FFFFFF"/>
          <w:lang w:eastAsia="en-GB"/>
        </w:rPr>
        <w:t xml:space="preserve">. </w:t>
      </w:r>
      <w:r w:rsidR="005921A9">
        <w:rPr>
          <w:rFonts w:ascii="Cambria" w:eastAsia="Times New Roman" w:hAnsi="Cambria" w:cs="Calibri"/>
          <w:sz w:val="22"/>
          <w:shd w:val="clear" w:color="auto" w:fill="FFFFFF"/>
          <w:lang w:eastAsia="en-GB"/>
        </w:rPr>
        <w:t xml:space="preserve">Ase1/MAP65/Prc1 proteins </w:t>
      </w:r>
      <w:r w:rsidR="003E44A8">
        <w:rPr>
          <w:rFonts w:ascii="Cambria" w:eastAsia="Times New Roman" w:hAnsi="Cambria" w:cs="Calibri"/>
          <w:sz w:val="22"/>
          <w:shd w:val="clear" w:color="auto" w:fill="FFFFFF"/>
          <w:lang w:eastAsia="en-GB"/>
        </w:rPr>
        <w:t xml:space="preserve">are found </w:t>
      </w:r>
      <w:r w:rsidR="003E44A8" w:rsidRPr="00B66295">
        <w:rPr>
          <w:rFonts w:ascii="Cambria" w:eastAsia="Times New Roman" w:hAnsi="Cambria" w:cs="Calibri"/>
          <w:i/>
          <w:sz w:val="22"/>
          <w:shd w:val="clear" w:color="auto" w:fill="FFFFFF"/>
          <w:lang w:eastAsia="en-GB"/>
        </w:rPr>
        <w:t>in vivo</w:t>
      </w:r>
      <w:r w:rsidR="003E44A8">
        <w:rPr>
          <w:rFonts w:ascii="Cambria" w:eastAsia="Times New Roman" w:hAnsi="Cambria" w:cs="Calibri"/>
          <w:sz w:val="22"/>
          <w:shd w:val="clear" w:color="auto" w:fill="FFFFFF"/>
          <w:lang w:eastAsia="en-GB"/>
        </w:rPr>
        <w:t xml:space="preserve"> </w:t>
      </w:r>
      <w:r w:rsidR="005E2119">
        <w:rPr>
          <w:rFonts w:ascii="Cambria" w:eastAsia="Times New Roman" w:hAnsi="Cambria" w:cs="Calibri"/>
          <w:sz w:val="22"/>
          <w:shd w:val="clear" w:color="auto" w:fill="FFFFFF"/>
          <w:lang w:eastAsia="en-GB"/>
        </w:rPr>
        <w:t xml:space="preserve">preferentially </w:t>
      </w:r>
      <w:r w:rsidR="003E44A8">
        <w:rPr>
          <w:rFonts w:ascii="Cambria" w:eastAsia="Times New Roman" w:hAnsi="Cambria" w:cs="Calibri"/>
          <w:sz w:val="22"/>
          <w:shd w:val="clear" w:color="auto" w:fill="FFFFFF"/>
          <w:lang w:eastAsia="en-GB"/>
        </w:rPr>
        <w:t>at</w:t>
      </w:r>
      <w:r>
        <w:rPr>
          <w:rFonts w:ascii="Cambria" w:eastAsia="Times New Roman" w:hAnsi="Cambria" w:cs="Calibri"/>
          <w:sz w:val="22"/>
          <w:shd w:val="clear" w:color="auto" w:fill="FFFFFF"/>
          <w:lang w:eastAsia="en-GB"/>
        </w:rPr>
        <w:t xml:space="preserve"> the spindle midzone, </w:t>
      </w:r>
      <w:r w:rsidR="003E44A8">
        <w:rPr>
          <w:rFonts w:ascii="Cambria" w:eastAsia="Times New Roman" w:hAnsi="Cambria" w:cs="Calibri"/>
          <w:sz w:val="22"/>
          <w:shd w:val="clear" w:color="auto" w:fill="FFFFFF"/>
          <w:lang w:eastAsia="en-GB"/>
        </w:rPr>
        <w:t>and</w:t>
      </w:r>
      <w:r>
        <w:rPr>
          <w:rFonts w:ascii="Cambria" w:eastAsia="Times New Roman" w:hAnsi="Cambria" w:cs="Calibri"/>
          <w:sz w:val="22"/>
          <w:shd w:val="clear" w:color="auto" w:fill="FFFFFF"/>
          <w:lang w:eastAsia="en-GB"/>
        </w:rPr>
        <w:t xml:space="preserve"> </w:t>
      </w:r>
      <w:r w:rsidR="003E44A8">
        <w:rPr>
          <w:rFonts w:ascii="Cambria" w:eastAsia="Times New Roman" w:hAnsi="Cambria" w:cs="Calibri"/>
          <w:sz w:val="22"/>
          <w:shd w:val="clear" w:color="auto" w:fill="FFFFFF"/>
          <w:lang w:eastAsia="en-GB"/>
        </w:rPr>
        <w:t xml:space="preserve">are </w:t>
      </w:r>
      <w:r w:rsidRPr="00272ABE">
        <w:rPr>
          <w:rFonts w:ascii="Cambria" w:eastAsia="Times New Roman" w:hAnsi="Cambria" w:cs="Calibri"/>
          <w:sz w:val="22"/>
          <w:shd w:val="clear" w:color="auto" w:fill="FFFFFF"/>
          <w:lang w:eastAsia="en-GB"/>
        </w:rPr>
        <w:t>involved in</w:t>
      </w:r>
      <w:r>
        <w:rPr>
          <w:rFonts w:ascii="Cambria" w:eastAsia="Times New Roman" w:hAnsi="Cambria" w:cs="Calibri"/>
          <w:sz w:val="22"/>
          <w:shd w:val="clear" w:color="auto" w:fill="FFFFFF"/>
          <w:lang w:eastAsia="en-GB"/>
        </w:rPr>
        <w:t xml:space="preserve"> </w:t>
      </w:r>
      <w:r w:rsidR="003E44A8">
        <w:rPr>
          <w:rFonts w:ascii="Cambria" w:eastAsia="Times New Roman" w:hAnsi="Cambria" w:cs="Calibri"/>
          <w:sz w:val="22"/>
          <w:shd w:val="clear" w:color="auto" w:fill="FFFFFF"/>
          <w:lang w:eastAsia="en-GB"/>
        </w:rPr>
        <w:t xml:space="preserve">spindle integrity and </w:t>
      </w:r>
      <w:r w:rsidRPr="00272ABE">
        <w:rPr>
          <w:rFonts w:ascii="Cambria" w:eastAsia="Times New Roman" w:hAnsi="Cambria" w:cs="Calibri"/>
          <w:sz w:val="22"/>
          <w:shd w:val="clear" w:color="auto" w:fill="FFFFFF"/>
          <w:lang w:eastAsia="en-GB"/>
        </w:rPr>
        <w:t>regulation of</w:t>
      </w:r>
      <w:r>
        <w:rPr>
          <w:rFonts w:ascii="Cambria" w:eastAsia="Times New Roman" w:hAnsi="Cambria" w:cs="Calibri"/>
          <w:sz w:val="22"/>
          <w:shd w:val="clear" w:color="auto" w:fill="FFFFFF"/>
          <w:lang w:eastAsia="en-GB"/>
        </w:rPr>
        <w:t xml:space="preserve"> </w:t>
      </w:r>
      <w:r w:rsidRPr="00272ABE">
        <w:rPr>
          <w:rFonts w:ascii="Cambria" w:eastAsia="Times New Roman" w:hAnsi="Cambria" w:cs="Calibri"/>
          <w:sz w:val="22"/>
          <w:shd w:val="clear" w:color="auto" w:fill="FFFFFF"/>
          <w:lang w:eastAsia="en-GB"/>
        </w:rPr>
        <w:t>spindle elongation </w:t>
      </w:r>
      <w:r w:rsidR="007559AD" w:rsidRPr="00272ABE">
        <w:rPr>
          <w:rFonts w:ascii="Cambria" w:eastAsia="Times New Roman" w:hAnsi="Cambria" w:cs="Calibri"/>
          <w:color w:val="000000"/>
          <w:sz w:val="22"/>
          <w:shd w:val="clear" w:color="auto" w:fill="E1E3E6"/>
          <w:lang w:eastAsia="en-GB"/>
        </w:rPr>
        <w:t>(</w:t>
      </w:r>
      <w:proofErr w:type="spellStart"/>
      <w:r w:rsidR="007559AD" w:rsidRPr="00272ABE">
        <w:rPr>
          <w:rFonts w:ascii="Cambria" w:eastAsia="Times New Roman" w:hAnsi="Cambria" w:cs="Calibri"/>
          <w:color w:val="000000"/>
          <w:sz w:val="22"/>
          <w:shd w:val="clear" w:color="auto" w:fill="E1E3E6"/>
          <w:lang w:eastAsia="en-GB"/>
        </w:rPr>
        <w:t>Löiodice</w:t>
      </w:r>
      <w:proofErr w:type="spellEnd"/>
      <w:r w:rsidR="007559AD" w:rsidRPr="00272ABE">
        <w:rPr>
          <w:rFonts w:ascii="Cambria" w:eastAsia="Times New Roman" w:hAnsi="Cambria" w:cs="Calibri"/>
          <w:color w:val="000000"/>
          <w:sz w:val="22"/>
          <w:shd w:val="clear" w:color="auto" w:fill="E1E3E6"/>
          <w:lang w:eastAsia="en-GB"/>
        </w:rPr>
        <w:t xml:space="preserve"> 2005, Yamashita 2005) </w:t>
      </w:r>
      <w:r w:rsidRPr="00272ABE">
        <w:rPr>
          <w:rFonts w:ascii="Cambria" w:eastAsia="Times New Roman" w:hAnsi="Cambria" w:cs="Calibri"/>
          <w:color w:val="000000"/>
          <w:sz w:val="22"/>
          <w:shd w:val="clear" w:color="auto" w:fill="E1E3E6"/>
          <w:lang w:eastAsia="en-GB"/>
        </w:rPr>
        <w:t>(She et al. 2019)</w:t>
      </w:r>
      <w:r w:rsidRPr="00272ABE">
        <w:rPr>
          <w:rFonts w:ascii="Cambria" w:eastAsia="Times New Roman" w:hAnsi="Cambria" w:cs="Calibri"/>
          <w:sz w:val="22"/>
          <w:shd w:val="clear" w:color="auto" w:fill="FFFFFF"/>
          <w:lang w:eastAsia="en-GB"/>
        </w:rPr>
        <w:t>. Ase1</w:t>
      </w:r>
      <w:r w:rsidR="007559AD">
        <w:rPr>
          <w:rFonts w:ascii="Cambria" w:eastAsia="Times New Roman" w:hAnsi="Cambria" w:cs="Calibri"/>
          <w:sz w:val="22"/>
          <w:shd w:val="clear" w:color="auto" w:fill="FFFFFF"/>
          <w:lang w:eastAsia="en-GB"/>
        </w:rPr>
        <w:t xml:space="preserve"> deletion</w:t>
      </w:r>
      <w:r w:rsidRPr="00272ABE">
        <w:rPr>
          <w:rFonts w:ascii="Cambria" w:eastAsia="Times New Roman" w:hAnsi="Cambria" w:cs="Calibri"/>
          <w:sz w:val="22"/>
          <w:shd w:val="clear" w:color="auto" w:fill="FFFFFF"/>
          <w:lang w:eastAsia="en-GB"/>
        </w:rPr>
        <w:t xml:space="preserve"> mutants, </w:t>
      </w:r>
      <w:r w:rsidR="003E44A8">
        <w:rPr>
          <w:rFonts w:ascii="Cambria" w:eastAsia="Times New Roman" w:hAnsi="Cambria" w:cs="Calibri"/>
          <w:sz w:val="22"/>
          <w:shd w:val="clear" w:color="auto" w:fill="FFFFFF"/>
          <w:lang w:eastAsia="en-GB"/>
        </w:rPr>
        <w:t>al</w:t>
      </w:r>
      <w:r w:rsidR="005E2119">
        <w:rPr>
          <w:rFonts w:ascii="Cambria" w:eastAsia="Times New Roman" w:hAnsi="Cambria" w:cs="Calibri"/>
          <w:sz w:val="22"/>
          <w:shd w:val="clear" w:color="auto" w:fill="FFFFFF"/>
          <w:lang w:eastAsia="en-GB"/>
        </w:rPr>
        <w:t>though</w:t>
      </w:r>
      <w:r w:rsidR="003E44A8" w:rsidRPr="00272ABE" w:rsidDel="003E44A8">
        <w:rPr>
          <w:rFonts w:ascii="Cambria" w:eastAsia="Times New Roman" w:hAnsi="Cambria" w:cs="Calibri"/>
          <w:sz w:val="22"/>
          <w:shd w:val="clear" w:color="auto" w:fill="FFFFFF"/>
          <w:lang w:eastAsia="en-GB"/>
        </w:rPr>
        <w:t xml:space="preserve"> </w:t>
      </w:r>
      <w:r w:rsidRPr="00272ABE">
        <w:rPr>
          <w:rFonts w:ascii="Cambria" w:eastAsia="Times New Roman" w:hAnsi="Cambria" w:cs="Calibri"/>
          <w:sz w:val="22"/>
          <w:shd w:val="clear" w:color="auto" w:fill="FFFFFF"/>
          <w:lang w:eastAsia="en-GB"/>
        </w:rPr>
        <w:t xml:space="preserve">viable, exhibit interphase MTs with reduced bundling and mitotic spindles that often fall apart </w:t>
      </w:r>
      <w:r>
        <w:rPr>
          <w:rFonts w:ascii="Cambria" w:eastAsia="Times New Roman" w:hAnsi="Cambria" w:cs="Calibri"/>
          <w:sz w:val="22"/>
          <w:shd w:val="clear" w:color="auto" w:fill="FFFFFF"/>
          <w:lang w:eastAsia="en-GB"/>
        </w:rPr>
        <w:t xml:space="preserve">during the spindle elongation </w:t>
      </w:r>
      <w:r w:rsidRPr="00272ABE">
        <w:rPr>
          <w:rFonts w:ascii="Cambria" w:eastAsia="Times New Roman" w:hAnsi="Cambria" w:cs="Calibri"/>
          <w:sz w:val="22"/>
          <w:shd w:val="clear" w:color="auto" w:fill="FFFFFF"/>
          <w:lang w:eastAsia="en-GB"/>
        </w:rPr>
        <w:t>in anaphase</w:t>
      </w:r>
      <w:r w:rsidR="007559AD">
        <w:rPr>
          <w:rFonts w:ascii="Cambria" w:eastAsia="Times New Roman" w:hAnsi="Cambria" w:cs="Calibri"/>
          <w:sz w:val="22"/>
          <w:shd w:val="clear" w:color="auto" w:fill="FFFFFF"/>
          <w:lang w:eastAsia="en-GB"/>
        </w:rPr>
        <w:t xml:space="preserve"> </w:t>
      </w:r>
      <w:r w:rsidR="007559AD" w:rsidRPr="00D06149">
        <w:rPr>
          <w:rFonts w:ascii="Cambria" w:eastAsia="Times New Roman" w:hAnsi="Cambria" w:cs="Calibri"/>
          <w:sz w:val="22"/>
          <w:highlight w:val="yellow"/>
          <w:shd w:val="clear" w:color="auto" w:fill="FFFFFF"/>
          <w:lang w:eastAsia="en-GB"/>
        </w:rPr>
        <w:t>(</w:t>
      </w:r>
      <w:proofErr w:type="spellStart"/>
      <w:ins w:id="25" w:author="Manuel Lera Ramírez" w:date="2022-03-10T10:14:00Z">
        <w:r w:rsidR="00263531" w:rsidRPr="00272ABE">
          <w:rPr>
            <w:rFonts w:ascii="Cambria" w:eastAsia="Times New Roman" w:hAnsi="Cambria" w:cs="Calibri"/>
            <w:color w:val="000000"/>
            <w:sz w:val="22"/>
            <w:shd w:val="clear" w:color="auto" w:fill="E1E3E6"/>
            <w:lang w:eastAsia="en-GB"/>
          </w:rPr>
          <w:t>Löiodice</w:t>
        </w:r>
        <w:proofErr w:type="spellEnd"/>
        <w:r w:rsidR="00263531" w:rsidRPr="00272ABE">
          <w:rPr>
            <w:rFonts w:ascii="Cambria" w:eastAsia="Times New Roman" w:hAnsi="Cambria" w:cs="Calibri"/>
            <w:color w:val="000000"/>
            <w:sz w:val="22"/>
            <w:shd w:val="clear" w:color="auto" w:fill="E1E3E6"/>
            <w:lang w:eastAsia="en-GB"/>
          </w:rPr>
          <w:t> 2005, Yamashita 2005</w:t>
        </w:r>
      </w:ins>
      <w:del w:id="26" w:author="Manuel Lera Ramírez" w:date="2022-03-10T10:14:00Z">
        <w:r w:rsidR="007559AD" w:rsidRPr="00D06149" w:rsidDel="00263531">
          <w:rPr>
            <w:rFonts w:ascii="Cambria" w:eastAsia="Times New Roman" w:hAnsi="Cambria" w:cs="Calibri"/>
            <w:sz w:val="22"/>
            <w:highlight w:val="yellow"/>
            <w:shd w:val="clear" w:color="auto" w:fill="FFFFFF"/>
            <w:lang w:eastAsia="en-GB"/>
          </w:rPr>
          <w:delText>REF</w:delText>
        </w:r>
      </w:del>
      <w:r w:rsidR="007559AD" w:rsidRPr="00D06149">
        <w:rPr>
          <w:rFonts w:ascii="Cambria" w:eastAsia="Times New Roman" w:hAnsi="Cambria" w:cs="Calibri"/>
          <w:sz w:val="22"/>
          <w:highlight w:val="yellow"/>
          <w:shd w:val="clear" w:color="auto" w:fill="FFFFFF"/>
          <w:lang w:eastAsia="en-GB"/>
        </w:rPr>
        <w:t>)</w:t>
      </w:r>
      <w:r w:rsidRPr="00272ABE">
        <w:rPr>
          <w:rFonts w:ascii="Cambria" w:eastAsia="Times New Roman" w:hAnsi="Cambria" w:cs="Calibri"/>
          <w:sz w:val="22"/>
          <w:shd w:val="clear" w:color="auto" w:fill="FFFFFF"/>
          <w:lang w:eastAsia="en-GB"/>
        </w:rPr>
        <w:t>. </w:t>
      </w:r>
      <w:r w:rsidRPr="00272ABE">
        <w:rPr>
          <w:rFonts w:ascii="Cambria" w:eastAsia="Times New Roman" w:hAnsi="Cambria" w:cs="Calibri"/>
          <w:sz w:val="22"/>
          <w:lang w:eastAsia="en-GB"/>
        </w:rPr>
        <w:t> </w:t>
      </w:r>
      <w:r>
        <w:rPr>
          <w:rFonts w:ascii="Cambria" w:eastAsia="Times New Roman" w:hAnsi="Cambria" w:cs="Calibri"/>
          <w:sz w:val="22"/>
          <w:shd w:val="clear" w:color="auto" w:fill="FFFFFF"/>
          <w:lang w:eastAsia="en-GB"/>
        </w:rPr>
        <w:t xml:space="preserve">The </w:t>
      </w:r>
      <w:r w:rsidR="003E44A8">
        <w:rPr>
          <w:rFonts w:ascii="Cambria" w:eastAsia="Times New Roman" w:hAnsi="Cambria" w:cs="Calibri"/>
          <w:sz w:val="22"/>
          <w:shd w:val="clear" w:color="auto" w:fill="FFFFFF"/>
          <w:lang w:eastAsia="en-GB"/>
        </w:rPr>
        <w:t>preferred</w:t>
      </w:r>
      <w:r w:rsidR="003E44A8" w:rsidRPr="00272ABE">
        <w:rPr>
          <w:rFonts w:ascii="Cambria" w:eastAsia="Times New Roman" w:hAnsi="Cambria" w:cs="Calibri"/>
          <w:sz w:val="22"/>
          <w:shd w:val="clear" w:color="auto" w:fill="FFFFFF"/>
          <w:lang w:eastAsia="en-GB"/>
        </w:rPr>
        <w:t> </w:t>
      </w:r>
      <w:r w:rsidRPr="00272ABE">
        <w:rPr>
          <w:rFonts w:ascii="Cambria" w:eastAsia="Times New Roman" w:hAnsi="Cambria" w:cs="Calibri"/>
          <w:sz w:val="22"/>
          <w:shd w:val="clear" w:color="auto" w:fill="FFFFFF"/>
          <w:lang w:eastAsia="en-GB"/>
        </w:rPr>
        <w:t>binding</w:t>
      </w:r>
      <w:r>
        <w:rPr>
          <w:rFonts w:ascii="Cambria" w:eastAsia="Times New Roman" w:hAnsi="Cambria" w:cs="Calibri"/>
          <w:sz w:val="22"/>
          <w:shd w:val="clear" w:color="auto" w:fill="FFFFFF"/>
          <w:lang w:eastAsia="en-GB"/>
        </w:rPr>
        <w:t xml:space="preserve"> of</w:t>
      </w:r>
      <w:r w:rsidRPr="00272ABE">
        <w:rPr>
          <w:rFonts w:ascii="Cambria" w:eastAsia="Times New Roman" w:hAnsi="Cambria" w:cs="Calibri"/>
          <w:sz w:val="22"/>
          <w:shd w:val="clear" w:color="auto" w:fill="FFFFFF"/>
          <w:lang w:eastAsia="en-GB"/>
        </w:rPr>
        <w:t xml:space="preserve"> Ase1/MAP65/PRC1 family </w:t>
      </w:r>
      <w:r>
        <w:rPr>
          <w:rFonts w:ascii="Cambria" w:eastAsia="Times New Roman" w:hAnsi="Cambria" w:cs="Calibri"/>
          <w:sz w:val="22"/>
          <w:shd w:val="clear" w:color="auto" w:fill="FFFFFF"/>
          <w:lang w:eastAsia="en-GB"/>
        </w:rPr>
        <w:t xml:space="preserve">proteins </w:t>
      </w:r>
      <w:r w:rsidRPr="00272ABE">
        <w:rPr>
          <w:rFonts w:ascii="Cambria" w:eastAsia="Times New Roman" w:hAnsi="Cambria" w:cs="Calibri"/>
          <w:sz w:val="22"/>
          <w:shd w:val="clear" w:color="auto" w:fill="FFFFFF"/>
          <w:lang w:eastAsia="en-GB"/>
        </w:rPr>
        <w:t>to </w:t>
      </w:r>
      <w:r w:rsidR="003E44A8" w:rsidRPr="00272ABE">
        <w:rPr>
          <w:rFonts w:ascii="Cambria" w:eastAsia="Times New Roman" w:hAnsi="Cambria" w:cs="Calibri"/>
          <w:sz w:val="22"/>
          <w:shd w:val="clear" w:color="auto" w:fill="FFFFFF"/>
          <w:lang w:eastAsia="en-GB"/>
        </w:rPr>
        <w:t xml:space="preserve">antiparallel </w:t>
      </w:r>
      <w:r w:rsidRPr="00272ABE">
        <w:rPr>
          <w:rFonts w:ascii="Cambria" w:eastAsia="Times New Roman" w:hAnsi="Cambria" w:cs="Calibri"/>
          <w:sz w:val="22"/>
          <w:shd w:val="clear" w:color="auto" w:fill="FFFFFF"/>
          <w:lang w:eastAsia="en-GB"/>
        </w:rPr>
        <w:t>MTs</w:t>
      </w:r>
      <w:r w:rsidR="003E44A8" w:rsidRPr="00272ABE" w:rsidDel="003E44A8">
        <w:rPr>
          <w:rFonts w:ascii="Cambria" w:eastAsia="Times New Roman" w:hAnsi="Cambria" w:cs="Calibri"/>
          <w:sz w:val="22"/>
          <w:shd w:val="clear" w:color="auto" w:fill="FFFFFF"/>
          <w:lang w:eastAsia="en-GB"/>
        </w:rPr>
        <w:t xml:space="preserve"> </w:t>
      </w:r>
      <w:r w:rsidR="003E44A8">
        <w:rPr>
          <w:rFonts w:ascii="Cambria" w:eastAsia="Times New Roman" w:hAnsi="Cambria" w:cs="Calibri"/>
          <w:sz w:val="22"/>
          <w:shd w:val="clear" w:color="auto" w:fill="FFFFFF"/>
          <w:lang w:eastAsia="en-GB"/>
        </w:rPr>
        <w:t>leads to</w:t>
      </w:r>
      <w:r w:rsidRPr="00272ABE">
        <w:rPr>
          <w:rFonts w:ascii="Cambria" w:eastAsia="Times New Roman" w:hAnsi="Cambria" w:cs="Calibri"/>
          <w:sz w:val="22"/>
          <w:shd w:val="clear" w:color="auto" w:fill="FFFFFF"/>
          <w:lang w:eastAsia="en-GB"/>
        </w:rPr>
        <w:t xml:space="preserve"> the recruitment of other proteins</w:t>
      </w:r>
      <w:r>
        <w:rPr>
          <w:rFonts w:ascii="Cambria" w:eastAsia="Times New Roman" w:hAnsi="Cambria" w:cs="Calibri"/>
          <w:sz w:val="22"/>
          <w:shd w:val="clear" w:color="auto" w:fill="FFFFFF"/>
          <w:lang w:eastAsia="en-GB"/>
        </w:rPr>
        <w:t xml:space="preserve"> </w:t>
      </w:r>
      <w:r w:rsidR="003E44A8">
        <w:rPr>
          <w:rFonts w:ascii="Cambria" w:eastAsia="Times New Roman" w:hAnsi="Cambria" w:cs="Calibri"/>
          <w:sz w:val="22"/>
          <w:shd w:val="clear" w:color="auto" w:fill="FFFFFF"/>
          <w:lang w:eastAsia="en-GB"/>
        </w:rPr>
        <w:t xml:space="preserve">at the </w:t>
      </w:r>
      <w:r w:rsidR="003E44A8" w:rsidRPr="00272ABE">
        <w:rPr>
          <w:rFonts w:ascii="Cambria" w:eastAsia="Times New Roman" w:hAnsi="Cambria" w:cs="Calibri"/>
          <w:sz w:val="22"/>
          <w:shd w:val="clear" w:color="auto" w:fill="FFFFFF"/>
          <w:lang w:eastAsia="en-GB"/>
        </w:rPr>
        <w:t xml:space="preserve">midzone </w:t>
      </w:r>
      <w:r>
        <w:rPr>
          <w:rFonts w:ascii="Cambria" w:eastAsia="Times New Roman" w:hAnsi="Cambria" w:cs="Calibri"/>
          <w:sz w:val="22"/>
          <w:shd w:val="clear" w:color="auto" w:fill="FFFFFF"/>
          <w:lang w:eastAsia="en-GB"/>
        </w:rPr>
        <w:t>that can locally alter MT dynamics, such as CLASP (</w:t>
      </w:r>
      <w:ins w:id="27" w:author="Manuel Lera Ramírez" w:date="2022-03-10T10:17:00Z">
        <w:r w:rsidR="00263531" w:rsidRPr="00263531">
          <w:rPr>
            <w:rFonts w:ascii="Cambria" w:eastAsia="Times New Roman" w:hAnsi="Cambria" w:cs="Calibri"/>
            <w:sz w:val="22"/>
            <w:shd w:val="clear" w:color="auto" w:fill="FFFFFF"/>
            <w:lang w:eastAsia="en-GB"/>
          </w:rPr>
          <w:t>Liu et al., 2009; Bratman and Chang, 2007; Kitazawa et al., 2014</w:t>
        </w:r>
      </w:ins>
      <w:del w:id="28" w:author="Manuel Lera Ramírez" w:date="2022-03-10T10:17:00Z">
        <w:r w:rsidRPr="00D06149" w:rsidDel="00263531">
          <w:rPr>
            <w:rFonts w:ascii="Cambria" w:eastAsia="Times New Roman" w:hAnsi="Cambria" w:cs="Calibri"/>
            <w:sz w:val="22"/>
            <w:highlight w:val="yellow"/>
            <w:shd w:val="clear" w:color="auto" w:fill="FFFFFF"/>
            <w:lang w:eastAsia="en-GB"/>
          </w:rPr>
          <w:delText>REF</w:delText>
        </w:r>
      </w:del>
      <w:r>
        <w:rPr>
          <w:rFonts w:ascii="Cambria" w:eastAsia="Times New Roman" w:hAnsi="Cambria" w:cs="Calibri"/>
          <w:sz w:val="22"/>
          <w:shd w:val="clear" w:color="auto" w:fill="FFFFFF"/>
          <w:lang w:eastAsia="en-GB"/>
        </w:rPr>
        <w:t>) or kinesin-4 (</w:t>
      </w:r>
      <w:proofErr w:type="spellStart"/>
      <w:r w:rsidRPr="00D06149">
        <w:rPr>
          <w:rFonts w:ascii="Cambria" w:eastAsia="Times New Roman" w:hAnsi="Cambria" w:cs="Calibri"/>
          <w:sz w:val="22"/>
          <w:highlight w:val="yellow"/>
          <w:shd w:val="clear" w:color="auto" w:fill="FFFFFF"/>
          <w:lang w:eastAsia="en-GB"/>
        </w:rPr>
        <w:t>Bieling</w:t>
      </w:r>
      <w:proofErr w:type="spellEnd"/>
      <w:r w:rsidRPr="00D06149">
        <w:rPr>
          <w:rFonts w:ascii="Cambria" w:eastAsia="Times New Roman" w:hAnsi="Cambria" w:cs="Calibri"/>
          <w:sz w:val="22"/>
          <w:highlight w:val="yellow"/>
          <w:shd w:val="clear" w:color="auto" w:fill="FFFFFF"/>
          <w:lang w:eastAsia="en-GB"/>
        </w:rPr>
        <w:t xml:space="preserve"> Cell 2010</w:t>
      </w:r>
      <w:r>
        <w:rPr>
          <w:rFonts w:ascii="Cambria" w:eastAsia="Times New Roman" w:hAnsi="Cambria" w:cs="Calibri"/>
          <w:sz w:val="22"/>
          <w:shd w:val="clear" w:color="auto" w:fill="FFFFFF"/>
          <w:lang w:eastAsia="en-GB"/>
        </w:rPr>
        <w:t xml:space="preserve">). By recruiting these additional factors, Ase1 family proteins can differentially regulate </w:t>
      </w:r>
      <w:r w:rsidR="003E44A8">
        <w:rPr>
          <w:rFonts w:ascii="Cambria" w:eastAsia="Times New Roman" w:hAnsi="Cambria" w:cs="Calibri"/>
          <w:sz w:val="22"/>
          <w:shd w:val="clear" w:color="auto" w:fill="FFFFFF"/>
          <w:lang w:eastAsia="en-GB"/>
        </w:rPr>
        <w:t xml:space="preserve">the </w:t>
      </w:r>
      <w:r>
        <w:rPr>
          <w:rFonts w:ascii="Cambria" w:eastAsia="Times New Roman" w:hAnsi="Cambria" w:cs="Calibri"/>
          <w:sz w:val="22"/>
          <w:shd w:val="clear" w:color="auto" w:fill="FFFFFF"/>
          <w:lang w:eastAsia="en-GB"/>
        </w:rPr>
        <w:t xml:space="preserve">dynamics of bundled MTs, </w:t>
      </w:r>
      <w:r w:rsidR="003E44A8">
        <w:rPr>
          <w:rFonts w:ascii="Cambria" w:eastAsia="Times New Roman" w:hAnsi="Cambria" w:cs="Calibri"/>
          <w:sz w:val="22"/>
          <w:shd w:val="clear" w:color="auto" w:fill="FFFFFF"/>
          <w:lang w:eastAsia="en-GB"/>
        </w:rPr>
        <w:t>specifically</w:t>
      </w:r>
      <w:r>
        <w:rPr>
          <w:rFonts w:ascii="Cambria" w:eastAsia="Times New Roman" w:hAnsi="Cambria" w:cs="Calibri"/>
          <w:sz w:val="22"/>
          <w:shd w:val="clear" w:color="auto" w:fill="FFFFFF"/>
          <w:lang w:eastAsia="en-GB"/>
        </w:rPr>
        <w:t xml:space="preserve"> </w:t>
      </w:r>
      <w:r w:rsidR="003E44A8">
        <w:rPr>
          <w:rFonts w:ascii="Cambria" w:eastAsia="Times New Roman" w:hAnsi="Cambria" w:cs="Calibri"/>
          <w:sz w:val="22"/>
          <w:shd w:val="clear" w:color="auto" w:fill="FFFFFF"/>
          <w:lang w:eastAsia="en-GB"/>
        </w:rPr>
        <w:t xml:space="preserve">affecting </w:t>
      </w:r>
      <w:r>
        <w:rPr>
          <w:rFonts w:ascii="Cambria" w:eastAsia="Times New Roman" w:hAnsi="Cambria" w:cs="Calibri"/>
          <w:sz w:val="22"/>
          <w:shd w:val="clear" w:color="auto" w:fill="FFFFFF"/>
          <w:lang w:eastAsia="en-GB"/>
        </w:rPr>
        <w:t xml:space="preserve">the dynamics of antiparallel bundles, </w:t>
      </w:r>
      <w:r w:rsidR="003E44A8">
        <w:rPr>
          <w:rFonts w:ascii="Cambria" w:eastAsia="Times New Roman" w:hAnsi="Cambria" w:cs="Calibri"/>
          <w:sz w:val="22"/>
          <w:shd w:val="clear" w:color="auto" w:fill="FFFFFF"/>
          <w:lang w:eastAsia="en-GB"/>
        </w:rPr>
        <w:t>without changing</w:t>
      </w:r>
      <w:r>
        <w:rPr>
          <w:rFonts w:ascii="Cambria" w:eastAsia="Times New Roman" w:hAnsi="Cambria" w:cs="Calibri"/>
          <w:sz w:val="22"/>
          <w:shd w:val="clear" w:color="auto" w:fill="FFFFFF"/>
          <w:lang w:eastAsia="en-GB"/>
        </w:rPr>
        <w:t xml:space="preserve"> the polymerization</w:t>
      </w:r>
      <w:r w:rsidR="003E44A8">
        <w:rPr>
          <w:rFonts w:ascii="Cambria" w:eastAsia="Times New Roman" w:hAnsi="Cambria" w:cs="Calibri"/>
          <w:sz w:val="22"/>
          <w:shd w:val="clear" w:color="auto" w:fill="FFFFFF"/>
          <w:lang w:eastAsia="en-GB"/>
        </w:rPr>
        <w:t xml:space="preserve"> dynamics</w:t>
      </w:r>
      <w:r>
        <w:rPr>
          <w:rFonts w:ascii="Cambria" w:eastAsia="Times New Roman" w:hAnsi="Cambria" w:cs="Calibri"/>
          <w:sz w:val="22"/>
          <w:shd w:val="clear" w:color="auto" w:fill="FFFFFF"/>
          <w:lang w:eastAsia="en-GB"/>
        </w:rPr>
        <w:t xml:space="preserve"> of </w:t>
      </w:r>
      <w:r w:rsidR="003E44A8">
        <w:rPr>
          <w:rFonts w:ascii="Cambria" w:eastAsia="Times New Roman" w:hAnsi="Cambria" w:cs="Calibri"/>
          <w:sz w:val="22"/>
          <w:shd w:val="clear" w:color="auto" w:fill="FFFFFF"/>
          <w:lang w:eastAsia="en-GB"/>
        </w:rPr>
        <w:t xml:space="preserve">isolated </w:t>
      </w:r>
      <w:r>
        <w:rPr>
          <w:rFonts w:ascii="Cambria" w:eastAsia="Times New Roman" w:hAnsi="Cambria" w:cs="Calibri"/>
          <w:sz w:val="22"/>
          <w:shd w:val="clear" w:color="auto" w:fill="FFFFFF"/>
          <w:lang w:eastAsia="en-GB"/>
        </w:rPr>
        <w:t>MTs (</w:t>
      </w:r>
      <w:proofErr w:type="spellStart"/>
      <w:r w:rsidRPr="00D06149">
        <w:rPr>
          <w:rFonts w:ascii="Cambria" w:eastAsia="Times New Roman" w:hAnsi="Cambria" w:cs="Calibri"/>
          <w:sz w:val="22"/>
          <w:highlight w:val="yellow"/>
          <w:shd w:val="clear" w:color="auto" w:fill="FFFFFF"/>
          <w:lang w:eastAsia="en-GB"/>
        </w:rPr>
        <w:t>Bieling</w:t>
      </w:r>
      <w:proofErr w:type="spellEnd"/>
      <w:r w:rsidRPr="00D06149">
        <w:rPr>
          <w:rFonts w:ascii="Cambria" w:eastAsia="Times New Roman" w:hAnsi="Cambria" w:cs="Calibri"/>
          <w:sz w:val="22"/>
          <w:highlight w:val="yellow"/>
          <w:shd w:val="clear" w:color="auto" w:fill="FFFFFF"/>
          <w:lang w:eastAsia="en-GB"/>
        </w:rPr>
        <w:t xml:space="preserve"> Cell 2010; Mani, Subramanian Nat Chem Biol 2021</w:t>
      </w:r>
      <w:r>
        <w:rPr>
          <w:rFonts w:ascii="Cambria" w:eastAsia="Times New Roman" w:hAnsi="Cambria" w:cs="Calibri"/>
          <w:sz w:val="22"/>
          <w:shd w:val="clear" w:color="auto" w:fill="FFFFFF"/>
          <w:lang w:eastAsia="en-GB"/>
        </w:rPr>
        <w:t xml:space="preserve">).  </w:t>
      </w:r>
      <w:r w:rsidR="0093790B">
        <w:rPr>
          <w:rFonts w:ascii="Cambria" w:eastAsia="Times New Roman" w:hAnsi="Cambria" w:cs="Calibri"/>
          <w:sz w:val="22"/>
          <w:shd w:val="clear" w:color="auto" w:fill="FFFFFF"/>
          <w:lang w:eastAsia="en-GB"/>
        </w:rPr>
        <w:t>Additionally</w:t>
      </w:r>
      <w:r>
        <w:rPr>
          <w:rFonts w:ascii="Cambria" w:eastAsia="Times New Roman" w:hAnsi="Cambria" w:cs="Calibri"/>
          <w:sz w:val="22"/>
          <w:shd w:val="clear" w:color="auto" w:fill="FFFFFF"/>
          <w:lang w:eastAsia="en-GB"/>
        </w:rPr>
        <w:t>, Ase1 family members themselves are</w:t>
      </w:r>
      <w:r w:rsidRPr="00272ABE">
        <w:rPr>
          <w:rFonts w:ascii="Cambria" w:eastAsia="Times New Roman" w:hAnsi="Cambria" w:cs="Calibri"/>
          <w:sz w:val="22"/>
          <w:shd w:val="clear" w:color="auto" w:fill="FFFFFF"/>
          <w:lang w:eastAsia="en-GB"/>
        </w:rPr>
        <w:t xml:space="preserve"> also known to have direct effects </w:t>
      </w:r>
      <w:r>
        <w:rPr>
          <w:rFonts w:ascii="Cambria" w:eastAsia="Times New Roman" w:hAnsi="Cambria" w:cs="Calibri"/>
          <w:sz w:val="22"/>
          <w:shd w:val="clear" w:color="auto" w:fill="FFFFFF"/>
          <w:lang w:eastAsia="en-GB"/>
        </w:rPr>
        <w:t xml:space="preserve">on </w:t>
      </w:r>
      <w:r w:rsidRPr="00272ABE">
        <w:rPr>
          <w:rFonts w:ascii="Cambria" w:eastAsia="Times New Roman" w:hAnsi="Cambria" w:cs="Calibri"/>
          <w:sz w:val="22"/>
          <w:shd w:val="clear" w:color="auto" w:fill="FFFFFF"/>
          <w:lang w:eastAsia="en-GB"/>
        </w:rPr>
        <w:t>MT dynamics. </w:t>
      </w:r>
      <w:r w:rsidRPr="00272ABE">
        <w:rPr>
          <w:rFonts w:ascii="Cambria" w:eastAsia="Times New Roman" w:hAnsi="Cambria" w:cs="Calibri"/>
          <w:sz w:val="22"/>
          <w:lang w:eastAsia="en-GB"/>
        </w:rPr>
        <w:t>In</w:t>
      </w:r>
      <w:r>
        <w:rPr>
          <w:rFonts w:ascii="Cambria" w:eastAsia="Times New Roman" w:hAnsi="Cambria" w:cs="Calibri"/>
          <w:sz w:val="22"/>
          <w:lang w:eastAsia="en-GB"/>
        </w:rPr>
        <w:t xml:space="preserve"> </w:t>
      </w:r>
      <w:r w:rsidRPr="00272ABE">
        <w:rPr>
          <w:rFonts w:ascii="Cambria" w:eastAsia="Times New Roman" w:hAnsi="Cambria" w:cs="Calibri"/>
          <w:sz w:val="22"/>
          <w:lang w:eastAsia="en-GB"/>
        </w:rPr>
        <w:t xml:space="preserve">vitro experiments have shown that MAP65-1, </w:t>
      </w:r>
      <w:r w:rsidR="0093790B">
        <w:rPr>
          <w:rFonts w:ascii="Cambria" w:eastAsia="Times New Roman" w:hAnsi="Cambria" w:cs="Calibri"/>
          <w:sz w:val="22"/>
          <w:lang w:eastAsia="en-GB"/>
        </w:rPr>
        <w:t>upon</w:t>
      </w:r>
      <w:r w:rsidRPr="00272ABE">
        <w:rPr>
          <w:rFonts w:ascii="Cambria" w:eastAsia="Times New Roman" w:hAnsi="Cambria" w:cs="Calibri"/>
          <w:sz w:val="22"/>
          <w:lang w:eastAsia="en-GB"/>
        </w:rPr>
        <w:t xml:space="preserve"> </w:t>
      </w:r>
      <w:r w:rsidR="0093790B">
        <w:rPr>
          <w:rFonts w:ascii="Cambria" w:eastAsia="Times New Roman" w:hAnsi="Cambria" w:cs="Calibri"/>
          <w:sz w:val="22"/>
          <w:lang w:eastAsia="en-GB"/>
        </w:rPr>
        <w:t>crosslinking microtubules</w:t>
      </w:r>
      <w:r w:rsidRPr="00272ABE">
        <w:rPr>
          <w:rFonts w:ascii="Cambria" w:eastAsia="Times New Roman" w:hAnsi="Cambria" w:cs="Calibri"/>
          <w:sz w:val="22"/>
          <w:lang w:eastAsia="en-GB"/>
        </w:rPr>
        <w:t xml:space="preserve">, </w:t>
      </w:r>
      <w:r w:rsidRPr="00272ABE">
        <w:rPr>
          <w:rFonts w:ascii="Cambria" w:eastAsia="Times New Roman" w:hAnsi="Cambria" w:cs="Calibri"/>
          <w:sz w:val="22"/>
          <w:lang w:eastAsia="en-GB"/>
        </w:rPr>
        <w:lastRenderedPageBreak/>
        <w:t>promotes</w:t>
      </w:r>
      <w:r w:rsidR="001823BB">
        <w:rPr>
          <w:rFonts w:ascii="Cambria" w:eastAsia="Times New Roman" w:hAnsi="Cambria" w:cs="Calibri"/>
          <w:sz w:val="22"/>
          <w:lang w:eastAsia="en-GB"/>
        </w:rPr>
        <w:t xml:space="preserve"> </w:t>
      </w:r>
      <w:r w:rsidRPr="00272ABE">
        <w:rPr>
          <w:rFonts w:ascii="Cambria" w:eastAsia="Times New Roman" w:hAnsi="Cambria" w:cs="Calibri"/>
          <w:sz w:val="22"/>
          <w:lang w:eastAsia="en-GB"/>
        </w:rPr>
        <w:t>rescues</w:t>
      </w:r>
      <w:r w:rsidR="001823BB">
        <w:rPr>
          <w:rFonts w:ascii="Cambria" w:eastAsia="Times New Roman" w:hAnsi="Cambria" w:cs="Calibri"/>
          <w:sz w:val="22"/>
          <w:lang w:eastAsia="en-GB"/>
        </w:rPr>
        <w:t xml:space="preserve"> </w:t>
      </w:r>
      <w:r w:rsidRPr="00272ABE">
        <w:rPr>
          <w:rFonts w:ascii="Cambria" w:eastAsia="Times New Roman" w:hAnsi="Cambria" w:cs="Calibri"/>
          <w:color w:val="000000"/>
          <w:sz w:val="22"/>
          <w:shd w:val="clear" w:color="auto" w:fill="E1E3E6"/>
          <w:lang w:eastAsia="en-GB"/>
        </w:rPr>
        <w:t>(</w:t>
      </w:r>
      <w:proofErr w:type="spellStart"/>
      <w:r w:rsidRPr="00272ABE">
        <w:rPr>
          <w:rFonts w:ascii="Cambria" w:eastAsia="Times New Roman" w:hAnsi="Cambria" w:cs="Calibri"/>
          <w:color w:val="000000"/>
          <w:sz w:val="22"/>
          <w:shd w:val="clear" w:color="auto" w:fill="E1E3E6"/>
          <w:lang w:eastAsia="en-GB"/>
        </w:rPr>
        <w:t>Stoppin-Mellet</w:t>
      </w:r>
      <w:proofErr w:type="spellEnd"/>
      <w:r w:rsidRPr="00272ABE">
        <w:rPr>
          <w:rFonts w:ascii="Cambria" w:eastAsia="Times New Roman" w:hAnsi="Cambria" w:cs="Calibri"/>
          <w:color w:val="000000"/>
          <w:sz w:val="22"/>
          <w:shd w:val="clear" w:color="auto" w:fill="E1E3E6"/>
          <w:lang w:eastAsia="en-GB"/>
        </w:rPr>
        <w:t xml:space="preserve"> et al. 2013)</w:t>
      </w:r>
      <w:r w:rsidRPr="00272ABE">
        <w:rPr>
          <w:rFonts w:ascii="Cambria" w:eastAsia="Times New Roman" w:hAnsi="Cambria" w:cs="Calibri"/>
          <w:sz w:val="22"/>
          <w:lang w:eastAsia="en-GB"/>
        </w:rPr>
        <w:t xml:space="preserve">. Based on the modeling of their observed </w:t>
      </w:r>
      <w:r w:rsidR="0093790B">
        <w:rPr>
          <w:rFonts w:ascii="Cambria" w:eastAsia="Times New Roman" w:hAnsi="Cambria" w:cs="Calibri"/>
          <w:sz w:val="22"/>
          <w:lang w:eastAsia="en-GB"/>
        </w:rPr>
        <w:t>overlap</w:t>
      </w:r>
      <w:r w:rsidR="0093790B" w:rsidRPr="00272ABE">
        <w:rPr>
          <w:rFonts w:ascii="Cambria" w:eastAsia="Times New Roman" w:hAnsi="Cambria" w:cs="Calibri"/>
          <w:sz w:val="22"/>
          <w:lang w:eastAsia="en-GB"/>
        </w:rPr>
        <w:t xml:space="preserve"> </w:t>
      </w:r>
      <w:r w:rsidRPr="00272ABE">
        <w:rPr>
          <w:rFonts w:ascii="Cambria" w:eastAsia="Times New Roman" w:hAnsi="Cambria" w:cs="Calibri"/>
          <w:sz w:val="22"/>
          <w:lang w:eastAsia="en-GB"/>
        </w:rPr>
        <w:t>dynamics</w:t>
      </w:r>
      <w:r w:rsidR="0093790B">
        <w:rPr>
          <w:rFonts w:ascii="Cambria" w:eastAsia="Times New Roman" w:hAnsi="Cambria" w:cs="Calibri"/>
          <w:sz w:val="22"/>
          <w:lang w:eastAsia="en-GB"/>
        </w:rPr>
        <w:t xml:space="preserve">, </w:t>
      </w:r>
      <w:commentRangeStart w:id="29"/>
      <w:proofErr w:type="spellStart"/>
      <w:r w:rsidR="003101F6" w:rsidRPr="003101F6">
        <w:rPr>
          <w:rFonts w:ascii="Cambria" w:eastAsia="Times New Roman" w:hAnsi="Cambria" w:cs="Calibri"/>
          <w:sz w:val="22"/>
          <w:lang w:eastAsia="en-GB"/>
        </w:rPr>
        <w:t>Stoppin-Mellet</w:t>
      </w:r>
      <w:proofErr w:type="spellEnd"/>
      <w:r w:rsidR="003101F6" w:rsidRPr="003101F6">
        <w:rPr>
          <w:rFonts w:ascii="Cambria" w:eastAsia="Times New Roman" w:hAnsi="Cambria" w:cs="Calibri"/>
          <w:sz w:val="22"/>
          <w:lang w:eastAsia="en-GB"/>
        </w:rPr>
        <w:t xml:space="preserve"> </w:t>
      </w:r>
      <w:r w:rsidR="003101F6" w:rsidRPr="00D06149">
        <w:rPr>
          <w:rFonts w:ascii="Cambria" w:eastAsia="Times New Roman" w:hAnsi="Cambria" w:cs="Calibri"/>
          <w:i/>
          <w:iCs/>
          <w:sz w:val="22"/>
          <w:lang w:eastAsia="en-GB"/>
        </w:rPr>
        <w:t>et al</w:t>
      </w:r>
      <w:r w:rsidR="003101F6" w:rsidRPr="003101F6">
        <w:rPr>
          <w:rFonts w:ascii="Cambria" w:eastAsia="Times New Roman" w:hAnsi="Cambria" w:cs="Calibri"/>
          <w:sz w:val="22"/>
          <w:lang w:eastAsia="en-GB"/>
        </w:rPr>
        <w:t xml:space="preserve">. </w:t>
      </w:r>
      <w:r w:rsidRPr="00272ABE">
        <w:rPr>
          <w:rFonts w:ascii="Cambria" w:eastAsia="Times New Roman" w:hAnsi="Cambria" w:cs="Calibri"/>
          <w:sz w:val="22"/>
          <w:lang w:eastAsia="en-GB"/>
        </w:rPr>
        <w:t>predicted MAP65-1 </w:t>
      </w:r>
      <w:r w:rsidR="00A8423C">
        <w:rPr>
          <w:rFonts w:ascii="Cambria" w:eastAsia="Times New Roman" w:hAnsi="Cambria" w:cs="Calibri"/>
          <w:sz w:val="22"/>
          <w:lang w:eastAsia="en-GB"/>
        </w:rPr>
        <w:t>to have more effect on</w:t>
      </w:r>
      <w:r w:rsidR="00A8423C" w:rsidRPr="00272ABE">
        <w:rPr>
          <w:rFonts w:ascii="Cambria" w:eastAsia="Times New Roman" w:hAnsi="Cambria" w:cs="Calibri"/>
          <w:sz w:val="22"/>
          <w:lang w:eastAsia="en-GB"/>
        </w:rPr>
        <w:t xml:space="preserve"> </w:t>
      </w:r>
      <w:r w:rsidR="00A8423C">
        <w:rPr>
          <w:rFonts w:ascii="Cambria" w:eastAsia="Times New Roman" w:hAnsi="Cambria" w:cs="Calibri"/>
          <w:sz w:val="22"/>
          <w:lang w:eastAsia="en-GB"/>
        </w:rPr>
        <w:t>anti</w:t>
      </w:r>
      <w:r w:rsidRPr="00272ABE">
        <w:rPr>
          <w:rFonts w:ascii="Cambria" w:eastAsia="Times New Roman" w:hAnsi="Cambria" w:cs="Calibri"/>
          <w:sz w:val="22"/>
          <w:lang w:eastAsia="en-GB"/>
        </w:rPr>
        <w:t>parallel MTs </w:t>
      </w:r>
      <w:r w:rsidR="00A8423C">
        <w:rPr>
          <w:rFonts w:ascii="Cambria" w:eastAsia="Times New Roman" w:hAnsi="Cambria" w:cs="Calibri"/>
          <w:sz w:val="22"/>
          <w:lang w:eastAsia="en-GB"/>
        </w:rPr>
        <w:t>compared to</w:t>
      </w:r>
      <w:r w:rsidR="00D6663F">
        <w:rPr>
          <w:rFonts w:ascii="Cambria" w:eastAsia="Times New Roman" w:hAnsi="Cambria" w:cs="Calibri"/>
          <w:sz w:val="22"/>
          <w:lang w:eastAsia="en-GB"/>
        </w:rPr>
        <w:t xml:space="preserve"> parallel </w:t>
      </w:r>
      <w:r w:rsidR="00A8423C">
        <w:rPr>
          <w:rFonts w:ascii="Cambria" w:eastAsia="Times New Roman" w:hAnsi="Cambria" w:cs="Calibri"/>
          <w:sz w:val="22"/>
          <w:lang w:eastAsia="en-GB"/>
        </w:rPr>
        <w:t>ones</w:t>
      </w:r>
      <w:commentRangeEnd w:id="29"/>
      <w:r w:rsidR="00263531">
        <w:rPr>
          <w:rStyle w:val="CommentReference"/>
        </w:rPr>
        <w:commentReference w:id="29"/>
      </w:r>
      <w:r w:rsidR="003101F6">
        <w:rPr>
          <w:rFonts w:ascii="Cambria" w:eastAsia="Times New Roman" w:hAnsi="Cambria" w:cs="Calibri"/>
          <w:sz w:val="22"/>
          <w:lang w:eastAsia="en-GB"/>
        </w:rPr>
        <w:t>.</w:t>
      </w:r>
      <w:r w:rsidRPr="00272ABE">
        <w:rPr>
          <w:rFonts w:ascii="Cambria" w:eastAsia="Times New Roman" w:hAnsi="Cambria" w:cs="Calibri"/>
          <w:sz w:val="22"/>
          <w:lang w:eastAsia="en-GB"/>
        </w:rPr>
        <w:t> This </w:t>
      </w:r>
      <w:r w:rsidR="005E2119">
        <w:rPr>
          <w:rFonts w:ascii="Cambria" w:eastAsia="Times New Roman" w:hAnsi="Cambria" w:cs="Calibri"/>
          <w:sz w:val="22"/>
          <w:lang w:eastAsia="en-GB"/>
        </w:rPr>
        <w:t>is</w:t>
      </w:r>
      <w:r w:rsidRPr="00272ABE">
        <w:rPr>
          <w:rFonts w:ascii="Cambria" w:eastAsia="Times New Roman" w:hAnsi="Cambria" w:cs="Calibri"/>
          <w:sz w:val="22"/>
          <w:lang w:eastAsia="en-GB"/>
        </w:rPr>
        <w:t xml:space="preserve"> in line with </w:t>
      </w:r>
      <w:r w:rsidR="005E2119">
        <w:rPr>
          <w:rFonts w:ascii="Cambria" w:eastAsia="Times New Roman" w:hAnsi="Cambria" w:cs="Calibri"/>
          <w:sz w:val="22"/>
          <w:lang w:eastAsia="en-GB"/>
        </w:rPr>
        <w:t xml:space="preserve">the </w:t>
      </w:r>
      <w:r w:rsidR="00A8423C">
        <w:rPr>
          <w:rFonts w:ascii="Cambria" w:eastAsia="Times New Roman" w:hAnsi="Cambria" w:cs="Calibri"/>
          <w:sz w:val="22"/>
          <w:lang w:eastAsia="en-GB"/>
        </w:rPr>
        <w:t xml:space="preserve">known </w:t>
      </w:r>
      <w:r w:rsidR="005E2119">
        <w:rPr>
          <w:rFonts w:ascii="Cambria" w:eastAsia="Times New Roman" w:hAnsi="Cambria" w:cs="Calibri"/>
          <w:sz w:val="22"/>
          <w:lang w:eastAsia="en-GB"/>
        </w:rPr>
        <w:t>preferential binding of</w:t>
      </w:r>
      <w:r w:rsidRPr="00272ABE">
        <w:rPr>
          <w:rFonts w:ascii="Cambria" w:eastAsia="Times New Roman" w:hAnsi="Cambria" w:cs="Calibri"/>
          <w:sz w:val="22"/>
          <w:lang w:eastAsia="en-GB"/>
        </w:rPr>
        <w:t xml:space="preserve"> MAP65-1</w:t>
      </w:r>
      <w:r w:rsidR="000B2CE5">
        <w:rPr>
          <w:rFonts w:ascii="Cambria" w:eastAsia="Times New Roman" w:hAnsi="Cambria" w:cs="Calibri"/>
          <w:sz w:val="22"/>
          <w:lang w:eastAsia="en-GB"/>
        </w:rPr>
        <w:t xml:space="preserve">, </w:t>
      </w:r>
      <w:r w:rsidR="000B2CE5" w:rsidRPr="003101F6">
        <w:rPr>
          <w:rFonts w:ascii="Cambria" w:eastAsia="Times New Roman" w:hAnsi="Cambria" w:cs="Calibri"/>
          <w:sz w:val="22"/>
          <w:lang w:eastAsia="en-GB"/>
        </w:rPr>
        <w:t xml:space="preserve">PRC1 and </w:t>
      </w:r>
      <w:r w:rsidR="005E2119" w:rsidRPr="003101F6">
        <w:rPr>
          <w:rFonts w:ascii="Cambria" w:eastAsia="Times New Roman" w:hAnsi="Cambria" w:cs="Calibri"/>
          <w:sz w:val="22"/>
          <w:lang w:eastAsia="en-GB"/>
        </w:rPr>
        <w:t>Ase1 </w:t>
      </w:r>
      <w:r w:rsidRPr="003101F6">
        <w:rPr>
          <w:rFonts w:ascii="Cambria" w:eastAsia="Times New Roman" w:hAnsi="Cambria" w:cs="Calibri"/>
          <w:sz w:val="22"/>
          <w:lang w:eastAsia="en-GB"/>
        </w:rPr>
        <w:t>to antiparallel overlaps </w:t>
      </w:r>
      <w:r w:rsidRPr="003101F6">
        <w:rPr>
          <w:rFonts w:ascii="Cambria" w:eastAsia="Times New Roman" w:hAnsi="Cambria" w:cs="Calibri"/>
          <w:color w:val="000000"/>
          <w:sz w:val="22"/>
          <w:shd w:val="clear" w:color="auto" w:fill="E1E3E6"/>
          <w:lang w:eastAsia="en-GB"/>
        </w:rPr>
        <w:t>(Gaillard et al. 2008)</w:t>
      </w:r>
      <w:r w:rsidR="000B2CE5" w:rsidRPr="003101F6">
        <w:rPr>
          <w:rFonts w:ascii="Cambria" w:eastAsia="Times New Roman" w:hAnsi="Cambria" w:cs="Calibri"/>
          <w:color w:val="000000"/>
          <w:sz w:val="22"/>
          <w:shd w:val="clear" w:color="auto" w:fill="E1E3E6"/>
          <w:lang w:eastAsia="en-GB"/>
        </w:rPr>
        <w:t xml:space="preserve"> (Subramanian et al. 2010) (Janson et al. 2007).</w:t>
      </w:r>
      <w:r w:rsidRPr="003101F6">
        <w:rPr>
          <w:rFonts w:ascii="Cambria" w:eastAsia="Times New Roman" w:hAnsi="Cambria" w:cs="Calibri"/>
          <w:sz w:val="22"/>
          <w:lang w:eastAsia="en-GB"/>
        </w:rPr>
        <w:t xml:space="preserve"> However, direct </w:t>
      </w:r>
      <w:r w:rsidR="00A8423C">
        <w:rPr>
          <w:rFonts w:ascii="Cambria" w:eastAsia="Times New Roman" w:hAnsi="Cambria" w:cs="Calibri"/>
          <w:sz w:val="22"/>
          <w:lang w:eastAsia="en-GB"/>
        </w:rPr>
        <w:t>characterization of</w:t>
      </w:r>
      <w:r w:rsidRPr="003101F6">
        <w:rPr>
          <w:rFonts w:ascii="Cambria" w:eastAsia="Times New Roman" w:hAnsi="Cambria" w:cs="Calibri"/>
          <w:sz w:val="22"/>
          <w:lang w:eastAsia="en-GB"/>
        </w:rPr>
        <w:t xml:space="preserve"> Ase1/MAP65/PRC1 </w:t>
      </w:r>
      <w:r w:rsidR="00F92879" w:rsidRPr="003101F6">
        <w:rPr>
          <w:rFonts w:ascii="Cambria" w:eastAsia="Times New Roman" w:hAnsi="Cambria" w:cs="Calibri"/>
          <w:sz w:val="22"/>
          <w:lang w:eastAsia="en-GB"/>
        </w:rPr>
        <w:t>regulating</w:t>
      </w:r>
      <w:r w:rsidR="003101F6" w:rsidRPr="00D06149">
        <w:rPr>
          <w:rFonts w:ascii="Cambria" w:eastAsia="Times New Roman" w:hAnsi="Cambria" w:cs="Calibri"/>
          <w:sz w:val="22"/>
          <w:lang w:eastAsia="en-GB"/>
        </w:rPr>
        <w:t xml:space="preserve"> microtubule</w:t>
      </w:r>
      <w:r w:rsidR="00F92879" w:rsidRPr="003101F6">
        <w:rPr>
          <w:rFonts w:ascii="Cambria" w:eastAsia="Times New Roman" w:hAnsi="Cambria" w:cs="Calibri"/>
          <w:sz w:val="22"/>
          <w:lang w:eastAsia="en-GB"/>
        </w:rPr>
        <w:t xml:space="preserve"> </w:t>
      </w:r>
      <w:r w:rsidR="008F47DA" w:rsidRPr="003101F6">
        <w:rPr>
          <w:rFonts w:ascii="Cambria" w:eastAsia="Times New Roman" w:hAnsi="Cambria" w:cs="Calibri"/>
          <w:sz w:val="22"/>
          <w:lang w:eastAsia="en-GB"/>
        </w:rPr>
        <w:t>dynamics</w:t>
      </w:r>
      <w:r w:rsidR="003101F6" w:rsidRPr="00D06149">
        <w:rPr>
          <w:rFonts w:ascii="Cambria" w:eastAsia="Times New Roman" w:hAnsi="Cambria" w:cs="Calibri"/>
          <w:sz w:val="22"/>
          <w:lang w:eastAsia="en-GB"/>
        </w:rPr>
        <w:t xml:space="preserve">, in </w:t>
      </w:r>
      <w:r w:rsidR="00A8423C">
        <w:rPr>
          <w:rFonts w:ascii="Cambria" w:eastAsia="Times New Roman" w:hAnsi="Cambria" w:cs="Calibri"/>
          <w:sz w:val="22"/>
          <w:lang w:eastAsia="en-GB"/>
        </w:rPr>
        <w:t>parallel and</w:t>
      </w:r>
      <w:r w:rsidR="003101F6" w:rsidRPr="00D06149">
        <w:rPr>
          <w:rFonts w:ascii="Cambria" w:eastAsia="Times New Roman" w:hAnsi="Cambria" w:cs="Calibri"/>
          <w:sz w:val="22"/>
          <w:lang w:eastAsia="en-GB"/>
        </w:rPr>
        <w:t xml:space="preserve"> </w:t>
      </w:r>
      <w:r w:rsidRPr="003101F6">
        <w:rPr>
          <w:rFonts w:ascii="Cambria" w:eastAsia="Times New Roman" w:hAnsi="Cambria" w:cs="Calibri"/>
          <w:sz w:val="22"/>
          <w:lang w:eastAsia="en-GB"/>
        </w:rPr>
        <w:t xml:space="preserve">antiparallel </w:t>
      </w:r>
      <w:r w:rsidR="00C22C45">
        <w:rPr>
          <w:rFonts w:ascii="Cambria" w:eastAsia="Times New Roman" w:hAnsi="Cambria" w:cs="Calibri"/>
          <w:sz w:val="22"/>
          <w:lang w:eastAsia="en-GB"/>
        </w:rPr>
        <w:t>microtubule bundl</w:t>
      </w:r>
      <w:r w:rsidR="00A8423C">
        <w:rPr>
          <w:rFonts w:ascii="Cambria" w:eastAsia="Times New Roman" w:hAnsi="Cambria" w:cs="Calibri"/>
          <w:sz w:val="22"/>
          <w:lang w:eastAsia="en-GB"/>
        </w:rPr>
        <w:t>es</w:t>
      </w:r>
      <w:r w:rsidR="00C22C45">
        <w:rPr>
          <w:rFonts w:ascii="Cambria" w:eastAsia="Times New Roman" w:hAnsi="Cambria" w:cs="Calibri"/>
          <w:sz w:val="22"/>
          <w:lang w:eastAsia="en-GB"/>
        </w:rPr>
        <w:t xml:space="preserve"> </w:t>
      </w:r>
      <w:r w:rsidRPr="003101F6">
        <w:rPr>
          <w:rFonts w:ascii="Cambria" w:eastAsia="Times New Roman" w:hAnsi="Cambria" w:cs="Calibri"/>
          <w:sz w:val="22"/>
          <w:lang w:eastAsia="en-GB"/>
        </w:rPr>
        <w:t xml:space="preserve">is still </w:t>
      </w:r>
      <w:r w:rsidR="00A8423C">
        <w:rPr>
          <w:rFonts w:ascii="Cambria" w:eastAsia="Times New Roman" w:hAnsi="Cambria" w:cs="Calibri"/>
          <w:sz w:val="22"/>
          <w:lang w:eastAsia="en-GB"/>
        </w:rPr>
        <w:t>lacking</w:t>
      </w:r>
      <w:r w:rsidRPr="003101F6">
        <w:rPr>
          <w:rFonts w:ascii="Cambria" w:eastAsia="Times New Roman" w:hAnsi="Cambria" w:cs="Calibri"/>
          <w:sz w:val="22"/>
          <w:lang w:eastAsia="en-GB"/>
        </w:rPr>
        <w:t>.</w:t>
      </w:r>
      <w:r w:rsidRPr="00D06149">
        <w:rPr>
          <w:rFonts w:ascii="Cambria" w:eastAsia="Times New Roman" w:hAnsi="Cambria" w:cs="Calibri"/>
          <w:i/>
          <w:iCs/>
          <w:sz w:val="22"/>
          <w:lang w:eastAsia="en-GB"/>
        </w:rPr>
        <w:t> </w:t>
      </w:r>
    </w:p>
    <w:p w14:paraId="7AB74A43" w14:textId="784BF019" w:rsidR="006A329D" w:rsidRDefault="001F5789" w:rsidP="00D06149">
      <w:pPr>
        <w:spacing w:line="360" w:lineRule="auto"/>
        <w:jc w:val="both"/>
        <w:textAlignment w:val="baseline"/>
        <w:rPr>
          <w:rFonts w:ascii="Cambria" w:eastAsia="Times New Roman" w:hAnsi="Cambria" w:cs="Calibri"/>
          <w:sz w:val="22"/>
          <w:lang w:eastAsia="en-GB"/>
        </w:rPr>
      </w:pPr>
      <w:r>
        <w:rPr>
          <w:rFonts w:ascii="Cambria" w:eastAsia="Times New Roman" w:hAnsi="Cambria" w:cs="Calibri"/>
          <w:sz w:val="22"/>
          <w:lang w:eastAsia="en-GB"/>
        </w:rPr>
        <w:t>We</w:t>
      </w:r>
      <w:r w:rsidR="003C1900">
        <w:rPr>
          <w:rFonts w:ascii="Cambria" w:eastAsia="Times New Roman" w:hAnsi="Cambria" w:cs="Calibri"/>
          <w:sz w:val="22"/>
          <w:lang w:eastAsia="en-GB"/>
        </w:rPr>
        <w:t xml:space="preserve"> show that Ase1 is sufficient to </w:t>
      </w:r>
      <w:r>
        <w:rPr>
          <w:rFonts w:ascii="Cambria" w:eastAsia="Times New Roman" w:hAnsi="Cambria" w:cs="Calibri"/>
          <w:sz w:val="22"/>
          <w:lang w:eastAsia="en-GB"/>
        </w:rPr>
        <w:t xml:space="preserve">extend the life of </w:t>
      </w:r>
      <w:r w:rsidR="003C1900">
        <w:rPr>
          <w:rFonts w:ascii="Cambria" w:eastAsia="Times New Roman" w:hAnsi="Cambria" w:cs="Calibri"/>
          <w:sz w:val="22"/>
          <w:lang w:eastAsia="en-GB"/>
        </w:rPr>
        <w:t xml:space="preserve">antiparallel overlaps, </w:t>
      </w:r>
      <w:r>
        <w:rPr>
          <w:rFonts w:ascii="Cambria" w:eastAsia="Times New Roman" w:hAnsi="Cambria" w:cs="Calibri"/>
          <w:sz w:val="22"/>
          <w:lang w:eastAsia="en-GB"/>
        </w:rPr>
        <w:t>in conditions</w:t>
      </w:r>
      <w:r w:rsidR="00124E19">
        <w:rPr>
          <w:rFonts w:ascii="Cambria" w:eastAsia="Times New Roman" w:hAnsi="Cambria" w:cs="Calibri"/>
          <w:sz w:val="22"/>
          <w:lang w:eastAsia="en-GB"/>
        </w:rPr>
        <w:t xml:space="preserve"> </w:t>
      </w:r>
      <w:r>
        <w:rPr>
          <w:rFonts w:ascii="Cambria" w:eastAsia="Times New Roman" w:hAnsi="Cambria" w:cs="Calibri"/>
          <w:sz w:val="22"/>
          <w:lang w:eastAsia="en-GB"/>
        </w:rPr>
        <w:t xml:space="preserve">where single microtubules remained </w:t>
      </w:r>
      <w:r w:rsidR="003C1900">
        <w:rPr>
          <w:rFonts w:ascii="Cambria" w:eastAsia="Times New Roman" w:hAnsi="Cambria" w:cs="Calibri"/>
          <w:sz w:val="22"/>
          <w:lang w:eastAsia="en-GB"/>
        </w:rPr>
        <w:t>highly dynamic</w:t>
      </w:r>
      <w:r>
        <w:rPr>
          <w:rFonts w:ascii="Cambria" w:eastAsia="Times New Roman" w:hAnsi="Cambria" w:cs="Calibri"/>
          <w:sz w:val="22"/>
          <w:lang w:eastAsia="en-GB"/>
        </w:rPr>
        <w:t xml:space="preserve"> and</w:t>
      </w:r>
      <w:r w:rsidR="003C1900">
        <w:rPr>
          <w:rFonts w:ascii="Cambria" w:eastAsia="Times New Roman" w:hAnsi="Cambria" w:cs="Calibri"/>
          <w:sz w:val="22"/>
          <w:lang w:eastAsia="en-GB"/>
        </w:rPr>
        <w:t xml:space="preserve"> short lived.</w:t>
      </w:r>
      <w:r w:rsidR="004C4766">
        <w:rPr>
          <w:rFonts w:ascii="Cambria" w:eastAsia="Times New Roman" w:hAnsi="Cambria" w:cs="Calibri"/>
          <w:sz w:val="22"/>
          <w:lang w:eastAsia="en-GB"/>
        </w:rPr>
        <w:t xml:space="preserve"> </w:t>
      </w:r>
      <w:r w:rsidR="008C6B93">
        <w:rPr>
          <w:rFonts w:ascii="Cambria" w:eastAsia="Times New Roman" w:hAnsi="Cambria" w:cs="Calibri"/>
          <w:sz w:val="22"/>
          <w:lang w:eastAsia="en-GB"/>
        </w:rPr>
        <w:t xml:space="preserve">This differential regulation is </w:t>
      </w:r>
      <w:r>
        <w:rPr>
          <w:rFonts w:ascii="Cambria" w:eastAsia="Times New Roman" w:hAnsi="Cambria" w:cs="Calibri"/>
          <w:sz w:val="22"/>
          <w:lang w:eastAsia="en-GB"/>
        </w:rPr>
        <w:t>due to</w:t>
      </w:r>
      <w:r w:rsidR="008C6B93">
        <w:rPr>
          <w:rFonts w:ascii="Cambria" w:eastAsia="Times New Roman" w:hAnsi="Cambria" w:cs="Calibri"/>
          <w:sz w:val="22"/>
          <w:lang w:eastAsia="en-GB"/>
        </w:rPr>
        <w:t xml:space="preserve"> </w:t>
      </w:r>
      <w:r w:rsidR="00FC510B">
        <w:rPr>
          <w:rFonts w:ascii="Cambria" w:eastAsia="Times New Roman" w:hAnsi="Cambria" w:cs="Calibri"/>
          <w:sz w:val="22"/>
          <w:lang w:eastAsia="en-GB"/>
        </w:rPr>
        <w:t>a</w:t>
      </w:r>
      <w:r w:rsidR="008C6B93">
        <w:rPr>
          <w:rFonts w:ascii="Cambria" w:eastAsia="Times New Roman" w:hAnsi="Cambria" w:cs="Calibri"/>
          <w:sz w:val="22"/>
          <w:lang w:eastAsia="en-GB"/>
        </w:rPr>
        <w:t xml:space="preserve"> </w:t>
      </w:r>
      <w:r>
        <w:rPr>
          <w:rFonts w:ascii="Cambria" w:eastAsia="Times New Roman" w:hAnsi="Cambria" w:cs="Calibri"/>
          <w:sz w:val="22"/>
          <w:lang w:eastAsia="en-GB"/>
        </w:rPr>
        <w:t>promotion of microtubule</w:t>
      </w:r>
      <w:r w:rsidR="008C6B93">
        <w:rPr>
          <w:rFonts w:ascii="Cambria" w:eastAsia="Times New Roman" w:hAnsi="Cambria" w:cs="Calibri"/>
          <w:sz w:val="22"/>
          <w:lang w:eastAsia="en-GB"/>
        </w:rPr>
        <w:t xml:space="preserve"> rescue and </w:t>
      </w:r>
      <w:r w:rsidR="00FC510B">
        <w:rPr>
          <w:rFonts w:ascii="Cambria" w:eastAsia="Times New Roman" w:hAnsi="Cambria" w:cs="Calibri"/>
          <w:sz w:val="22"/>
          <w:lang w:eastAsia="en-GB"/>
        </w:rPr>
        <w:t>a</w:t>
      </w:r>
      <w:r>
        <w:rPr>
          <w:rFonts w:ascii="Cambria" w:eastAsia="Times New Roman" w:hAnsi="Cambria" w:cs="Calibri"/>
          <w:sz w:val="22"/>
          <w:lang w:eastAsia="en-GB"/>
        </w:rPr>
        <w:t xml:space="preserve"> </w:t>
      </w:r>
      <w:r w:rsidR="008C6B93">
        <w:rPr>
          <w:rFonts w:ascii="Cambria" w:eastAsia="Times New Roman" w:hAnsi="Cambria" w:cs="Calibri"/>
          <w:sz w:val="22"/>
          <w:lang w:eastAsia="en-GB"/>
        </w:rPr>
        <w:t>decrease of microtubule disassembly speed</w:t>
      </w:r>
      <w:r w:rsidR="00FC510B">
        <w:rPr>
          <w:rFonts w:ascii="Cambria" w:eastAsia="Times New Roman" w:hAnsi="Cambria" w:cs="Calibri"/>
          <w:sz w:val="22"/>
          <w:lang w:eastAsia="en-GB"/>
        </w:rPr>
        <w:t>, specifically</w:t>
      </w:r>
      <w:r w:rsidR="008C6B93">
        <w:rPr>
          <w:rFonts w:ascii="Cambria" w:eastAsia="Times New Roman" w:hAnsi="Cambria" w:cs="Calibri"/>
          <w:sz w:val="22"/>
          <w:lang w:eastAsia="en-GB"/>
        </w:rPr>
        <w:t xml:space="preserve"> in antiparallel overlaps. </w:t>
      </w:r>
      <w:r w:rsidR="00FC510B">
        <w:rPr>
          <w:rFonts w:ascii="Cambria" w:eastAsia="Times New Roman" w:hAnsi="Cambria" w:cs="Calibri"/>
          <w:sz w:val="22"/>
          <w:lang w:eastAsia="en-GB"/>
        </w:rPr>
        <w:t xml:space="preserve">As we </w:t>
      </w:r>
      <w:r w:rsidR="00241AFD">
        <w:rPr>
          <w:rFonts w:ascii="Cambria" w:eastAsia="Times New Roman" w:hAnsi="Cambria" w:cs="Calibri"/>
          <w:sz w:val="22"/>
          <w:lang w:eastAsia="en-GB"/>
        </w:rPr>
        <w:t xml:space="preserve">observed </w:t>
      </w:r>
      <w:r w:rsidR="00FC510B">
        <w:rPr>
          <w:rFonts w:ascii="Cambria" w:eastAsia="Times New Roman" w:hAnsi="Cambria" w:cs="Calibri"/>
          <w:sz w:val="22"/>
          <w:lang w:eastAsia="en-GB"/>
        </w:rPr>
        <w:t xml:space="preserve">that </w:t>
      </w:r>
      <w:r w:rsidR="00241AFD">
        <w:rPr>
          <w:rFonts w:ascii="Cambria" w:eastAsia="Times New Roman" w:hAnsi="Cambria" w:cs="Calibri"/>
          <w:sz w:val="22"/>
          <w:lang w:eastAsia="en-GB"/>
        </w:rPr>
        <w:t xml:space="preserve">Ase1 </w:t>
      </w:r>
      <w:r w:rsidR="00FC510B">
        <w:rPr>
          <w:rFonts w:ascii="Cambria" w:eastAsia="Times New Roman" w:hAnsi="Cambria" w:cs="Calibri"/>
          <w:sz w:val="22"/>
          <w:lang w:eastAsia="en-GB"/>
        </w:rPr>
        <w:t>density</w:t>
      </w:r>
      <w:r w:rsidR="00241AFD">
        <w:rPr>
          <w:rFonts w:ascii="Cambria" w:eastAsia="Times New Roman" w:hAnsi="Cambria" w:cs="Calibri"/>
          <w:sz w:val="22"/>
          <w:lang w:eastAsia="en-GB"/>
        </w:rPr>
        <w:t xml:space="preserve"> at </w:t>
      </w:r>
      <w:r w:rsidR="005F00B9">
        <w:rPr>
          <w:rFonts w:ascii="Cambria" w:eastAsia="Times New Roman" w:hAnsi="Cambria" w:cs="Calibri"/>
          <w:sz w:val="22"/>
          <w:lang w:eastAsia="en-GB"/>
        </w:rPr>
        <w:t>microtubule</w:t>
      </w:r>
      <w:r w:rsidR="00241AFD">
        <w:rPr>
          <w:rFonts w:ascii="Cambria" w:eastAsia="Times New Roman" w:hAnsi="Cambria" w:cs="Calibri"/>
          <w:sz w:val="22"/>
          <w:lang w:eastAsia="en-GB"/>
        </w:rPr>
        <w:t xml:space="preserve"> tips</w:t>
      </w:r>
      <w:r w:rsidR="00CE70F4">
        <w:rPr>
          <w:rFonts w:ascii="Cambria" w:eastAsia="Times New Roman" w:hAnsi="Cambria" w:cs="Calibri"/>
          <w:sz w:val="22"/>
          <w:lang w:eastAsia="en-GB"/>
        </w:rPr>
        <w:t xml:space="preserve"> during </w:t>
      </w:r>
      <w:r w:rsidR="007578F3">
        <w:rPr>
          <w:rFonts w:ascii="Cambria" w:eastAsia="Times New Roman" w:hAnsi="Cambria" w:cs="Calibri"/>
          <w:sz w:val="22"/>
          <w:lang w:eastAsia="en-GB"/>
        </w:rPr>
        <w:t>microtubule disassembly</w:t>
      </w:r>
      <w:r w:rsidR="00CE70F4">
        <w:rPr>
          <w:rFonts w:ascii="Cambria" w:eastAsia="Times New Roman" w:hAnsi="Cambria" w:cs="Calibri"/>
          <w:sz w:val="22"/>
          <w:lang w:eastAsia="en-GB"/>
        </w:rPr>
        <w:t xml:space="preserve"> </w:t>
      </w:r>
      <w:r w:rsidR="005F00B9">
        <w:rPr>
          <w:rFonts w:ascii="Cambria" w:eastAsia="Times New Roman" w:hAnsi="Cambria" w:cs="Calibri"/>
          <w:sz w:val="22"/>
          <w:lang w:eastAsia="en-GB"/>
        </w:rPr>
        <w:t>correlat</w:t>
      </w:r>
      <w:r w:rsidR="00FC510B">
        <w:rPr>
          <w:rFonts w:ascii="Cambria" w:eastAsia="Times New Roman" w:hAnsi="Cambria" w:cs="Calibri"/>
          <w:sz w:val="22"/>
          <w:lang w:eastAsia="en-GB"/>
        </w:rPr>
        <w:t>es</w:t>
      </w:r>
      <w:r w:rsidR="005F00B9">
        <w:rPr>
          <w:rFonts w:ascii="Cambria" w:eastAsia="Times New Roman" w:hAnsi="Cambria" w:cs="Calibri"/>
          <w:sz w:val="22"/>
          <w:lang w:eastAsia="en-GB"/>
        </w:rPr>
        <w:t xml:space="preserve"> with </w:t>
      </w:r>
      <w:r w:rsidR="00FC510B">
        <w:rPr>
          <w:rFonts w:ascii="Cambria" w:eastAsia="Times New Roman" w:hAnsi="Cambria" w:cs="Calibri"/>
          <w:sz w:val="22"/>
          <w:lang w:eastAsia="en-GB"/>
        </w:rPr>
        <w:t xml:space="preserve">a </w:t>
      </w:r>
      <w:r w:rsidR="00CA4093">
        <w:rPr>
          <w:rFonts w:ascii="Cambria" w:eastAsia="Times New Roman" w:hAnsi="Cambria" w:cs="Calibri"/>
          <w:sz w:val="22"/>
          <w:lang w:eastAsia="en-GB"/>
        </w:rPr>
        <w:t>decrease</w:t>
      </w:r>
      <w:r w:rsidR="00FC510B">
        <w:rPr>
          <w:rFonts w:ascii="Cambria" w:eastAsia="Times New Roman" w:hAnsi="Cambria" w:cs="Calibri"/>
          <w:sz w:val="22"/>
          <w:lang w:eastAsia="en-GB"/>
        </w:rPr>
        <w:t xml:space="preserve"> of tubulin </w:t>
      </w:r>
      <w:r w:rsidR="007578F3">
        <w:rPr>
          <w:rFonts w:ascii="Cambria" w:eastAsia="Times New Roman" w:hAnsi="Cambria" w:cs="Calibri"/>
          <w:sz w:val="22"/>
          <w:lang w:eastAsia="en-GB"/>
        </w:rPr>
        <w:t>disassembly</w:t>
      </w:r>
      <w:r w:rsidR="005F00B9">
        <w:rPr>
          <w:rFonts w:ascii="Cambria" w:eastAsia="Times New Roman" w:hAnsi="Cambria" w:cs="Calibri"/>
          <w:sz w:val="22"/>
          <w:lang w:eastAsia="en-GB"/>
        </w:rPr>
        <w:t xml:space="preserve">, </w:t>
      </w:r>
      <w:r w:rsidR="00FC510B">
        <w:rPr>
          <w:rFonts w:ascii="Cambria" w:eastAsia="Times New Roman" w:hAnsi="Cambria" w:cs="Calibri"/>
          <w:sz w:val="22"/>
          <w:lang w:eastAsia="en-GB"/>
        </w:rPr>
        <w:t>w</w:t>
      </w:r>
      <w:r w:rsidR="00241AFD">
        <w:rPr>
          <w:rFonts w:ascii="Cambria" w:eastAsia="Times New Roman" w:hAnsi="Cambria" w:cs="Calibri"/>
          <w:sz w:val="22"/>
          <w:lang w:eastAsia="en-GB"/>
        </w:rPr>
        <w:t xml:space="preserve">e </w:t>
      </w:r>
      <w:r w:rsidR="00CE70F4">
        <w:rPr>
          <w:rFonts w:ascii="Cambria" w:eastAsia="Times New Roman" w:hAnsi="Cambria" w:cs="Calibri"/>
          <w:sz w:val="22"/>
          <w:lang w:eastAsia="en-GB"/>
        </w:rPr>
        <w:t>propose</w:t>
      </w:r>
      <w:r w:rsidR="00241AFD">
        <w:rPr>
          <w:rFonts w:ascii="Cambria" w:eastAsia="Times New Roman" w:hAnsi="Cambria" w:cs="Calibri"/>
          <w:sz w:val="22"/>
          <w:lang w:eastAsia="en-GB"/>
        </w:rPr>
        <w:t xml:space="preserve"> </w:t>
      </w:r>
      <w:r w:rsidR="00CA4093">
        <w:rPr>
          <w:rFonts w:ascii="Cambria" w:eastAsia="Times New Roman" w:hAnsi="Cambria" w:cs="Calibri"/>
          <w:sz w:val="22"/>
          <w:lang w:eastAsia="en-GB"/>
        </w:rPr>
        <w:t xml:space="preserve">that </w:t>
      </w:r>
      <w:r w:rsidR="00FC510B">
        <w:rPr>
          <w:rFonts w:ascii="Cambria" w:eastAsia="Times New Roman" w:hAnsi="Cambria" w:cs="Calibri"/>
          <w:sz w:val="22"/>
          <w:lang w:eastAsia="en-GB"/>
        </w:rPr>
        <w:t>Ase1 reduces the</w:t>
      </w:r>
      <w:r w:rsidR="00FC510B" w:rsidRPr="0074378F">
        <w:rPr>
          <w:rFonts w:ascii="Cambria" w:eastAsia="Times New Roman" w:hAnsi="Cambria" w:cs="Calibri"/>
          <w:sz w:val="22"/>
          <w:lang w:eastAsia="en-GB"/>
        </w:rPr>
        <w:t xml:space="preserve"> </w:t>
      </w:r>
      <w:r w:rsidR="00FC510B">
        <w:rPr>
          <w:rFonts w:ascii="Cambria" w:eastAsia="Times New Roman" w:hAnsi="Cambria" w:cs="Calibri"/>
          <w:sz w:val="22"/>
          <w:lang w:eastAsia="en-GB"/>
        </w:rPr>
        <w:t>d</w:t>
      </w:r>
      <w:r w:rsidR="00FC510B" w:rsidRPr="0074378F">
        <w:rPr>
          <w:rFonts w:ascii="Cambria" w:eastAsia="Times New Roman" w:hAnsi="Cambria" w:cs="Calibri"/>
          <w:sz w:val="22"/>
          <w:lang w:eastAsia="en-GB"/>
        </w:rPr>
        <w:t xml:space="preserve">issociation </w:t>
      </w:r>
      <w:r w:rsidR="00FC510B">
        <w:rPr>
          <w:rFonts w:ascii="Cambria" w:eastAsia="Times New Roman" w:hAnsi="Cambria" w:cs="Calibri"/>
          <w:sz w:val="22"/>
          <w:lang w:eastAsia="en-GB"/>
        </w:rPr>
        <w:t xml:space="preserve">rate </w:t>
      </w:r>
      <w:r w:rsidR="00FC510B" w:rsidRPr="0074378F">
        <w:rPr>
          <w:rFonts w:ascii="Cambria" w:eastAsia="Times New Roman" w:hAnsi="Cambria" w:cs="Calibri"/>
          <w:sz w:val="22"/>
          <w:lang w:eastAsia="en-GB"/>
        </w:rPr>
        <w:t>o</w:t>
      </w:r>
      <w:r w:rsidR="00FC510B">
        <w:rPr>
          <w:rFonts w:ascii="Cambria" w:eastAsia="Times New Roman" w:hAnsi="Cambria" w:cs="Calibri"/>
          <w:sz w:val="22"/>
          <w:lang w:eastAsia="en-GB"/>
        </w:rPr>
        <w:t>f</w:t>
      </w:r>
      <w:r w:rsidR="00FC510B" w:rsidRPr="0074378F">
        <w:rPr>
          <w:rFonts w:ascii="Cambria" w:eastAsia="Times New Roman" w:hAnsi="Cambria" w:cs="Calibri"/>
          <w:sz w:val="22"/>
          <w:lang w:eastAsia="en-GB"/>
        </w:rPr>
        <w:t xml:space="preserve"> </w:t>
      </w:r>
      <w:r w:rsidR="00CA4093">
        <w:rPr>
          <w:rFonts w:ascii="Cambria" w:eastAsia="Times New Roman" w:hAnsi="Cambria" w:cs="Calibri"/>
          <w:sz w:val="22"/>
          <w:lang w:eastAsia="en-GB"/>
        </w:rPr>
        <w:t xml:space="preserve">terminal </w:t>
      </w:r>
      <w:r w:rsidR="00FC510B" w:rsidRPr="0074378F">
        <w:rPr>
          <w:rFonts w:ascii="Cambria" w:eastAsia="Times New Roman" w:hAnsi="Cambria" w:cs="Calibri"/>
          <w:sz w:val="22"/>
          <w:lang w:eastAsia="en-GB"/>
        </w:rPr>
        <w:t>tubulin subuni</w:t>
      </w:r>
      <w:r w:rsidR="00FC510B">
        <w:rPr>
          <w:rFonts w:ascii="Cambria" w:eastAsia="Times New Roman" w:hAnsi="Cambria" w:cs="Calibri"/>
          <w:sz w:val="22"/>
          <w:lang w:eastAsia="en-GB"/>
        </w:rPr>
        <w:t>ts</w:t>
      </w:r>
      <w:r w:rsidR="00FC510B" w:rsidRPr="0074378F">
        <w:rPr>
          <w:rFonts w:ascii="Cambria" w:eastAsia="Times New Roman" w:hAnsi="Cambria" w:cs="Calibri"/>
          <w:sz w:val="22"/>
          <w:lang w:eastAsia="en-GB"/>
        </w:rPr>
        <w:t xml:space="preserve"> from </w:t>
      </w:r>
      <w:r w:rsidR="00FC510B">
        <w:rPr>
          <w:rFonts w:ascii="Cambria" w:eastAsia="Times New Roman" w:hAnsi="Cambria" w:cs="Calibri"/>
          <w:sz w:val="22"/>
          <w:lang w:eastAsia="en-GB"/>
        </w:rPr>
        <w:t>microtubules. Under this assumption,</w:t>
      </w:r>
      <w:r w:rsidR="00241AFD">
        <w:rPr>
          <w:rFonts w:ascii="Cambria" w:eastAsia="Times New Roman" w:hAnsi="Cambria" w:cs="Calibri"/>
          <w:sz w:val="22"/>
          <w:lang w:eastAsia="en-GB"/>
        </w:rPr>
        <w:t xml:space="preserve"> Ase1 </w:t>
      </w:r>
      <w:r w:rsidR="0067512D">
        <w:rPr>
          <w:rFonts w:ascii="Cambria" w:eastAsia="Times New Roman" w:hAnsi="Cambria" w:cs="Calibri"/>
          <w:sz w:val="22"/>
          <w:lang w:eastAsia="en-GB"/>
        </w:rPr>
        <w:t xml:space="preserve">propensity to oppose </w:t>
      </w:r>
      <w:r w:rsidR="00241AFD">
        <w:rPr>
          <w:rFonts w:ascii="Cambria" w:eastAsia="Times New Roman" w:hAnsi="Cambria" w:cs="Calibri"/>
          <w:sz w:val="22"/>
          <w:lang w:eastAsia="en-GB"/>
        </w:rPr>
        <w:t xml:space="preserve">depolymerization is amplified </w:t>
      </w:r>
      <w:r w:rsidR="00FC510B">
        <w:rPr>
          <w:rFonts w:ascii="Cambria" w:eastAsia="Times New Roman" w:hAnsi="Cambria" w:cs="Calibri"/>
          <w:sz w:val="22"/>
          <w:lang w:eastAsia="en-GB"/>
        </w:rPr>
        <w:t>for</w:t>
      </w:r>
      <w:r w:rsidR="00034A1C">
        <w:rPr>
          <w:rFonts w:ascii="Cambria" w:eastAsia="Times New Roman" w:hAnsi="Cambria" w:cs="Calibri"/>
          <w:sz w:val="22"/>
          <w:lang w:eastAsia="en-GB"/>
        </w:rPr>
        <w:t xml:space="preserve"> antiparallel </w:t>
      </w:r>
      <w:r w:rsidR="00FC510B">
        <w:rPr>
          <w:rFonts w:ascii="Cambria" w:eastAsia="Times New Roman" w:hAnsi="Cambria" w:cs="Calibri"/>
          <w:sz w:val="22"/>
          <w:lang w:eastAsia="en-GB"/>
        </w:rPr>
        <w:t>microtubules, leading to their specific stabilization,</w:t>
      </w:r>
      <w:r w:rsidR="007578F3">
        <w:rPr>
          <w:rFonts w:ascii="Cambria" w:eastAsia="Times New Roman" w:hAnsi="Cambria" w:cs="Calibri"/>
          <w:sz w:val="22"/>
          <w:lang w:eastAsia="en-GB"/>
        </w:rPr>
        <w:t xml:space="preserve"> compared to parallel overlaps and </w:t>
      </w:r>
      <w:r w:rsidR="00FC510B">
        <w:rPr>
          <w:rFonts w:ascii="Cambria" w:eastAsia="Times New Roman" w:hAnsi="Cambria" w:cs="Calibri"/>
          <w:sz w:val="22"/>
          <w:lang w:eastAsia="en-GB"/>
        </w:rPr>
        <w:t xml:space="preserve">isolated </w:t>
      </w:r>
      <w:r w:rsidR="007578F3">
        <w:rPr>
          <w:rFonts w:ascii="Cambria" w:eastAsia="Times New Roman" w:hAnsi="Cambria" w:cs="Calibri"/>
          <w:sz w:val="22"/>
          <w:lang w:eastAsia="en-GB"/>
        </w:rPr>
        <w:t>microtubules.</w:t>
      </w:r>
      <w:r w:rsidR="007578F3" w:rsidDel="0067512D">
        <w:rPr>
          <w:rFonts w:ascii="Cambria" w:eastAsia="Times New Roman" w:hAnsi="Cambria" w:cs="Calibri"/>
          <w:sz w:val="22"/>
          <w:lang w:eastAsia="en-GB"/>
        </w:rPr>
        <w:t xml:space="preserve"> </w:t>
      </w:r>
    </w:p>
    <w:p w14:paraId="125A4425" w14:textId="10615866" w:rsidR="00241AFD" w:rsidRDefault="00241AFD" w:rsidP="00D06149">
      <w:pPr>
        <w:spacing w:line="360" w:lineRule="auto"/>
        <w:jc w:val="both"/>
        <w:textAlignment w:val="baseline"/>
        <w:rPr>
          <w:rFonts w:ascii="Cambria" w:eastAsia="Times New Roman" w:hAnsi="Cambria" w:cs="Calibri"/>
          <w:sz w:val="22"/>
          <w:lang w:eastAsia="en-GB"/>
        </w:rPr>
      </w:pPr>
    </w:p>
    <w:p w14:paraId="22C1EEEB" w14:textId="77777777" w:rsidR="002F2922" w:rsidRPr="00272ABE" w:rsidRDefault="002F2922" w:rsidP="002F2922">
      <w:pPr>
        <w:spacing w:line="360" w:lineRule="auto"/>
        <w:textAlignment w:val="baseline"/>
        <w:rPr>
          <w:rFonts w:ascii="Cambria" w:eastAsia="Times New Roman" w:hAnsi="Cambria" w:cs="Segoe UI"/>
          <w:color w:val="2F5496"/>
          <w:sz w:val="22"/>
          <w:lang w:eastAsia="en-GB"/>
        </w:rPr>
      </w:pPr>
      <w:r w:rsidRPr="00D72761">
        <w:rPr>
          <w:rFonts w:ascii="Cambria" w:eastAsia="Times New Roman" w:hAnsi="Cambria" w:cs="Calibri"/>
          <w:b/>
          <w:bCs/>
          <w:sz w:val="22"/>
          <w:lang w:eastAsia="en-GB"/>
        </w:rPr>
        <w:t>Ase1</w:t>
      </w:r>
      <w:r w:rsidRPr="009A5FAC">
        <w:rPr>
          <w:rFonts w:ascii="Cambria" w:eastAsia="Times New Roman" w:hAnsi="Cambria" w:cs="Calibri"/>
          <w:b/>
          <w:bCs/>
          <w:sz w:val="22"/>
          <w:lang w:eastAsia="en-GB"/>
        </w:rPr>
        <w:t> </w:t>
      </w:r>
      <w:r w:rsidRPr="00D72761">
        <w:rPr>
          <w:rFonts w:ascii="Cambria" w:eastAsia="Times New Roman" w:hAnsi="Cambria" w:cs="Calibri"/>
          <w:b/>
          <w:bCs/>
          <w:sz w:val="22"/>
          <w:lang w:eastAsia="en-GB"/>
        </w:rPr>
        <w:t>se</w:t>
      </w:r>
      <w:r>
        <w:rPr>
          <w:rFonts w:ascii="Cambria" w:eastAsia="Times New Roman" w:hAnsi="Cambria" w:cs="Calibri"/>
          <w:b/>
          <w:bCs/>
          <w:sz w:val="22"/>
          <w:lang w:eastAsia="en-GB"/>
        </w:rPr>
        <w:t xml:space="preserve">lectively promotes </w:t>
      </w:r>
      <w:r w:rsidRPr="00D72761">
        <w:rPr>
          <w:rFonts w:ascii="Cambria" w:eastAsia="Times New Roman" w:hAnsi="Cambria" w:cs="Calibri"/>
          <w:b/>
          <w:bCs/>
          <w:sz w:val="22"/>
          <w:lang w:eastAsia="en-GB"/>
        </w:rPr>
        <w:t>persisting antiparallel microtubule</w:t>
      </w:r>
      <w:r>
        <w:rPr>
          <w:rFonts w:ascii="Cambria" w:eastAsia="Times New Roman" w:hAnsi="Cambria" w:cs="Calibri"/>
          <w:b/>
          <w:bCs/>
          <w:sz w:val="22"/>
          <w:lang w:eastAsia="en-GB"/>
        </w:rPr>
        <w:t xml:space="preserve"> overlaps</w:t>
      </w:r>
      <w:r w:rsidRPr="00272ABE">
        <w:rPr>
          <w:rFonts w:ascii="Cambria" w:eastAsia="Times New Roman" w:hAnsi="Cambria" w:cs="Calibri Light"/>
          <w:color w:val="2F5496"/>
          <w:sz w:val="22"/>
          <w:lang w:eastAsia="en-GB"/>
        </w:rPr>
        <w:t xml:space="preserve"> </w:t>
      </w:r>
      <w:r>
        <w:rPr>
          <w:rFonts w:ascii="Cambria" w:eastAsia="Times New Roman" w:hAnsi="Cambria" w:cs="Calibri Light"/>
          <w:color w:val="2F5496"/>
          <w:sz w:val="22"/>
          <w:lang w:eastAsia="en-GB"/>
        </w:rPr>
        <w:t>(fig. 1)</w:t>
      </w:r>
      <w:r>
        <w:rPr>
          <w:rFonts w:ascii="Cambria" w:eastAsia="Times New Roman" w:hAnsi="Cambria" w:cs="Calibri Light"/>
          <w:color w:val="2F5496"/>
          <w:sz w:val="22"/>
          <w:lang w:eastAsia="en-GB"/>
        </w:rPr>
        <w:tab/>
      </w:r>
      <w:r w:rsidRPr="00272ABE">
        <w:rPr>
          <w:rFonts w:ascii="Cambria" w:eastAsia="Times New Roman" w:hAnsi="Cambria" w:cs="Calibri Light"/>
          <w:color w:val="2F5496"/>
          <w:sz w:val="22"/>
          <w:lang w:eastAsia="en-GB"/>
        </w:rPr>
        <w:t> </w:t>
      </w:r>
    </w:p>
    <w:p w14:paraId="04F761FA" w14:textId="0A687B09" w:rsidR="002F2922" w:rsidRDefault="002F2922" w:rsidP="0042450E">
      <w:pPr>
        <w:spacing w:line="360" w:lineRule="auto"/>
        <w:jc w:val="both"/>
        <w:textAlignment w:val="baseline"/>
        <w:rPr>
          <w:rFonts w:ascii="Cambria" w:eastAsia="Times New Roman" w:hAnsi="Cambria" w:cs="Calibri"/>
          <w:sz w:val="22"/>
          <w:lang w:eastAsia="en-GB"/>
        </w:rPr>
      </w:pPr>
      <w:r w:rsidRPr="00272ABE">
        <w:rPr>
          <w:rFonts w:ascii="Cambria" w:eastAsia="Times New Roman" w:hAnsi="Cambria" w:cs="Calibri"/>
          <w:sz w:val="22"/>
          <w:lang w:eastAsia="en-GB"/>
        </w:rPr>
        <w:t>To study the interactions between diffusible MT crosslinkers and depolymerizing MT tips, we employed</w:t>
      </w:r>
      <w:r w:rsidR="009E38AA">
        <w:rPr>
          <w:rFonts w:ascii="Cambria" w:eastAsia="Times New Roman" w:hAnsi="Cambria" w:cs="Calibri"/>
          <w:sz w:val="22"/>
          <w:lang w:eastAsia="en-GB"/>
        </w:rPr>
        <w:t xml:space="preserve"> </w:t>
      </w:r>
      <w:r w:rsidRPr="00272ABE">
        <w:rPr>
          <w:rFonts w:ascii="Cambria" w:eastAsia="Times New Roman" w:hAnsi="Cambria" w:cs="Calibri"/>
          <w:sz w:val="22"/>
          <w:lang w:eastAsia="en-GB"/>
        </w:rPr>
        <w:t>total internal reflection (TIRF) time-lapse imaging of</w:t>
      </w:r>
      <w:r w:rsidR="009E38AA">
        <w:rPr>
          <w:rFonts w:ascii="Cambria" w:eastAsia="Times New Roman" w:hAnsi="Cambria" w:cs="Calibri"/>
          <w:sz w:val="22"/>
          <w:lang w:eastAsia="en-GB"/>
        </w:rPr>
        <w:t xml:space="preserve"> </w:t>
      </w:r>
      <w:r w:rsidRPr="00272ABE">
        <w:rPr>
          <w:rFonts w:ascii="Cambria" w:eastAsia="Times New Roman" w:hAnsi="Cambria" w:cs="Calibri"/>
          <w:sz w:val="22"/>
          <w:lang w:eastAsia="en-GB"/>
        </w:rPr>
        <w:t>immobilized,</w:t>
      </w:r>
      <w:r w:rsidR="009E38AA">
        <w:rPr>
          <w:rFonts w:ascii="Cambria" w:eastAsia="Times New Roman" w:hAnsi="Cambria" w:cs="Calibri"/>
          <w:sz w:val="22"/>
          <w:lang w:eastAsia="en-GB"/>
        </w:rPr>
        <w:t xml:space="preserve"> </w:t>
      </w:r>
      <w:r w:rsidRPr="00272ABE">
        <w:rPr>
          <w:rFonts w:ascii="Cambria" w:eastAsia="Times New Roman" w:hAnsi="Cambria" w:cs="Calibri"/>
          <w:sz w:val="22"/>
          <w:lang w:eastAsia="en-GB"/>
        </w:rPr>
        <w:t>GMPCPP-stabilized</w:t>
      </w:r>
      <w:r w:rsidR="009E38AA">
        <w:rPr>
          <w:rFonts w:ascii="Cambria" w:eastAsia="Times New Roman" w:hAnsi="Cambria" w:cs="Calibri"/>
          <w:sz w:val="22"/>
          <w:lang w:eastAsia="en-GB"/>
        </w:rPr>
        <w:t xml:space="preserve"> </w:t>
      </w:r>
      <w:r w:rsidRPr="00272ABE">
        <w:rPr>
          <w:rFonts w:ascii="Cambria" w:eastAsia="Times New Roman" w:hAnsi="Cambria" w:cs="Calibri"/>
          <w:sz w:val="22"/>
          <w:lang w:eastAsia="en-GB"/>
        </w:rPr>
        <w:t>MT</w:t>
      </w:r>
      <w:r w:rsidR="009E38AA">
        <w:rPr>
          <w:rFonts w:ascii="Cambria" w:eastAsia="Times New Roman" w:hAnsi="Cambria" w:cs="Calibri"/>
          <w:sz w:val="22"/>
          <w:lang w:eastAsia="en-GB"/>
        </w:rPr>
        <w:t xml:space="preserve"> </w:t>
      </w:r>
      <w:r w:rsidRPr="00272ABE">
        <w:rPr>
          <w:rFonts w:ascii="Cambria" w:eastAsia="Times New Roman" w:hAnsi="Cambria" w:cs="Calibri"/>
          <w:sz w:val="22"/>
          <w:lang w:eastAsia="en-GB"/>
        </w:rPr>
        <w:t>seeds </w:t>
      </w:r>
      <w:r>
        <w:rPr>
          <w:rFonts w:ascii="Cambria" w:eastAsia="Times New Roman" w:hAnsi="Cambria" w:cs="Calibri"/>
          <w:sz w:val="22"/>
          <w:lang w:eastAsia="en-GB"/>
        </w:rPr>
        <w:t>in</w:t>
      </w:r>
      <w:r w:rsidRPr="00272ABE">
        <w:rPr>
          <w:rFonts w:ascii="Cambria" w:eastAsia="Times New Roman" w:hAnsi="Cambria" w:cs="Calibri"/>
          <w:sz w:val="22"/>
          <w:lang w:eastAsia="en-GB"/>
        </w:rPr>
        <w:t xml:space="preserve"> the presence of </w:t>
      </w:r>
      <w:r w:rsidR="00474680">
        <w:rPr>
          <w:rFonts w:ascii="Cambria" w:eastAsia="Times New Roman" w:hAnsi="Cambria" w:cs="Calibri"/>
          <w:sz w:val="22"/>
          <w:lang w:eastAsia="en-GB"/>
        </w:rPr>
        <w:t xml:space="preserve">free tubulin and </w:t>
      </w:r>
      <w:r>
        <w:rPr>
          <w:rFonts w:ascii="Cambria" w:eastAsia="Times New Roman" w:hAnsi="Cambria" w:cs="Calibri"/>
          <w:sz w:val="22"/>
          <w:lang w:eastAsia="en-GB"/>
        </w:rPr>
        <w:t xml:space="preserve">42 </w:t>
      </w:r>
      <w:proofErr w:type="spellStart"/>
      <w:r>
        <w:rPr>
          <w:rFonts w:ascii="Cambria" w:eastAsia="Times New Roman" w:hAnsi="Cambria" w:cs="Calibri"/>
          <w:sz w:val="22"/>
          <w:lang w:eastAsia="en-GB"/>
        </w:rPr>
        <w:t>nM</w:t>
      </w:r>
      <w:proofErr w:type="spellEnd"/>
      <w:r>
        <w:rPr>
          <w:rFonts w:ascii="Cambria" w:eastAsia="Times New Roman" w:hAnsi="Cambria" w:cs="Calibri"/>
          <w:sz w:val="22"/>
          <w:lang w:eastAsia="en-GB"/>
        </w:rPr>
        <w:t xml:space="preserve"> </w:t>
      </w:r>
      <w:r w:rsidRPr="00272ABE">
        <w:rPr>
          <w:rFonts w:ascii="Cambria" w:eastAsia="Times New Roman" w:hAnsi="Cambria" w:cs="Calibri"/>
          <w:sz w:val="22"/>
          <w:lang w:eastAsia="en-GB"/>
        </w:rPr>
        <w:t>Ase1 (Methods). </w:t>
      </w:r>
      <w:r>
        <w:rPr>
          <w:rFonts w:ascii="Cambria" w:eastAsia="Times New Roman" w:hAnsi="Cambria" w:cs="Calibri"/>
          <w:sz w:val="22"/>
          <w:lang w:eastAsia="en-GB"/>
        </w:rPr>
        <w:t>Under</w:t>
      </w:r>
      <w:r w:rsidRPr="00272ABE">
        <w:rPr>
          <w:rFonts w:ascii="Cambria" w:eastAsia="Times New Roman" w:hAnsi="Cambria" w:cs="Calibri"/>
          <w:sz w:val="22"/>
          <w:lang w:eastAsia="en-GB"/>
        </w:rPr>
        <w:t xml:space="preserve"> th</w:t>
      </w:r>
      <w:r>
        <w:rPr>
          <w:rFonts w:ascii="Cambria" w:eastAsia="Times New Roman" w:hAnsi="Cambria" w:cs="Calibri"/>
          <w:sz w:val="22"/>
          <w:lang w:eastAsia="en-GB"/>
        </w:rPr>
        <w:t>e</w:t>
      </w:r>
      <w:r w:rsidRPr="00272ABE">
        <w:rPr>
          <w:rFonts w:ascii="Cambria" w:eastAsia="Times New Roman" w:hAnsi="Cambria" w:cs="Calibri"/>
          <w:sz w:val="22"/>
          <w:lang w:eastAsia="en-GB"/>
        </w:rPr>
        <w:t>s</w:t>
      </w:r>
      <w:r>
        <w:rPr>
          <w:rFonts w:ascii="Cambria" w:eastAsia="Times New Roman" w:hAnsi="Cambria" w:cs="Calibri"/>
          <w:sz w:val="22"/>
          <w:lang w:eastAsia="en-GB"/>
        </w:rPr>
        <w:t>e conditions</w:t>
      </w:r>
      <w:r w:rsidRPr="00272ABE">
        <w:rPr>
          <w:rFonts w:ascii="Cambria" w:eastAsia="Times New Roman" w:hAnsi="Cambria" w:cs="Calibri"/>
          <w:sz w:val="22"/>
          <w:lang w:eastAsia="en-GB"/>
        </w:rPr>
        <w:t xml:space="preserve">, we observed dynamic, Ase1-decorated MT extensions growing from the MT seeds. </w:t>
      </w:r>
      <w:r w:rsidR="00A02A39">
        <w:rPr>
          <w:rFonts w:ascii="Cambria" w:eastAsia="Times New Roman" w:hAnsi="Cambria" w:cs="Calibri"/>
          <w:sz w:val="22"/>
          <w:lang w:eastAsia="en-GB"/>
        </w:rPr>
        <w:t>When two microtubule plus ends, emanating from different seeds</w:t>
      </w:r>
      <w:r w:rsidR="00CA4093" w:rsidRPr="00CA4093">
        <w:rPr>
          <w:rFonts w:ascii="Cambria" w:eastAsia="Times New Roman" w:hAnsi="Cambria" w:cs="Calibri"/>
          <w:sz w:val="22"/>
          <w:lang w:eastAsia="en-GB"/>
        </w:rPr>
        <w:t xml:space="preserve"> </w:t>
      </w:r>
      <w:r w:rsidR="00CA4093">
        <w:rPr>
          <w:rFonts w:ascii="Cambria" w:eastAsia="Times New Roman" w:hAnsi="Cambria" w:cs="Calibri"/>
          <w:sz w:val="22"/>
          <w:lang w:eastAsia="en-GB"/>
        </w:rPr>
        <w:t>and growing towards each other</w:t>
      </w:r>
      <w:r w:rsidR="00A02A39">
        <w:rPr>
          <w:rFonts w:ascii="Cambria" w:eastAsia="Times New Roman" w:hAnsi="Cambria" w:cs="Calibri"/>
          <w:sz w:val="22"/>
          <w:lang w:eastAsia="en-GB"/>
        </w:rPr>
        <w:t xml:space="preserve"> encountered, t</w:t>
      </w:r>
      <w:r w:rsidRPr="00272ABE">
        <w:rPr>
          <w:rFonts w:ascii="Cambria" w:eastAsia="Times New Roman" w:hAnsi="Cambria" w:cs="Calibri"/>
          <w:sz w:val="22"/>
          <w:lang w:eastAsia="en-GB"/>
        </w:rPr>
        <w:t>he</w:t>
      </w:r>
      <w:r w:rsidR="00CA4093">
        <w:rPr>
          <w:rFonts w:ascii="Cambria" w:eastAsia="Times New Roman" w:hAnsi="Cambria" w:cs="Calibri"/>
          <w:sz w:val="22"/>
          <w:lang w:eastAsia="en-GB"/>
        </w:rPr>
        <w:t>se</w:t>
      </w:r>
      <w:r w:rsidR="00A02A39">
        <w:rPr>
          <w:rFonts w:ascii="Cambria" w:eastAsia="Times New Roman" w:hAnsi="Cambria" w:cs="Calibri"/>
          <w:sz w:val="22"/>
          <w:lang w:eastAsia="en-GB"/>
        </w:rPr>
        <w:t xml:space="preserve"> </w:t>
      </w:r>
      <w:r w:rsidR="00474680">
        <w:rPr>
          <w:rFonts w:ascii="Cambria" w:eastAsia="Times New Roman" w:hAnsi="Cambria" w:cs="Calibri"/>
          <w:sz w:val="22"/>
          <w:lang w:eastAsia="en-GB"/>
        </w:rPr>
        <w:t>microtubules</w:t>
      </w:r>
      <w:r w:rsidR="00A02A39" w:rsidRPr="00272ABE" w:rsidDel="00A02A39">
        <w:rPr>
          <w:rFonts w:ascii="Cambria" w:eastAsia="Times New Roman" w:hAnsi="Cambria" w:cs="Calibri"/>
          <w:sz w:val="22"/>
          <w:lang w:eastAsia="en-GB"/>
        </w:rPr>
        <w:t xml:space="preserve"> </w:t>
      </w:r>
      <w:r w:rsidR="00474680">
        <w:rPr>
          <w:rFonts w:ascii="Cambria" w:eastAsia="Times New Roman" w:hAnsi="Cambria" w:cs="Calibri"/>
          <w:sz w:val="22"/>
          <w:lang w:eastAsia="en-GB"/>
        </w:rPr>
        <w:t>either bundled</w:t>
      </w:r>
      <w:r w:rsidRPr="00272ABE">
        <w:rPr>
          <w:rFonts w:ascii="Cambria" w:eastAsia="Times New Roman" w:hAnsi="Cambria" w:cs="Calibri"/>
          <w:sz w:val="22"/>
          <w:lang w:eastAsia="en-GB"/>
        </w:rPr>
        <w:t xml:space="preserve"> or crossed</w:t>
      </w:r>
      <w:r w:rsidR="00CA4093">
        <w:rPr>
          <w:rFonts w:ascii="Cambria" w:eastAsia="Times New Roman" w:hAnsi="Cambria" w:cs="Calibri"/>
          <w:sz w:val="22"/>
          <w:lang w:eastAsia="en-GB"/>
        </w:rPr>
        <w:t>, in a manner dependent on the angle of incidence</w:t>
      </w:r>
      <w:r w:rsidRPr="00272ABE">
        <w:rPr>
          <w:rFonts w:ascii="Cambria" w:eastAsia="Times New Roman" w:hAnsi="Cambria" w:cs="Calibri"/>
          <w:sz w:val="22"/>
          <w:lang w:eastAsia="en-GB"/>
        </w:rPr>
        <w:t>. </w:t>
      </w:r>
      <w:r w:rsidR="00CA4093">
        <w:rPr>
          <w:rFonts w:ascii="Cambria" w:eastAsia="Times New Roman" w:hAnsi="Cambria" w:cs="Calibri"/>
          <w:sz w:val="22"/>
          <w:lang w:eastAsia="en-GB"/>
        </w:rPr>
        <w:t xml:space="preserve">Typically, at high angles the MTs crossed and only interacted at the crossing point, while at </w:t>
      </w:r>
      <w:r w:rsidR="003B71C3">
        <w:rPr>
          <w:rFonts w:ascii="Cambria" w:eastAsia="Times New Roman" w:hAnsi="Cambria" w:cs="Calibri"/>
          <w:sz w:val="22"/>
          <w:lang w:eastAsia="en-GB"/>
        </w:rPr>
        <w:t>small</w:t>
      </w:r>
      <w:r w:rsidR="00CA4093">
        <w:rPr>
          <w:rFonts w:ascii="Cambria" w:eastAsia="Times New Roman" w:hAnsi="Cambria" w:cs="Calibri"/>
          <w:sz w:val="22"/>
          <w:lang w:eastAsia="en-GB"/>
        </w:rPr>
        <w:t xml:space="preserve"> angle</w:t>
      </w:r>
      <w:r w:rsidR="003B71C3">
        <w:rPr>
          <w:rFonts w:ascii="Cambria" w:eastAsia="Times New Roman" w:hAnsi="Cambria" w:cs="Calibri"/>
          <w:sz w:val="22"/>
          <w:lang w:eastAsia="en-GB"/>
        </w:rPr>
        <w:t>s</w:t>
      </w:r>
      <w:r w:rsidR="00CA4093">
        <w:rPr>
          <w:rFonts w:ascii="Cambria" w:eastAsia="Times New Roman" w:hAnsi="Cambria" w:cs="Calibri"/>
          <w:sz w:val="22"/>
          <w:lang w:eastAsia="en-GB"/>
        </w:rPr>
        <w:t xml:space="preserve"> either parallel or antiparallel association</w:t>
      </w:r>
      <w:r w:rsidR="003B71C3" w:rsidRPr="003B71C3">
        <w:rPr>
          <w:rFonts w:ascii="Cambria" w:eastAsia="Times New Roman" w:hAnsi="Cambria" w:cs="Calibri"/>
          <w:sz w:val="22"/>
          <w:lang w:eastAsia="en-GB"/>
        </w:rPr>
        <w:t xml:space="preserve"> </w:t>
      </w:r>
      <w:r w:rsidR="003B71C3">
        <w:rPr>
          <w:rFonts w:ascii="Cambria" w:eastAsia="Times New Roman" w:hAnsi="Cambria" w:cs="Calibri"/>
          <w:sz w:val="22"/>
          <w:lang w:eastAsia="en-GB"/>
        </w:rPr>
        <w:t>could be formed</w:t>
      </w:r>
      <w:r w:rsidR="00CA4093">
        <w:rPr>
          <w:rFonts w:ascii="Cambria" w:eastAsia="Times New Roman" w:hAnsi="Cambria" w:cs="Calibri"/>
          <w:sz w:val="22"/>
          <w:lang w:eastAsia="en-GB"/>
        </w:rPr>
        <w:t xml:space="preserve">. </w:t>
      </w:r>
      <w:r w:rsidRPr="00272ABE">
        <w:rPr>
          <w:rFonts w:ascii="Cambria" w:eastAsia="Times New Roman" w:hAnsi="Cambria" w:cs="Calibri"/>
          <w:sz w:val="22"/>
          <w:lang w:eastAsia="en-GB"/>
        </w:rPr>
        <w:t xml:space="preserve">As </w:t>
      </w:r>
      <w:ins w:id="30" w:author="Manuel Lera Ramírez" w:date="2022-03-10T10:29:00Z">
        <w:r w:rsidR="00536D20">
          <w:rPr>
            <w:rFonts w:ascii="Cambria" w:eastAsia="Times New Roman" w:hAnsi="Cambria" w:cs="Calibri"/>
            <w:sz w:val="22"/>
            <w:lang w:eastAsia="en-GB"/>
          </w:rPr>
          <w:t xml:space="preserve">previously </w:t>
        </w:r>
      </w:ins>
      <w:del w:id="31" w:author="Manuel Lera Ramírez" w:date="2022-03-10T10:29:00Z">
        <w:r w:rsidRPr="00272ABE" w:rsidDel="00536D20">
          <w:rPr>
            <w:rFonts w:ascii="Cambria" w:eastAsia="Times New Roman" w:hAnsi="Cambria" w:cs="Calibri"/>
            <w:sz w:val="22"/>
            <w:lang w:eastAsia="en-GB"/>
          </w:rPr>
          <w:delText xml:space="preserve">has been </w:delText>
        </w:r>
      </w:del>
      <w:r w:rsidRPr="00272ABE">
        <w:rPr>
          <w:rFonts w:ascii="Cambria" w:eastAsia="Times New Roman" w:hAnsi="Cambria" w:cs="Calibri"/>
          <w:sz w:val="22"/>
          <w:lang w:eastAsia="en-GB"/>
        </w:rPr>
        <w:t xml:space="preserve">reported </w:t>
      </w:r>
      <w:del w:id="32" w:author="Manuel Lera Ramírez" w:date="2022-03-10T10:29:00Z">
        <w:r w:rsidRPr="00272ABE" w:rsidDel="00536D20">
          <w:rPr>
            <w:rFonts w:ascii="Cambria" w:eastAsia="Times New Roman" w:hAnsi="Cambria" w:cs="Calibri"/>
            <w:sz w:val="22"/>
            <w:lang w:eastAsia="en-GB"/>
          </w:rPr>
          <w:delText>before </w:delText>
        </w:r>
      </w:del>
      <w:r w:rsidRPr="00272ABE">
        <w:rPr>
          <w:rFonts w:ascii="Cambria" w:eastAsia="Times New Roman" w:hAnsi="Cambria" w:cs="Calibri"/>
          <w:color w:val="000000"/>
          <w:sz w:val="22"/>
          <w:shd w:val="clear" w:color="auto" w:fill="E1E3E6"/>
          <w:lang w:eastAsia="en-GB"/>
        </w:rPr>
        <w:t>(Janson et al. 2007)</w:t>
      </w:r>
      <w:r w:rsidRPr="00272ABE">
        <w:rPr>
          <w:rFonts w:ascii="Cambria" w:eastAsia="Times New Roman" w:hAnsi="Cambria" w:cs="Calibri"/>
          <w:sz w:val="22"/>
          <w:lang w:eastAsia="en-GB"/>
        </w:rPr>
        <w:t xml:space="preserve">, </w:t>
      </w:r>
      <w:del w:id="33" w:author="Manuel Lera Ramírez" w:date="2022-03-10T10:30:00Z">
        <w:r w:rsidRPr="00272ABE" w:rsidDel="00536D20">
          <w:rPr>
            <w:rFonts w:ascii="Cambria" w:eastAsia="Times New Roman" w:hAnsi="Cambria" w:cs="Calibri"/>
            <w:sz w:val="22"/>
            <w:lang w:eastAsia="en-GB"/>
          </w:rPr>
          <w:delText xml:space="preserve">we observed </w:delText>
        </w:r>
      </w:del>
      <w:r w:rsidRPr="00272ABE">
        <w:rPr>
          <w:rFonts w:ascii="Cambria" w:eastAsia="Times New Roman" w:hAnsi="Cambria" w:cs="Calibri"/>
          <w:sz w:val="22"/>
          <w:lang w:eastAsia="en-GB"/>
        </w:rPr>
        <w:t xml:space="preserve">antiparallel </w:t>
      </w:r>
      <w:r w:rsidR="00474680">
        <w:rPr>
          <w:rFonts w:ascii="Cambria" w:eastAsia="Times New Roman" w:hAnsi="Cambria" w:cs="Calibri"/>
          <w:sz w:val="22"/>
          <w:lang w:eastAsia="en-GB"/>
        </w:rPr>
        <w:t>bundles</w:t>
      </w:r>
      <w:r w:rsidR="00474680" w:rsidRPr="00272ABE">
        <w:rPr>
          <w:rFonts w:ascii="Cambria" w:eastAsia="Times New Roman" w:hAnsi="Cambria" w:cs="Calibri"/>
          <w:sz w:val="22"/>
          <w:lang w:eastAsia="en-GB"/>
        </w:rPr>
        <w:t xml:space="preserve"> </w:t>
      </w:r>
      <w:del w:id="34" w:author="Manuel Lera Ramírez" w:date="2022-03-10T10:30:00Z">
        <w:r w:rsidRPr="00272ABE" w:rsidDel="00536D20">
          <w:rPr>
            <w:rFonts w:ascii="Cambria" w:eastAsia="Times New Roman" w:hAnsi="Cambria" w:cs="Calibri"/>
            <w:sz w:val="22"/>
            <w:lang w:eastAsia="en-GB"/>
          </w:rPr>
          <w:delText>to form readily</w:delText>
        </w:r>
        <w:r w:rsidR="00F90D76" w:rsidDel="00536D20">
          <w:rPr>
            <w:rFonts w:ascii="Cambria" w:eastAsia="Times New Roman" w:hAnsi="Cambria" w:cs="Calibri"/>
            <w:sz w:val="22"/>
            <w:lang w:eastAsia="en-GB"/>
          </w:rPr>
          <w:delText>,</w:delText>
        </w:r>
        <w:r w:rsidRPr="00272ABE" w:rsidDel="00536D20">
          <w:rPr>
            <w:rFonts w:ascii="Cambria" w:eastAsia="Times New Roman" w:hAnsi="Cambria" w:cs="Calibri"/>
            <w:sz w:val="22"/>
            <w:lang w:eastAsia="en-GB"/>
          </w:rPr>
          <w:delText xml:space="preserve"> even</w:delText>
        </w:r>
      </w:del>
      <w:ins w:id="35" w:author="Manuel Lera Ramírez" w:date="2022-03-10T10:30:00Z">
        <w:r w:rsidR="00536D20">
          <w:rPr>
            <w:rFonts w:ascii="Cambria" w:eastAsia="Times New Roman" w:hAnsi="Cambria" w:cs="Calibri"/>
            <w:sz w:val="22"/>
            <w:lang w:eastAsia="en-GB"/>
          </w:rPr>
          <w:t>formed even</w:t>
        </w:r>
      </w:ins>
      <w:r w:rsidRPr="00272ABE">
        <w:rPr>
          <w:rFonts w:ascii="Cambria" w:eastAsia="Times New Roman" w:hAnsi="Cambria" w:cs="Calibri"/>
          <w:sz w:val="22"/>
          <w:lang w:eastAsia="en-GB"/>
        </w:rPr>
        <w:t xml:space="preserve"> at large angles of incidence (up to 40°), while parallel bundles only formed at angles below 20° (Figure S1A).</w:t>
      </w:r>
      <w:r w:rsidR="002759ED">
        <w:rPr>
          <w:rFonts w:ascii="Cambria" w:eastAsia="Times New Roman" w:hAnsi="Cambria" w:cs="Calibri"/>
          <w:sz w:val="22"/>
          <w:lang w:eastAsia="en-GB"/>
        </w:rPr>
        <w:t xml:space="preserve"> </w:t>
      </w:r>
      <w:r w:rsidR="00474680">
        <w:rPr>
          <w:rFonts w:ascii="Cambria" w:eastAsia="Times New Roman" w:hAnsi="Cambria" w:cs="Calibri"/>
          <w:sz w:val="22"/>
          <w:lang w:eastAsia="en-GB"/>
        </w:rPr>
        <w:t>Quantitative a</w:t>
      </w:r>
      <w:r w:rsidR="00C278C4">
        <w:rPr>
          <w:rFonts w:ascii="Cambria" w:eastAsia="Times New Roman" w:hAnsi="Cambria" w:cs="Calibri"/>
          <w:sz w:val="22"/>
          <w:lang w:eastAsia="en-GB"/>
        </w:rPr>
        <w:t>naly</w:t>
      </w:r>
      <w:r w:rsidR="008329C4">
        <w:rPr>
          <w:rFonts w:ascii="Cambria" w:eastAsia="Times New Roman" w:hAnsi="Cambria" w:cs="Calibri"/>
          <w:sz w:val="22"/>
          <w:lang w:eastAsia="en-GB"/>
        </w:rPr>
        <w:t>sis revealed</w:t>
      </w:r>
      <w:r w:rsidR="00327639">
        <w:rPr>
          <w:rFonts w:ascii="Cambria" w:eastAsia="Times New Roman" w:hAnsi="Cambria" w:cs="Calibri"/>
          <w:sz w:val="22"/>
          <w:lang w:eastAsia="en-GB"/>
        </w:rPr>
        <w:t xml:space="preserve"> increased</w:t>
      </w:r>
      <w:r w:rsidR="00327639" w:rsidRPr="00327639">
        <w:rPr>
          <w:rFonts w:ascii="Cambria" w:eastAsia="Times New Roman" w:hAnsi="Cambria" w:cs="Calibri"/>
          <w:sz w:val="22"/>
          <w:lang w:eastAsia="en-GB"/>
        </w:rPr>
        <w:t xml:space="preserve"> </w:t>
      </w:r>
      <w:r w:rsidR="00327639" w:rsidRPr="00272ABE">
        <w:rPr>
          <w:rFonts w:ascii="Cambria" w:eastAsia="Times New Roman" w:hAnsi="Cambria" w:cs="Calibri"/>
          <w:sz w:val="22"/>
          <w:lang w:eastAsia="en-GB"/>
        </w:rPr>
        <w:t>lifetime</w:t>
      </w:r>
      <w:r w:rsidR="00327639">
        <w:rPr>
          <w:rFonts w:ascii="Cambria" w:eastAsia="Times New Roman" w:hAnsi="Cambria" w:cs="Calibri"/>
          <w:sz w:val="22"/>
          <w:lang w:eastAsia="en-GB"/>
        </w:rPr>
        <w:t>s</w:t>
      </w:r>
      <w:r w:rsidR="00327639" w:rsidRPr="00272ABE" w:rsidDel="00C278C4">
        <w:rPr>
          <w:rFonts w:ascii="Cambria" w:eastAsia="Times New Roman" w:hAnsi="Cambria" w:cs="Calibri"/>
          <w:sz w:val="22"/>
          <w:lang w:eastAsia="en-GB"/>
        </w:rPr>
        <w:t xml:space="preserve"> </w:t>
      </w:r>
      <w:r w:rsidR="00327639">
        <w:rPr>
          <w:rFonts w:ascii="Cambria" w:eastAsia="Times New Roman" w:hAnsi="Cambria" w:cs="Calibri"/>
          <w:sz w:val="22"/>
          <w:lang w:eastAsia="en-GB"/>
        </w:rPr>
        <w:t xml:space="preserve">of </w:t>
      </w:r>
      <w:r>
        <w:rPr>
          <w:rFonts w:ascii="Cambria" w:eastAsia="Times New Roman" w:hAnsi="Cambria" w:cs="Calibri"/>
          <w:sz w:val="22"/>
          <w:lang w:eastAsia="en-GB"/>
        </w:rPr>
        <w:t xml:space="preserve">antiparallel </w:t>
      </w:r>
      <w:r w:rsidR="0056076E">
        <w:rPr>
          <w:rFonts w:ascii="Cambria" w:eastAsia="Times New Roman" w:hAnsi="Cambria" w:cs="Calibri"/>
          <w:sz w:val="22"/>
          <w:lang w:eastAsia="en-GB"/>
        </w:rPr>
        <w:t xml:space="preserve">overlaps </w:t>
      </w:r>
      <w:r w:rsidR="00366BB7">
        <w:rPr>
          <w:rFonts w:ascii="Cambria" w:eastAsia="Times New Roman" w:hAnsi="Cambria" w:cs="Calibri"/>
          <w:sz w:val="22"/>
          <w:lang w:eastAsia="en-GB"/>
        </w:rPr>
        <w:t>compared with</w:t>
      </w:r>
      <w:r w:rsidRPr="00272ABE">
        <w:rPr>
          <w:rFonts w:ascii="Cambria" w:eastAsia="Times New Roman" w:hAnsi="Cambria" w:cs="Calibri"/>
          <w:sz w:val="22"/>
          <w:lang w:eastAsia="en-GB"/>
        </w:rPr>
        <w:t xml:space="preserve"> parallel</w:t>
      </w:r>
      <w:r w:rsidR="0056076E">
        <w:rPr>
          <w:rFonts w:ascii="Cambria" w:eastAsia="Times New Roman" w:hAnsi="Cambria" w:cs="Calibri"/>
          <w:sz w:val="22"/>
          <w:lang w:eastAsia="en-GB"/>
        </w:rPr>
        <w:t xml:space="preserve"> ones</w:t>
      </w:r>
      <w:r w:rsidRPr="00272ABE">
        <w:rPr>
          <w:rFonts w:ascii="Cambria" w:eastAsia="Times New Roman" w:hAnsi="Cambria" w:cs="Calibri"/>
          <w:sz w:val="22"/>
          <w:lang w:eastAsia="en-GB"/>
        </w:rPr>
        <w:t xml:space="preserve"> (Figure 1A-E). </w:t>
      </w:r>
      <w:r w:rsidR="00327639">
        <w:rPr>
          <w:rFonts w:ascii="Cambria" w:eastAsia="Times New Roman" w:hAnsi="Cambria" w:cs="Calibri"/>
          <w:sz w:val="22"/>
          <w:lang w:eastAsia="en-GB"/>
        </w:rPr>
        <w:t>Notably, a</w:t>
      </w:r>
      <w:r w:rsidRPr="00272ABE">
        <w:rPr>
          <w:rFonts w:ascii="Cambria" w:eastAsia="Times New Roman" w:hAnsi="Cambria" w:cs="Calibri"/>
          <w:sz w:val="22"/>
          <w:lang w:eastAsia="en-GB"/>
        </w:rPr>
        <w:t>t 42</w:t>
      </w:r>
      <w:r w:rsidR="00F90D76">
        <w:rPr>
          <w:rFonts w:ascii="Cambria" w:eastAsia="Times New Roman" w:hAnsi="Cambria" w:cs="Calibri"/>
          <w:sz w:val="22"/>
          <w:lang w:eastAsia="en-GB"/>
        </w:rPr>
        <w:t xml:space="preserve"> </w:t>
      </w:r>
      <w:proofErr w:type="spellStart"/>
      <w:r w:rsidRPr="00272ABE">
        <w:rPr>
          <w:rFonts w:ascii="Cambria" w:eastAsia="Times New Roman" w:hAnsi="Cambria" w:cs="Calibri"/>
          <w:sz w:val="22"/>
          <w:lang w:eastAsia="en-GB"/>
        </w:rPr>
        <w:t>nM</w:t>
      </w:r>
      <w:proofErr w:type="spellEnd"/>
      <w:r w:rsidRPr="00272ABE">
        <w:rPr>
          <w:rFonts w:ascii="Cambria" w:eastAsia="Times New Roman" w:hAnsi="Cambria" w:cs="Calibri"/>
          <w:sz w:val="22"/>
          <w:lang w:eastAsia="en-GB"/>
        </w:rPr>
        <w:t> Ase1 in solution</w:t>
      </w:r>
      <w:r w:rsidR="0056076E">
        <w:rPr>
          <w:rFonts w:ascii="Cambria" w:eastAsia="Times New Roman" w:hAnsi="Cambria" w:cs="Calibri"/>
          <w:sz w:val="22"/>
          <w:lang w:eastAsia="en-GB"/>
        </w:rPr>
        <w:t xml:space="preserve">, </w:t>
      </w:r>
      <w:r w:rsidR="00A02A39" w:rsidRPr="00272ABE">
        <w:rPr>
          <w:rFonts w:ascii="Cambria" w:eastAsia="Times New Roman" w:hAnsi="Cambria" w:cs="Calibri"/>
          <w:sz w:val="22"/>
          <w:lang w:eastAsia="en-GB"/>
        </w:rPr>
        <w:t>the Ase1 density</w:t>
      </w:r>
      <w:r w:rsidR="0056076E" w:rsidRPr="00272ABE">
        <w:rPr>
          <w:rFonts w:ascii="Cambria" w:eastAsia="Times New Roman" w:hAnsi="Cambria" w:cs="Calibri"/>
          <w:sz w:val="22"/>
          <w:lang w:eastAsia="en-GB"/>
        </w:rPr>
        <w:t> on antiparallel</w:t>
      </w:r>
      <w:r w:rsidR="0056076E">
        <w:rPr>
          <w:rFonts w:ascii="Cambria" w:eastAsia="Times New Roman" w:hAnsi="Cambria" w:cs="Calibri"/>
          <w:sz w:val="22"/>
          <w:lang w:eastAsia="en-GB"/>
        </w:rPr>
        <w:t xml:space="preserve"> overlaps</w:t>
      </w:r>
      <w:r w:rsidR="00A02A39" w:rsidRPr="00272ABE">
        <w:rPr>
          <w:rFonts w:ascii="Cambria" w:eastAsia="Times New Roman" w:hAnsi="Cambria" w:cs="Calibri"/>
          <w:sz w:val="22"/>
          <w:lang w:eastAsia="en-GB"/>
        </w:rPr>
        <w:t> </w:t>
      </w:r>
      <w:r w:rsidR="00A02A39">
        <w:rPr>
          <w:rFonts w:ascii="Cambria" w:eastAsia="Times New Roman" w:hAnsi="Cambria" w:cs="Calibri"/>
          <w:sz w:val="22"/>
          <w:lang w:eastAsia="en-GB"/>
        </w:rPr>
        <w:t xml:space="preserve">was </w:t>
      </w:r>
      <w:commentRangeStart w:id="36"/>
      <w:r w:rsidR="00A02A39">
        <w:rPr>
          <w:rFonts w:ascii="Cambria" w:eastAsia="Times New Roman" w:hAnsi="Cambria" w:cs="Calibri"/>
          <w:sz w:val="22"/>
          <w:lang w:eastAsia="en-GB"/>
        </w:rPr>
        <w:t xml:space="preserve">much higher </w:t>
      </w:r>
      <w:commentRangeEnd w:id="36"/>
      <w:r w:rsidR="0056076E">
        <w:rPr>
          <w:rStyle w:val="CommentReference"/>
        </w:rPr>
        <w:commentReference w:id="36"/>
      </w:r>
      <w:r w:rsidR="00327639">
        <w:rPr>
          <w:rFonts w:ascii="Cambria" w:eastAsia="Times New Roman" w:hAnsi="Cambria" w:cs="Calibri"/>
          <w:sz w:val="22"/>
          <w:lang w:eastAsia="en-GB"/>
        </w:rPr>
        <w:t xml:space="preserve">than on </w:t>
      </w:r>
      <w:r w:rsidR="00327639" w:rsidRPr="00272ABE">
        <w:rPr>
          <w:rFonts w:ascii="Cambria" w:eastAsia="Times New Roman" w:hAnsi="Cambria" w:cs="Calibri"/>
          <w:sz w:val="22"/>
          <w:lang w:eastAsia="en-GB"/>
        </w:rPr>
        <w:t>parallel</w:t>
      </w:r>
      <w:ins w:id="37" w:author="Manuel Lera Ramírez" w:date="2022-03-10T10:31:00Z">
        <w:r w:rsidR="00536D20">
          <w:rPr>
            <w:rFonts w:ascii="Cambria" w:eastAsia="Times New Roman" w:hAnsi="Cambria" w:cs="Calibri"/>
            <w:sz w:val="22"/>
            <w:lang w:eastAsia="en-GB"/>
          </w:rPr>
          <w:t xml:space="preserve"> ones</w:t>
        </w:r>
      </w:ins>
      <w:r>
        <w:rPr>
          <w:rFonts w:ascii="Cambria" w:eastAsia="Times New Roman" w:hAnsi="Cambria" w:cs="Calibri"/>
          <w:sz w:val="22"/>
          <w:lang w:eastAsia="en-GB"/>
        </w:rPr>
        <w:t xml:space="preserve">, </w:t>
      </w:r>
      <w:r w:rsidR="00327639">
        <w:rPr>
          <w:rFonts w:ascii="Cambria" w:eastAsia="Times New Roman" w:hAnsi="Cambria" w:cs="Calibri"/>
          <w:sz w:val="22"/>
          <w:lang w:eastAsia="en-GB"/>
        </w:rPr>
        <w:t>consistent with the previously reported differential</w:t>
      </w:r>
      <w:r>
        <w:rPr>
          <w:rFonts w:ascii="Cambria" w:eastAsia="Times New Roman" w:hAnsi="Cambria" w:cs="Calibri"/>
          <w:sz w:val="22"/>
          <w:lang w:eastAsia="en-GB"/>
        </w:rPr>
        <w:t xml:space="preserve"> affinit</w:t>
      </w:r>
      <w:r w:rsidR="00327639">
        <w:rPr>
          <w:rFonts w:ascii="Cambria" w:eastAsia="Times New Roman" w:hAnsi="Cambria" w:cs="Calibri"/>
          <w:sz w:val="22"/>
          <w:lang w:eastAsia="en-GB"/>
        </w:rPr>
        <w:t>ies</w:t>
      </w:r>
      <w:r w:rsidRPr="00272ABE">
        <w:rPr>
          <w:rFonts w:ascii="Cambria" w:eastAsia="Times New Roman" w:hAnsi="Cambria" w:cs="Calibri"/>
          <w:sz w:val="22"/>
          <w:lang w:eastAsia="en-GB"/>
        </w:rPr>
        <w:t> </w:t>
      </w:r>
      <w:r w:rsidRPr="00272ABE">
        <w:rPr>
          <w:rFonts w:ascii="Cambria" w:eastAsia="Times New Roman" w:hAnsi="Cambria" w:cs="Calibri"/>
          <w:color w:val="000000"/>
          <w:sz w:val="22"/>
          <w:shd w:val="clear" w:color="auto" w:fill="E1E3E6"/>
          <w:lang w:eastAsia="en-GB"/>
        </w:rPr>
        <w:t>(Janson et al. 2007)</w:t>
      </w:r>
      <w:r>
        <w:rPr>
          <w:rFonts w:ascii="Cambria" w:eastAsia="Times New Roman" w:hAnsi="Cambria" w:cs="Calibri"/>
          <w:sz w:val="22"/>
          <w:lang w:eastAsia="en-GB"/>
        </w:rPr>
        <w:t xml:space="preserve">. </w:t>
      </w:r>
      <w:r w:rsidR="0056076E">
        <w:rPr>
          <w:rFonts w:ascii="Cambria" w:eastAsia="Times New Roman" w:hAnsi="Cambria" w:cs="Calibri"/>
          <w:sz w:val="22"/>
          <w:lang w:eastAsia="en-GB"/>
        </w:rPr>
        <w:t>R</w:t>
      </w:r>
      <w:r>
        <w:rPr>
          <w:rFonts w:ascii="Cambria" w:eastAsia="Times New Roman" w:hAnsi="Cambria" w:cs="Calibri"/>
          <w:sz w:val="22"/>
          <w:lang w:eastAsia="en-GB"/>
        </w:rPr>
        <w:t>epeat</w:t>
      </w:r>
      <w:r w:rsidR="0056076E">
        <w:rPr>
          <w:rFonts w:ascii="Cambria" w:eastAsia="Times New Roman" w:hAnsi="Cambria" w:cs="Calibri"/>
          <w:sz w:val="22"/>
          <w:lang w:eastAsia="en-GB"/>
        </w:rPr>
        <w:t>ing</w:t>
      </w:r>
      <w:r>
        <w:rPr>
          <w:rFonts w:ascii="Cambria" w:eastAsia="Times New Roman" w:hAnsi="Cambria" w:cs="Calibri"/>
          <w:sz w:val="22"/>
          <w:lang w:eastAsia="en-GB"/>
        </w:rPr>
        <w:t xml:space="preserve"> the</w:t>
      </w:r>
      <w:r w:rsidR="0056076E">
        <w:rPr>
          <w:rFonts w:ascii="Cambria" w:eastAsia="Times New Roman" w:hAnsi="Cambria" w:cs="Calibri"/>
          <w:sz w:val="22"/>
          <w:lang w:eastAsia="en-GB"/>
        </w:rPr>
        <w:t>se</w:t>
      </w:r>
      <w:r>
        <w:rPr>
          <w:rFonts w:ascii="Cambria" w:eastAsia="Times New Roman" w:hAnsi="Cambria" w:cs="Calibri"/>
          <w:sz w:val="22"/>
          <w:lang w:eastAsia="en-GB"/>
        </w:rPr>
        <w:t xml:space="preserve"> experiment</w:t>
      </w:r>
      <w:r w:rsidR="0056076E">
        <w:rPr>
          <w:rFonts w:ascii="Cambria" w:eastAsia="Times New Roman" w:hAnsi="Cambria" w:cs="Calibri"/>
          <w:sz w:val="22"/>
          <w:lang w:eastAsia="en-GB"/>
        </w:rPr>
        <w:t>s</w:t>
      </w:r>
      <w:r>
        <w:rPr>
          <w:rFonts w:ascii="Cambria" w:eastAsia="Times New Roman" w:hAnsi="Cambria" w:cs="Calibri"/>
          <w:sz w:val="22"/>
          <w:lang w:eastAsia="en-GB"/>
        </w:rPr>
        <w:t xml:space="preserve"> </w:t>
      </w:r>
      <w:r w:rsidR="0056076E">
        <w:rPr>
          <w:rFonts w:ascii="Cambria" w:eastAsia="Times New Roman" w:hAnsi="Cambria" w:cs="Calibri"/>
          <w:sz w:val="22"/>
          <w:lang w:eastAsia="en-GB"/>
        </w:rPr>
        <w:t>with</w:t>
      </w:r>
      <w:r w:rsidR="0056076E" w:rsidRPr="00272ABE">
        <w:rPr>
          <w:rFonts w:ascii="Cambria" w:eastAsia="Times New Roman" w:hAnsi="Cambria" w:cs="Calibri"/>
          <w:sz w:val="22"/>
          <w:lang w:eastAsia="en-GB"/>
        </w:rPr>
        <w:t> </w:t>
      </w:r>
      <w:r w:rsidR="008C03A5">
        <w:rPr>
          <w:rFonts w:ascii="Cambria" w:eastAsia="Times New Roman" w:hAnsi="Cambria" w:cs="Calibri"/>
          <w:sz w:val="22"/>
          <w:lang w:eastAsia="en-GB"/>
        </w:rPr>
        <w:t xml:space="preserve">420 </w:t>
      </w:r>
      <w:proofErr w:type="spellStart"/>
      <w:r w:rsidR="008C03A5">
        <w:rPr>
          <w:rFonts w:ascii="Cambria" w:eastAsia="Times New Roman" w:hAnsi="Cambria" w:cs="Calibri"/>
          <w:sz w:val="22"/>
          <w:lang w:eastAsia="en-GB"/>
        </w:rPr>
        <w:t>nM</w:t>
      </w:r>
      <w:proofErr w:type="spellEnd"/>
      <w:r w:rsidR="0056076E">
        <w:rPr>
          <w:rFonts w:ascii="Cambria" w:eastAsia="Times New Roman" w:hAnsi="Cambria" w:cs="Calibri"/>
          <w:sz w:val="22"/>
          <w:lang w:eastAsia="en-GB"/>
        </w:rPr>
        <w:t xml:space="preserve"> </w:t>
      </w:r>
      <w:r w:rsidRPr="00272ABE">
        <w:rPr>
          <w:rFonts w:ascii="Cambria" w:eastAsia="Times New Roman" w:hAnsi="Cambria" w:cs="Calibri"/>
          <w:sz w:val="22"/>
          <w:lang w:eastAsia="en-GB"/>
        </w:rPr>
        <w:t>Ase1</w:t>
      </w:r>
      <w:r w:rsidR="009D668E">
        <w:rPr>
          <w:rFonts w:ascii="Cambria" w:eastAsia="Times New Roman" w:hAnsi="Cambria" w:cs="Calibri"/>
          <w:sz w:val="22"/>
          <w:lang w:eastAsia="en-GB"/>
        </w:rPr>
        <w:t xml:space="preserve">, </w:t>
      </w:r>
      <w:r w:rsidR="008C03A5">
        <w:rPr>
          <w:rFonts w:ascii="Cambria" w:eastAsia="Times New Roman" w:hAnsi="Cambria" w:cs="Calibri"/>
          <w:sz w:val="22"/>
          <w:lang w:eastAsia="en-GB"/>
        </w:rPr>
        <w:t>we observed</w:t>
      </w:r>
      <w:r w:rsidR="0056076E">
        <w:rPr>
          <w:rFonts w:ascii="Cambria" w:eastAsia="Times New Roman" w:hAnsi="Cambria" w:cs="Calibri"/>
          <w:sz w:val="22"/>
          <w:lang w:eastAsia="en-GB"/>
        </w:rPr>
        <w:t xml:space="preserve"> the density of Ase1 </w:t>
      </w:r>
      <w:r w:rsidR="00F45999">
        <w:rPr>
          <w:rFonts w:ascii="Cambria" w:eastAsia="Times New Roman" w:hAnsi="Cambria" w:cs="Calibri"/>
          <w:sz w:val="22"/>
          <w:lang w:eastAsia="en-GB"/>
        </w:rPr>
        <w:t xml:space="preserve">to be </w:t>
      </w:r>
      <w:r w:rsidR="0056076E">
        <w:rPr>
          <w:rFonts w:ascii="Cambria" w:eastAsia="Times New Roman" w:hAnsi="Cambria" w:cs="Calibri"/>
          <w:sz w:val="22"/>
          <w:lang w:eastAsia="en-GB"/>
        </w:rPr>
        <w:t xml:space="preserve">similar on </w:t>
      </w:r>
      <w:r w:rsidRPr="00272ABE">
        <w:rPr>
          <w:rFonts w:ascii="Cambria" w:eastAsia="Times New Roman" w:hAnsi="Cambria" w:cs="Calibri"/>
          <w:sz w:val="22"/>
          <w:lang w:eastAsia="en-GB"/>
        </w:rPr>
        <w:t>antiparallel and parallel bundles, </w:t>
      </w:r>
      <w:r w:rsidR="0056076E">
        <w:rPr>
          <w:rFonts w:ascii="Cambria" w:eastAsia="Times New Roman" w:hAnsi="Cambria" w:cs="Calibri"/>
          <w:sz w:val="22"/>
          <w:lang w:eastAsia="en-GB"/>
        </w:rPr>
        <w:t>roughly twice</w:t>
      </w:r>
      <w:r w:rsidRPr="00272ABE">
        <w:rPr>
          <w:rFonts w:ascii="Cambria" w:eastAsia="Times New Roman" w:hAnsi="Cambria" w:cs="Calibri"/>
          <w:sz w:val="22"/>
          <w:lang w:eastAsia="en-GB"/>
        </w:rPr>
        <w:t xml:space="preserve"> the density </w:t>
      </w:r>
      <w:r w:rsidR="0056076E">
        <w:rPr>
          <w:rFonts w:ascii="Cambria" w:eastAsia="Times New Roman" w:hAnsi="Cambria" w:cs="Calibri"/>
          <w:sz w:val="22"/>
          <w:lang w:eastAsia="en-GB"/>
        </w:rPr>
        <w:t xml:space="preserve">found </w:t>
      </w:r>
      <w:r w:rsidR="00C24D12">
        <w:rPr>
          <w:rFonts w:ascii="Cambria" w:eastAsia="Times New Roman" w:hAnsi="Cambria" w:cs="Calibri"/>
          <w:sz w:val="22"/>
          <w:lang w:eastAsia="en-GB"/>
        </w:rPr>
        <w:t>on</w:t>
      </w:r>
      <w:r w:rsidRPr="00272ABE">
        <w:rPr>
          <w:rFonts w:ascii="Cambria" w:eastAsia="Times New Roman" w:hAnsi="Cambria" w:cs="Calibri"/>
          <w:sz w:val="22"/>
          <w:lang w:eastAsia="en-GB"/>
        </w:rPr>
        <w:t xml:space="preserve"> </w:t>
      </w:r>
      <w:r w:rsidR="0056076E">
        <w:rPr>
          <w:rFonts w:ascii="Cambria" w:eastAsia="Times New Roman" w:hAnsi="Cambria" w:cs="Calibri"/>
          <w:sz w:val="22"/>
          <w:lang w:eastAsia="en-GB"/>
        </w:rPr>
        <w:t>isolated</w:t>
      </w:r>
      <w:r w:rsidR="0056076E" w:rsidRPr="00272ABE">
        <w:rPr>
          <w:rFonts w:ascii="Cambria" w:eastAsia="Times New Roman" w:hAnsi="Cambria" w:cs="Calibri"/>
          <w:sz w:val="22"/>
          <w:lang w:eastAsia="en-GB"/>
        </w:rPr>
        <w:t xml:space="preserve"> </w:t>
      </w:r>
      <w:r w:rsidRPr="00272ABE">
        <w:rPr>
          <w:rFonts w:ascii="Cambria" w:eastAsia="Times New Roman" w:hAnsi="Cambria" w:cs="Calibri"/>
          <w:sz w:val="22"/>
          <w:lang w:eastAsia="en-GB"/>
        </w:rPr>
        <w:t>MTs (Figure 1F)</w:t>
      </w:r>
      <w:r w:rsidR="0056076E">
        <w:rPr>
          <w:rFonts w:ascii="Cambria" w:eastAsia="Times New Roman" w:hAnsi="Cambria" w:cs="Calibri"/>
          <w:sz w:val="22"/>
          <w:lang w:eastAsia="en-GB"/>
        </w:rPr>
        <w:t>. This possibly</w:t>
      </w:r>
      <w:del w:id="38" w:author="Manuel Lera Ramírez" w:date="2022-03-10T10:32:00Z">
        <w:r w:rsidR="0056076E" w:rsidDel="00536D20">
          <w:rPr>
            <w:rFonts w:ascii="Cambria" w:eastAsia="Times New Roman" w:hAnsi="Cambria" w:cs="Calibri"/>
            <w:sz w:val="22"/>
            <w:lang w:eastAsia="en-GB"/>
          </w:rPr>
          <w:delText xml:space="preserve"> simply</w:delText>
        </w:r>
      </w:del>
      <w:r w:rsidR="009D668E">
        <w:rPr>
          <w:rFonts w:ascii="Cambria" w:eastAsia="Times New Roman" w:hAnsi="Cambria" w:cs="Calibri"/>
          <w:sz w:val="22"/>
          <w:lang w:eastAsia="en-GB"/>
        </w:rPr>
        <w:t xml:space="preserve"> </w:t>
      </w:r>
      <w:r w:rsidR="0056076E">
        <w:rPr>
          <w:rFonts w:ascii="Cambria" w:eastAsia="Times New Roman" w:hAnsi="Cambria" w:cs="Calibri"/>
          <w:sz w:val="22"/>
          <w:lang w:eastAsia="en-GB"/>
        </w:rPr>
        <w:t>indicated that, at this high concentration, all</w:t>
      </w:r>
      <w:r w:rsidR="009D668E">
        <w:rPr>
          <w:rFonts w:ascii="Cambria" w:eastAsia="Times New Roman" w:hAnsi="Cambria" w:cs="Calibri"/>
          <w:sz w:val="22"/>
          <w:lang w:eastAsia="en-GB"/>
        </w:rPr>
        <w:t xml:space="preserve"> binding sites</w:t>
      </w:r>
      <w:r w:rsidR="00AE741C">
        <w:rPr>
          <w:rFonts w:ascii="Cambria" w:eastAsia="Times New Roman" w:hAnsi="Cambria" w:cs="Calibri"/>
          <w:sz w:val="22"/>
          <w:lang w:eastAsia="en-GB"/>
        </w:rPr>
        <w:t xml:space="preserve"> </w:t>
      </w:r>
      <w:r w:rsidR="0056076E">
        <w:rPr>
          <w:rFonts w:ascii="Cambria" w:eastAsia="Times New Roman" w:hAnsi="Cambria" w:cs="Calibri"/>
          <w:sz w:val="22"/>
          <w:lang w:eastAsia="en-GB"/>
        </w:rPr>
        <w:t>on the microtubules were occupied by Ase1</w:t>
      </w:r>
      <w:r w:rsidRPr="00272ABE">
        <w:rPr>
          <w:rFonts w:ascii="Cambria" w:eastAsia="Times New Roman" w:hAnsi="Cambria" w:cs="Calibri"/>
          <w:sz w:val="22"/>
          <w:lang w:eastAsia="en-GB"/>
        </w:rPr>
        <w:t>. </w:t>
      </w:r>
      <w:r w:rsidR="00FE569D">
        <w:rPr>
          <w:rFonts w:ascii="Cambria" w:eastAsia="Times New Roman" w:hAnsi="Cambria" w:cs="Calibri"/>
          <w:sz w:val="22"/>
          <w:lang w:eastAsia="en-GB"/>
        </w:rPr>
        <w:t>Despite</w:t>
      </w:r>
      <w:r w:rsidR="0056076E">
        <w:rPr>
          <w:rFonts w:ascii="Cambria" w:eastAsia="Times New Roman" w:hAnsi="Cambria" w:cs="Calibri"/>
          <w:sz w:val="22"/>
          <w:lang w:eastAsia="en-GB"/>
        </w:rPr>
        <w:t xml:space="preserve"> </w:t>
      </w:r>
      <w:r w:rsidR="0056076E">
        <w:rPr>
          <w:rFonts w:ascii="Cambria" w:eastAsia="Times New Roman" w:hAnsi="Cambria" w:cs="Calibri"/>
          <w:sz w:val="22"/>
          <w:lang w:eastAsia="en-GB"/>
        </w:rPr>
        <w:lastRenderedPageBreak/>
        <w:t>similar decoration level</w:t>
      </w:r>
      <w:r w:rsidR="00C32272">
        <w:rPr>
          <w:rFonts w:ascii="Cambria" w:eastAsia="Times New Roman" w:hAnsi="Cambria" w:cs="Calibri"/>
          <w:sz w:val="22"/>
          <w:lang w:eastAsia="en-GB"/>
        </w:rPr>
        <w:t>s</w:t>
      </w:r>
      <w:r w:rsidR="0056076E">
        <w:rPr>
          <w:rFonts w:ascii="Cambria" w:eastAsia="Times New Roman" w:hAnsi="Cambria" w:cs="Calibri"/>
          <w:sz w:val="22"/>
          <w:lang w:eastAsia="en-GB"/>
        </w:rPr>
        <w:t xml:space="preserve"> by Ase1</w:t>
      </w:r>
      <w:r>
        <w:rPr>
          <w:rFonts w:ascii="Cambria" w:eastAsia="Times New Roman" w:hAnsi="Cambria" w:cs="Calibri"/>
          <w:sz w:val="22"/>
          <w:lang w:eastAsia="en-GB"/>
        </w:rPr>
        <w:t xml:space="preserve">, antiparallel overlaps </w:t>
      </w:r>
      <w:r w:rsidR="0056076E">
        <w:rPr>
          <w:rFonts w:ascii="Cambria" w:eastAsia="Times New Roman" w:hAnsi="Cambria" w:cs="Calibri"/>
          <w:sz w:val="22"/>
          <w:lang w:eastAsia="en-GB"/>
        </w:rPr>
        <w:t xml:space="preserve">were </w:t>
      </w:r>
      <w:del w:id="39" w:author="Manuel Lera Ramírez" w:date="2022-03-10T10:33:00Z">
        <w:r w:rsidR="00B05E3A" w:rsidDel="00536D20">
          <w:rPr>
            <w:rFonts w:ascii="Cambria" w:eastAsia="Times New Roman" w:hAnsi="Cambria" w:cs="Calibri"/>
            <w:sz w:val="22"/>
            <w:lang w:eastAsia="en-GB"/>
          </w:rPr>
          <w:delText xml:space="preserve">nevertheless </w:delText>
        </w:r>
      </w:del>
      <w:r>
        <w:rPr>
          <w:rFonts w:ascii="Cambria" w:eastAsia="Times New Roman" w:hAnsi="Cambria" w:cs="Calibri"/>
          <w:sz w:val="22"/>
          <w:lang w:eastAsia="en-GB"/>
        </w:rPr>
        <w:t xml:space="preserve">significantly </w:t>
      </w:r>
      <w:r w:rsidR="0056076E">
        <w:rPr>
          <w:rFonts w:ascii="Cambria" w:eastAsia="Times New Roman" w:hAnsi="Cambria" w:cs="Calibri"/>
          <w:sz w:val="22"/>
          <w:lang w:eastAsia="en-GB"/>
        </w:rPr>
        <w:t>more stable</w:t>
      </w:r>
      <w:r>
        <w:rPr>
          <w:rFonts w:ascii="Cambria" w:eastAsia="Times New Roman" w:hAnsi="Cambria" w:cs="Calibri"/>
          <w:sz w:val="22"/>
          <w:lang w:eastAsia="en-GB"/>
        </w:rPr>
        <w:t xml:space="preserve"> </w:t>
      </w:r>
      <w:r w:rsidR="00FE569D">
        <w:rPr>
          <w:rFonts w:ascii="Cambria" w:eastAsia="Times New Roman" w:hAnsi="Cambria" w:cs="Calibri"/>
          <w:sz w:val="22"/>
          <w:lang w:eastAsia="en-GB"/>
        </w:rPr>
        <w:t>than</w:t>
      </w:r>
      <w:r>
        <w:rPr>
          <w:rFonts w:ascii="Cambria" w:eastAsia="Times New Roman" w:hAnsi="Cambria" w:cs="Calibri"/>
          <w:sz w:val="22"/>
          <w:lang w:eastAsia="en-GB"/>
        </w:rPr>
        <w:t xml:space="preserve"> parallel ones</w:t>
      </w:r>
      <w:ins w:id="40" w:author="Manuel Lera Ramírez" w:date="2022-03-10T10:33:00Z">
        <w:r w:rsidR="00536D20">
          <w:rPr>
            <w:rFonts w:ascii="Cambria" w:eastAsia="Times New Roman" w:hAnsi="Cambria" w:cs="Calibri"/>
            <w:sz w:val="22"/>
            <w:lang w:eastAsia="en-GB"/>
          </w:rPr>
          <w:t xml:space="preserve"> (Fig</w:t>
        </w:r>
      </w:ins>
      <w:ins w:id="41" w:author="Manuel Lera Ramírez" w:date="2022-03-10T10:36:00Z">
        <w:r w:rsidR="00BD14A7">
          <w:rPr>
            <w:rFonts w:ascii="Cambria" w:eastAsia="Times New Roman" w:hAnsi="Cambria" w:cs="Calibri"/>
            <w:sz w:val="22"/>
            <w:lang w:eastAsia="en-GB"/>
          </w:rPr>
          <w:t>ure</w:t>
        </w:r>
      </w:ins>
      <w:ins w:id="42" w:author="Manuel Lera Ramírez" w:date="2022-03-10T10:33:00Z">
        <w:r w:rsidR="00536D20">
          <w:rPr>
            <w:rFonts w:ascii="Cambria" w:eastAsia="Times New Roman" w:hAnsi="Cambria" w:cs="Calibri"/>
            <w:sz w:val="22"/>
            <w:lang w:eastAsia="en-GB"/>
          </w:rPr>
          <w:t xml:space="preserve"> 1E)</w:t>
        </w:r>
      </w:ins>
      <w:r>
        <w:rPr>
          <w:rFonts w:ascii="Cambria" w:eastAsia="Times New Roman" w:hAnsi="Cambria" w:cs="Calibri"/>
          <w:sz w:val="22"/>
          <w:lang w:eastAsia="en-GB"/>
        </w:rPr>
        <w:t xml:space="preserve">. </w:t>
      </w:r>
      <w:r w:rsidR="00C32272">
        <w:rPr>
          <w:rFonts w:ascii="Cambria" w:eastAsia="Times New Roman" w:hAnsi="Cambria" w:cs="Calibri"/>
          <w:sz w:val="22"/>
          <w:lang w:eastAsia="en-GB"/>
        </w:rPr>
        <w:t>Given</w:t>
      </w:r>
      <w:r w:rsidRPr="00272ABE">
        <w:rPr>
          <w:rFonts w:ascii="Cambria" w:eastAsia="Times New Roman" w:hAnsi="Cambria" w:cs="Calibri"/>
          <w:sz w:val="22"/>
          <w:lang w:eastAsia="en-GB"/>
        </w:rPr>
        <w:t xml:space="preserve"> the low growth speed of minus ends</w:t>
      </w:r>
      <w:r w:rsidR="00C32272" w:rsidRPr="00272ABE">
        <w:rPr>
          <w:rFonts w:ascii="Cambria" w:eastAsia="Times New Roman" w:hAnsi="Cambria" w:cs="Calibri"/>
          <w:sz w:val="22"/>
          <w:lang w:eastAsia="en-GB"/>
        </w:rPr>
        <w:t>,</w:t>
      </w:r>
      <w:r w:rsidR="00C32272">
        <w:rPr>
          <w:rFonts w:ascii="Cambria" w:eastAsia="Times New Roman" w:hAnsi="Cambria" w:cs="Calibri"/>
          <w:sz w:val="22"/>
          <w:lang w:eastAsia="en-GB"/>
        </w:rPr>
        <w:t xml:space="preserve"> </w:t>
      </w:r>
      <w:r w:rsidR="00C32272" w:rsidRPr="00272ABE">
        <w:rPr>
          <w:rFonts w:ascii="Cambria" w:eastAsia="Times New Roman" w:hAnsi="Cambria" w:cs="Calibri"/>
          <w:sz w:val="22"/>
          <w:lang w:eastAsia="en-GB"/>
        </w:rPr>
        <w:t>we</w:t>
      </w:r>
      <w:r w:rsidR="00C32272">
        <w:rPr>
          <w:rFonts w:ascii="Cambria" w:eastAsia="Times New Roman" w:hAnsi="Cambria" w:cs="Calibri"/>
          <w:sz w:val="22"/>
          <w:lang w:eastAsia="en-GB"/>
        </w:rPr>
        <w:t xml:space="preserve"> </w:t>
      </w:r>
      <w:r w:rsidRPr="00272ABE">
        <w:rPr>
          <w:rFonts w:ascii="Cambria" w:eastAsia="Times New Roman" w:hAnsi="Cambria" w:cs="Calibri"/>
          <w:sz w:val="22"/>
          <w:lang w:eastAsia="en-GB"/>
        </w:rPr>
        <w:t xml:space="preserve">very rarely </w:t>
      </w:r>
      <w:r w:rsidR="00C32272" w:rsidRPr="00272ABE">
        <w:rPr>
          <w:rFonts w:ascii="Cambria" w:eastAsia="Times New Roman" w:hAnsi="Cambria" w:cs="Calibri"/>
          <w:sz w:val="22"/>
          <w:lang w:eastAsia="en-GB"/>
        </w:rPr>
        <w:t>observed</w:t>
      </w:r>
      <w:r w:rsidR="00C32272">
        <w:rPr>
          <w:rFonts w:ascii="Cambria" w:eastAsia="Times New Roman" w:hAnsi="Cambria" w:cs="Calibri"/>
          <w:sz w:val="22"/>
          <w:lang w:eastAsia="en-GB"/>
        </w:rPr>
        <w:t xml:space="preserve"> </w:t>
      </w:r>
      <w:r>
        <w:rPr>
          <w:rFonts w:ascii="Cambria" w:eastAsia="Times New Roman" w:hAnsi="Cambria" w:cs="Calibri"/>
          <w:sz w:val="22"/>
          <w:lang w:eastAsia="en-GB"/>
        </w:rPr>
        <w:t xml:space="preserve">antiparallel </w:t>
      </w:r>
      <w:r w:rsidR="00B05E3A">
        <w:rPr>
          <w:rFonts w:ascii="Cambria" w:eastAsia="Times New Roman" w:hAnsi="Cambria" w:cs="Calibri"/>
          <w:sz w:val="22"/>
          <w:lang w:eastAsia="en-GB"/>
        </w:rPr>
        <w:t>overlaps</w:t>
      </w:r>
      <w:r w:rsidR="002F087A">
        <w:rPr>
          <w:rFonts w:ascii="Cambria" w:eastAsia="Times New Roman" w:hAnsi="Cambria" w:cs="Calibri"/>
          <w:sz w:val="22"/>
          <w:lang w:eastAsia="en-GB"/>
        </w:rPr>
        <w:t xml:space="preserve"> </w:t>
      </w:r>
      <w:r w:rsidR="00C32272">
        <w:rPr>
          <w:rFonts w:ascii="Cambria" w:eastAsia="Times New Roman" w:hAnsi="Cambria" w:cs="Calibri"/>
          <w:sz w:val="22"/>
          <w:lang w:eastAsia="en-GB"/>
        </w:rPr>
        <w:t>formed</w:t>
      </w:r>
      <w:r w:rsidRPr="00272ABE">
        <w:rPr>
          <w:rFonts w:ascii="Cambria" w:eastAsia="Times New Roman" w:hAnsi="Cambria" w:cs="Calibri"/>
          <w:sz w:val="22"/>
          <w:lang w:eastAsia="en-GB"/>
        </w:rPr>
        <w:t xml:space="preserve"> by two minus ends </w:t>
      </w:r>
      <w:r w:rsidR="002F087A">
        <w:rPr>
          <w:rFonts w:ascii="Cambria" w:eastAsia="Times New Roman" w:hAnsi="Cambria" w:cs="Calibri"/>
          <w:sz w:val="22"/>
          <w:lang w:eastAsia="en-GB"/>
        </w:rPr>
        <w:t>encountering</w:t>
      </w:r>
      <w:r w:rsidRPr="00272ABE">
        <w:rPr>
          <w:rFonts w:ascii="Cambria" w:eastAsia="Times New Roman" w:hAnsi="Cambria" w:cs="Calibri"/>
          <w:sz w:val="22"/>
          <w:lang w:eastAsia="en-GB"/>
        </w:rPr>
        <w:t xml:space="preserve"> each other, and we </w:t>
      </w:r>
      <w:r w:rsidR="002F087A">
        <w:rPr>
          <w:rFonts w:ascii="Cambria" w:eastAsia="Times New Roman" w:hAnsi="Cambria" w:cs="Calibri"/>
          <w:sz w:val="22"/>
          <w:lang w:eastAsia="en-GB"/>
        </w:rPr>
        <w:t>thus could not meaningfully</w:t>
      </w:r>
      <w:r w:rsidRPr="00272ABE">
        <w:rPr>
          <w:rFonts w:ascii="Cambria" w:eastAsia="Times New Roman" w:hAnsi="Cambria" w:cs="Calibri"/>
          <w:sz w:val="22"/>
          <w:lang w:eastAsia="en-GB"/>
        </w:rPr>
        <w:t xml:space="preserve"> quantify the </w:t>
      </w:r>
      <w:r w:rsidR="00C32272">
        <w:rPr>
          <w:rFonts w:ascii="Cambria" w:eastAsia="Times New Roman" w:hAnsi="Cambria" w:cs="Calibri"/>
          <w:sz w:val="22"/>
          <w:lang w:eastAsia="en-GB"/>
        </w:rPr>
        <w:t xml:space="preserve">associated </w:t>
      </w:r>
      <w:r w:rsidRPr="00272ABE">
        <w:rPr>
          <w:rFonts w:ascii="Cambria" w:eastAsia="Times New Roman" w:hAnsi="Cambria" w:cs="Calibri"/>
          <w:sz w:val="22"/>
          <w:lang w:eastAsia="en-GB"/>
        </w:rPr>
        <w:t>lifetime</w:t>
      </w:r>
      <w:r w:rsidR="00C32272">
        <w:rPr>
          <w:rFonts w:ascii="Cambria" w:eastAsia="Times New Roman" w:hAnsi="Cambria" w:cs="Calibri"/>
          <w:sz w:val="22"/>
          <w:lang w:eastAsia="en-GB"/>
        </w:rPr>
        <w:t xml:space="preserve">, but this configuration is less relevant to the </w:t>
      </w:r>
      <w:r w:rsidR="00C32272" w:rsidRPr="00B66295">
        <w:rPr>
          <w:rFonts w:ascii="Cambria" w:eastAsia="Times New Roman" w:hAnsi="Cambria" w:cs="Calibri"/>
          <w:i/>
          <w:sz w:val="22"/>
          <w:lang w:eastAsia="en-GB"/>
        </w:rPr>
        <w:t>in vivo</w:t>
      </w:r>
      <w:r w:rsidR="00C32272">
        <w:rPr>
          <w:rFonts w:ascii="Cambria" w:eastAsia="Times New Roman" w:hAnsi="Cambria" w:cs="Calibri"/>
          <w:sz w:val="22"/>
          <w:lang w:eastAsia="en-GB"/>
        </w:rPr>
        <w:t xml:space="preserve"> conditions than overlaps formed by growing plus ends</w:t>
      </w:r>
      <w:r w:rsidRPr="00272ABE">
        <w:rPr>
          <w:rFonts w:ascii="Cambria" w:eastAsia="Times New Roman" w:hAnsi="Cambria" w:cs="Calibri"/>
          <w:sz w:val="22"/>
          <w:lang w:eastAsia="en-GB"/>
        </w:rPr>
        <w:t>.</w:t>
      </w:r>
      <w:commentRangeStart w:id="43"/>
      <w:r w:rsidRPr="00272ABE">
        <w:rPr>
          <w:rFonts w:ascii="Cambria" w:eastAsia="Times New Roman" w:hAnsi="Cambria" w:cs="Calibri"/>
          <w:sz w:val="22"/>
          <w:lang w:eastAsia="en-GB"/>
        </w:rPr>
        <w:t> </w:t>
      </w:r>
      <w:r w:rsidR="00C32272">
        <w:rPr>
          <w:rFonts w:ascii="Cambria" w:eastAsia="Times New Roman" w:hAnsi="Cambria" w:cs="Calibri"/>
          <w:sz w:val="22"/>
          <w:lang w:eastAsia="en-GB"/>
        </w:rPr>
        <w:t xml:space="preserve">Importantly, </w:t>
      </w:r>
      <w:r>
        <w:rPr>
          <w:rFonts w:ascii="Cambria" w:eastAsia="Times New Roman" w:hAnsi="Cambria" w:cs="Calibri"/>
          <w:sz w:val="22"/>
          <w:lang w:eastAsia="en-GB"/>
        </w:rPr>
        <w:t xml:space="preserve">Ase1 </w:t>
      </w:r>
      <w:r w:rsidR="00C32272">
        <w:rPr>
          <w:rFonts w:ascii="Cambria" w:eastAsia="Times New Roman" w:hAnsi="Cambria" w:cs="Calibri"/>
          <w:sz w:val="22"/>
          <w:lang w:eastAsia="en-GB"/>
        </w:rPr>
        <w:t xml:space="preserve">could </w:t>
      </w:r>
      <w:r w:rsidR="00D979D8">
        <w:rPr>
          <w:rFonts w:ascii="Cambria" w:eastAsia="Times New Roman" w:hAnsi="Cambria" w:cs="Calibri"/>
          <w:sz w:val="22"/>
          <w:lang w:eastAsia="en-GB"/>
        </w:rPr>
        <w:t xml:space="preserve">on its own </w:t>
      </w:r>
      <w:r w:rsidR="00F45999">
        <w:rPr>
          <w:rFonts w:ascii="Cambria" w:eastAsia="Times New Roman" w:hAnsi="Cambria" w:cs="Calibri"/>
          <w:sz w:val="22"/>
          <w:lang w:eastAsia="en-GB"/>
        </w:rPr>
        <w:t xml:space="preserve">selectively </w:t>
      </w:r>
      <w:r w:rsidR="00C32272">
        <w:rPr>
          <w:rFonts w:ascii="Cambria" w:eastAsia="Times New Roman" w:hAnsi="Cambria" w:cs="Calibri"/>
          <w:sz w:val="22"/>
          <w:lang w:eastAsia="en-GB"/>
        </w:rPr>
        <w:t xml:space="preserve">extend </w:t>
      </w:r>
      <w:r>
        <w:rPr>
          <w:rFonts w:ascii="Cambria" w:eastAsia="Times New Roman" w:hAnsi="Cambria" w:cs="Calibri"/>
          <w:sz w:val="22"/>
          <w:lang w:eastAsia="en-GB"/>
        </w:rPr>
        <w:t>the lifetime of antiparallel</w:t>
      </w:r>
      <w:r w:rsidR="002F087A">
        <w:rPr>
          <w:rFonts w:ascii="Cambria" w:eastAsia="Times New Roman" w:hAnsi="Cambria" w:cs="Calibri"/>
          <w:sz w:val="22"/>
          <w:lang w:eastAsia="en-GB"/>
        </w:rPr>
        <w:t xml:space="preserve"> microtubule</w:t>
      </w:r>
      <w:r w:rsidR="00C32272">
        <w:rPr>
          <w:rFonts w:ascii="Cambria" w:eastAsia="Times New Roman" w:hAnsi="Cambria" w:cs="Calibri"/>
          <w:sz w:val="22"/>
          <w:lang w:eastAsia="en-GB"/>
        </w:rPr>
        <w:t>s</w:t>
      </w:r>
      <w:r>
        <w:rPr>
          <w:rFonts w:ascii="Cambria" w:eastAsia="Times New Roman" w:hAnsi="Cambria" w:cs="Calibri"/>
          <w:sz w:val="22"/>
          <w:lang w:eastAsia="en-GB"/>
        </w:rPr>
        <w:t>.</w:t>
      </w:r>
      <w:commentRangeEnd w:id="43"/>
      <w:r w:rsidR="00D979D8">
        <w:rPr>
          <w:rStyle w:val="CommentReference"/>
        </w:rPr>
        <w:commentReference w:id="43"/>
      </w:r>
    </w:p>
    <w:p w14:paraId="21765491" w14:textId="77777777" w:rsidR="002F2922" w:rsidRDefault="002F2922" w:rsidP="002F2922">
      <w:pPr>
        <w:spacing w:line="360" w:lineRule="auto"/>
        <w:jc w:val="both"/>
        <w:textAlignment w:val="baseline"/>
        <w:rPr>
          <w:rFonts w:ascii="Cambria" w:eastAsia="Times New Roman" w:hAnsi="Cambria" w:cs="Calibri"/>
          <w:sz w:val="22"/>
          <w:lang w:eastAsia="en-GB"/>
        </w:rPr>
      </w:pPr>
    </w:p>
    <w:p w14:paraId="5397009D" w14:textId="505011B9" w:rsidR="002F2922" w:rsidRDefault="00426582" w:rsidP="002F2922">
      <w:pPr>
        <w:jc w:val="cente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3A80FA9" wp14:editId="30232BB2">
            <wp:extent cx="5943600" cy="531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62FF5AE1" w14:textId="77777777" w:rsidR="002F2922" w:rsidRDefault="002F2922" w:rsidP="002F2922">
      <w:pPr>
        <w:rPr>
          <w:rFonts w:ascii="Cambria" w:eastAsia="Times New Roman" w:hAnsi="Cambria" w:cs="Calibri"/>
          <w:b/>
          <w:bCs/>
          <w:sz w:val="22"/>
          <w:lang w:eastAsia="en-GB"/>
        </w:rPr>
      </w:pPr>
    </w:p>
    <w:p w14:paraId="7F500091" w14:textId="77777777" w:rsidR="00BC1E06" w:rsidRDefault="00BC1E06" w:rsidP="00BC1E06">
      <w:pPr>
        <w:jc w:val="both"/>
        <w:rPr>
          <w:rFonts w:ascii="Cambria" w:eastAsia="Times New Roman" w:hAnsi="Cambria" w:cs="Calibri"/>
          <w:sz w:val="22"/>
          <w:lang w:eastAsia="en-GB"/>
        </w:rPr>
      </w:pPr>
      <w:r w:rsidRPr="00D72761">
        <w:rPr>
          <w:rFonts w:ascii="Cambria" w:eastAsia="Times New Roman" w:hAnsi="Cambria" w:cs="Calibri"/>
          <w:b/>
          <w:bCs/>
          <w:sz w:val="22"/>
          <w:lang w:eastAsia="en-GB"/>
        </w:rPr>
        <w:t>Figure 1. Ase1</w:t>
      </w:r>
      <w:r w:rsidRPr="009A5FAC">
        <w:rPr>
          <w:rFonts w:ascii="Cambria" w:eastAsia="Times New Roman" w:hAnsi="Cambria" w:cs="Calibri"/>
          <w:b/>
          <w:bCs/>
          <w:sz w:val="22"/>
          <w:lang w:eastAsia="en-GB"/>
        </w:rPr>
        <w:t> </w:t>
      </w:r>
      <w:r w:rsidRPr="00FD0F4B">
        <w:rPr>
          <w:rFonts w:ascii="Cambria" w:eastAsia="Times New Roman" w:hAnsi="Cambria" w:cs="Calibri"/>
          <w:b/>
          <w:bCs/>
          <w:sz w:val="22"/>
          <w:lang w:eastAsia="en-GB"/>
        </w:rPr>
        <w:t>se</w:t>
      </w:r>
      <w:r>
        <w:rPr>
          <w:rFonts w:ascii="Cambria" w:eastAsia="Times New Roman" w:hAnsi="Cambria" w:cs="Calibri"/>
          <w:b/>
          <w:bCs/>
          <w:sz w:val="22"/>
          <w:lang w:eastAsia="en-GB"/>
        </w:rPr>
        <w:t xml:space="preserve">lectively promotes </w:t>
      </w:r>
      <w:r w:rsidRPr="00D72761">
        <w:rPr>
          <w:rFonts w:ascii="Cambria" w:eastAsia="Times New Roman" w:hAnsi="Cambria" w:cs="Calibri"/>
          <w:b/>
          <w:bCs/>
          <w:sz w:val="22"/>
          <w:lang w:eastAsia="en-GB"/>
        </w:rPr>
        <w:t>persisting antiparallel microtubule</w:t>
      </w:r>
      <w:r>
        <w:rPr>
          <w:rFonts w:ascii="Cambria" w:eastAsia="Times New Roman" w:hAnsi="Cambria" w:cs="Calibri"/>
          <w:b/>
          <w:bCs/>
          <w:sz w:val="22"/>
          <w:lang w:eastAsia="en-GB"/>
        </w:rPr>
        <w:t xml:space="preserve"> overlaps.</w:t>
      </w:r>
      <w:r w:rsidRPr="00D72761">
        <w:rPr>
          <w:rFonts w:ascii="Cambria" w:eastAsia="Times New Roman" w:hAnsi="Cambria" w:cs="Calibri"/>
          <w:sz w:val="22"/>
          <w:lang w:eastAsia="en-GB"/>
        </w:rPr>
        <w:t> </w:t>
      </w:r>
    </w:p>
    <w:p w14:paraId="3B32B52F" w14:textId="6C04A791" w:rsidR="00BC1E06" w:rsidRPr="009A5FAC" w:rsidRDefault="00BC1E06" w:rsidP="00BC1E06">
      <w:pPr>
        <w:jc w:val="both"/>
        <w:rPr>
          <w:rFonts w:ascii="Times New Roman" w:eastAsia="Times New Roman" w:hAnsi="Times New Roman" w:cs="Times New Roman"/>
          <w:lang w:eastAsia="en-GB"/>
        </w:rPr>
      </w:pPr>
      <w:r w:rsidRPr="00D72761">
        <w:rPr>
          <w:rFonts w:ascii="Cambria" w:eastAsia="Times New Roman" w:hAnsi="Cambria" w:cs="Calibri"/>
          <w:b/>
          <w:bCs/>
          <w:sz w:val="22"/>
          <w:lang w:eastAsia="en-GB"/>
        </w:rPr>
        <w:lastRenderedPageBreak/>
        <w:t>A/B </w:t>
      </w:r>
      <w:r w:rsidRPr="00D72761">
        <w:rPr>
          <w:rFonts w:ascii="Cambria" w:eastAsia="Times New Roman" w:hAnsi="Cambria" w:cs="Calibri"/>
          <w:sz w:val="22"/>
          <w:lang w:eastAsia="en-GB"/>
        </w:rPr>
        <w:t>Kymographs of two microtubules growing into each other in the presence of 42</w:t>
      </w:r>
      <w:r>
        <w:rPr>
          <w:rFonts w:ascii="Cambria" w:eastAsia="Times New Roman" w:hAnsi="Cambria" w:cs="Calibri"/>
          <w:sz w:val="22"/>
          <w:lang w:eastAsia="en-GB"/>
        </w:rPr>
        <w:t>nM</w:t>
      </w:r>
      <w:r w:rsidRPr="00D72761">
        <w:rPr>
          <w:rFonts w:ascii="Cambria" w:eastAsia="Times New Roman" w:hAnsi="Cambria" w:cs="Calibri"/>
          <w:sz w:val="22"/>
          <w:lang w:eastAsia="en-GB"/>
        </w:rPr>
        <w:t xml:space="preserve"> </w:t>
      </w:r>
      <w:r>
        <w:rPr>
          <w:rFonts w:ascii="Cambria" w:eastAsia="Times New Roman" w:hAnsi="Cambria" w:cs="Calibri"/>
          <w:sz w:val="22"/>
          <w:lang w:eastAsia="en-GB"/>
        </w:rPr>
        <w:t>(</w:t>
      </w:r>
      <w:r w:rsidRPr="00D72761">
        <w:rPr>
          <w:rFonts w:ascii="Cambria" w:eastAsia="Times New Roman" w:hAnsi="Cambria" w:cs="Calibri"/>
          <w:sz w:val="22"/>
          <w:lang w:eastAsia="en-GB"/>
        </w:rPr>
        <w:t>respectively 420 </w:t>
      </w:r>
      <w:proofErr w:type="spellStart"/>
      <w:r w:rsidRPr="00D72761">
        <w:rPr>
          <w:rFonts w:ascii="Cambria" w:eastAsia="Times New Roman" w:hAnsi="Cambria" w:cs="Calibri"/>
          <w:sz w:val="22"/>
          <w:lang w:eastAsia="en-GB"/>
        </w:rPr>
        <w:t>nM</w:t>
      </w:r>
      <w:proofErr w:type="spellEnd"/>
      <w:r>
        <w:rPr>
          <w:rFonts w:ascii="Cambria" w:eastAsia="Times New Roman" w:hAnsi="Cambria" w:cs="Calibri"/>
          <w:sz w:val="22"/>
          <w:lang w:eastAsia="en-GB"/>
        </w:rPr>
        <w:t>)</w:t>
      </w:r>
      <w:r w:rsidRPr="00D72761">
        <w:rPr>
          <w:rFonts w:ascii="Cambria" w:eastAsia="Times New Roman" w:hAnsi="Cambria" w:cs="Calibri"/>
          <w:sz w:val="22"/>
          <w:lang w:eastAsia="en-GB"/>
        </w:rPr>
        <w:t> Ase1-neon, subsequently forming a persisting region of antiparallel microtubule overlap. In sketches, dynamic extensions with GDP lattices are colored red, and stabilized GMPCPP seeds are colored blue. The teal bars next to kymographs indicate the presence of regions of overlap (we only counted regions where the two partaking microtubule regions are constituted by GDP-tubulin, i.e., a seed stabilized by GMPCPP did not count). The pink bars indicate a termination of the overlap region, as evaluated for E. </w:t>
      </w:r>
      <w:r w:rsidRPr="00D72761">
        <w:rPr>
          <w:rFonts w:ascii="Cambria" w:eastAsia="Times New Roman" w:hAnsi="Cambria" w:cs="Calibri"/>
          <w:b/>
          <w:bCs/>
          <w:sz w:val="22"/>
          <w:lang w:eastAsia="en-GB"/>
        </w:rPr>
        <w:t>C/D </w:t>
      </w:r>
      <w:r w:rsidRPr="00D72761">
        <w:rPr>
          <w:rFonts w:ascii="Cambria" w:eastAsia="Times New Roman" w:hAnsi="Cambria" w:cs="Calibri"/>
          <w:sz w:val="22"/>
          <w:lang w:eastAsia="en-GB"/>
        </w:rPr>
        <w:t>Kymographs of two microtubules growing in a parallel configuration in the presence of 42</w:t>
      </w:r>
      <w:r>
        <w:rPr>
          <w:rFonts w:ascii="Cambria" w:eastAsia="Times New Roman" w:hAnsi="Cambria" w:cs="Calibri"/>
          <w:sz w:val="22"/>
          <w:lang w:eastAsia="en-GB"/>
        </w:rPr>
        <w:t>nM</w:t>
      </w:r>
      <w:r w:rsidRPr="00D72761">
        <w:rPr>
          <w:rFonts w:ascii="Cambria" w:eastAsia="Times New Roman" w:hAnsi="Cambria" w:cs="Calibri"/>
          <w:sz w:val="22"/>
          <w:lang w:eastAsia="en-GB"/>
        </w:rPr>
        <w:t xml:space="preserve"> </w:t>
      </w:r>
      <w:r>
        <w:rPr>
          <w:rFonts w:ascii="Cambria" w:eastAsia="Times New Roman" w:hAnsi="Cambria" w:cs="Calibri"/>
          <w:sz w:val="22"/>
          <w:lang w:eastAsia="en-GB"/>
        </w:rPr>
        <w:t>(</w:t>
      </w:r>
      <w:r w:rsidRPr="00D72761">
        <w:rPr>
          <w:rFonts w:ascii="Cambria" w:eastAsia="Times New Roman" w:hAnsi="Cambria" w:cs="Calibri"/>
          <w:sz w:val="22"/>
          <w:lang w:eastAsia="en-GB"/>
        </w:rPr>
        <w:t>respectively 420 </w:t>
      </w:r>
      <w:proofErr w:type="spellStart"/>
      <w:r w:rsidRPr="00D72761">
        <w:rPr>
          <w:rFonts w:ascii="Cambria" w:eastAsia="Times New Roman" w:hAnsi="Cambria" w:cs="Calibri"/>
          <w:sz w:val="22"/>
          <w:lang w:eastAsia="en-GB"/>
        </w:rPr>
        <w:t>nM</w:t>
      </w:r>
      <w:proofErr w:type="spellEnd"/>
      <w:r>
        <w:rPr>
          <w:rFonts w:ascii="Cambria" w:eastAsia="Times New Roman" w:hAnsi="Cambria" w:cs="Calibri"/>
          <w:sz w:val="22"/>
          <w:lang w:eastAsia="en-GB"/>
        </w:rPr>
        <w:t>)</w:t>
      </w:r>
      <w:r w:rsidRPr="00D72761">
        <w:rPr>
          <w:rFonts w:ascii="Cambria" w:eastAsia="Times New Roman" w:hAnsi="Cambria" w:cs="Calibri"/>
          <w:sz w:val="22"/>
          <w:lang w:eastAsia="en-GB"/>
        </w:rPr>
        <w:t> Ase1-neon, sometimes forming a region of overlap. </w:t>
      </w:r>
      <w:r w:rsidRPr="00D72761">
        <w:rPr>
          <w:rFonts w:ascii="Cambria" w:eastAsia="Times New Roman" w:hAnsi="Cambria" w:cs="Calibri"/>
          <w:b/>
          <w:bCs/>
          <w:sz w:val="22"/>
          <w:lang w:eastAsia="en-GB"/>
        </w:rPr>
        <w:t>E </w:t>
      </w:r>
      <w:r w:rsidRPr="00D72761">
        <w:rPr>
          <w:rFonts w:ascii="Cambria" w:eastAsia="Times New Roman" w:hAnsi="Cambria" w:cs="Calibri"/>
          <w:sz w:val="22"/>
          <w:lang w:eastAsia="en-GB"/>
        </w:rPr>
        <w:t>Quantification of the relative persistence of antiparallel configurations compared to parallel configurations (Methods). Semitransparent lines indicate 95% lower and upper confidence bounds. </w:t>
      </w:r>
      <w:r w:rsidRPr="00D72761">
        <w:rPr>
          <w:rFonts w:ascii="Cambria" w:eastAsia="Times New Roman" w:hAnsi="Cambria" w:cs="Calibri"/>
          <w:b/>
          <w:bCs/>
          <w:sz w:val="22"/>
          <w:lang w:eastAsia="en-GB"/>
        </w:rPr>
        <w:t>F </w:t>
      </w:r>
      <w:r w:rsidRPr="00D72761">
        <w:rPr>
          <w:rFonts w:ascii="Cambria" w:eastAsia="Times New Roman" w:hAnsi="Cambria" w:cs="Calibri"/>
          <w:sz w:val="22"/>
          <w:lang w:eastAsia="en-GB"/>
        </w:rPr>
        <w:t>Quantification of the density of Ase1-neon on regions of interest (Methods). The numbers inside the boxes denote the number of measured regions (one region per MT).</w:t>
      </w:r>
      <w:r>
        <w:rPr>
          <w:rFonts w:ascii="Cambria" w:eastAsia="Times New Roman" w:hAnsi="Cambria" w:cs="Calibri"/>
          <w:sz w:val="22"/>
          <w:lang w:eastAsia="en-GB"/>
        </w:rPr>
        <w:t xml:space="preserve"> </w:t>
      </w:r>
      <w:r w:rsidRPr="00D72761">
        <w:rPr>
          <w:rFonts w:ascii="Cambria" w:eastAsia="Times New Roman" w:hAnsi="Cambria" w:cs="Calibri"/>
          <w:sz w:val="22"/>
          <w:lang w:eastAsia="en-GB"/>
        </w:rPr>
        <w:t>Panels show data for MT plus ends (minus ends were not analyzed). </w:t>
      </w:r>
    </w:p>
    <w:p w14:paraId="19A00FD5" w14:textId="77777777" w:rsidR="002F2922" w:rsidRPr="003E3FA2" w:rsidRDefault="002F2922" w:rsidP="002F2922">
      <w:pPr>
        <w:spacing w:line="360" w:lineRule="auto"/>
        <w:jc w:val="both"/>
        <w:textAlignment w:val="baseline"/>
        <w:rPr>
          <w:rFonts w:ascii="Cambria" w:eastAsia="Times New Roman" w:hAnsi="Cambria" w:cs="Calibri"/>
          <w:sz w:val="22"/>
          <w:lang w:eastAsia="en-GB"/>
        </w:rPr>
      </w:pPr>
    </w:p>
    <w:p w14:paraId="2C8C17ED" w14:textId="77777777" w:rsidR="002F2922" w:rsidRPr="00272ABE" w:rsidRDefault="002F2922" w:rsidP="002F2922">
      <w:pPr>
        <w:spacing w:line="360" w:lineRule="auto"/>
        <w:textAlignment w:val="baseline"/>
        <w:rPr>
          <w:rFonts w:ascii="Cambria" w:eastAsia="Times New Roman" w:hAnsi="Cambria" w:cs="Segoe UI"/>
          <w:sz w:val="22"/>
          <w:lang w:eastAsia="en-GB"/>
        </w:rPr>
      </w:pPr>
    </w:p>
    <w:p w14:paraId="157EA5C2" w14:textId="77777777" w:rsidR="002F2922" w:rsidRPr="00272ABE" w:rsidRDefault="002F2922" w:rsidP="002F2922">
      <w:pPr>
        <w:spacing w:line="360" w:lineRule="auto"/>
        <w:textAlignment w:val="baseline"/>
        <w:rPr>
          <w:rFonts w:ascii="Cambria" w:eastAsia="Times New Roman" w:hAnsi="Cambria" w:cs="Segoe UI"/>
          <w:color w:val="2F5496"/>
          <w:sz w:val="22"/>
          <w:lang w:eastAsia="en-GB"/>
        </w:rPr>
      </w:pPr>
      <w:r w:rsidRPr="00D72761">
        <w:rPr>
          <w:rFonts w:ascii="Cambria" w:eastAsia="Times New Roman" w:hAnsi="Cambria" w:cs="Calibri"/>
          <w:b/>
          <w:bCs/>
          <w:sz w:val="22"/>
          <w:lang w:eastAsia="en-GB"/>
        </w:rPr>
        <w:t>Ase1 differentially regulates microtubule dynamics</w:t>
      </w:r>
      <w:r>
        <w:rPr>
          <w:rFonts w:ascii="Cambria" w:eastAsia="Times New Roman" w:hAnsi="Cambria" w:cs="Calibri Light"/>
          <w:color w:val="2F5496"/>
          <w:sz w:val="22"/>
          <w:lang w:eastAsia="en-GB"/>
        </w:rPr>
        <w:t xml:space="preserve"> (fig. 2)</w:t>
      </w:r>
    </w:p>
    <w:p w14:paraId="36A9C1F8" w14:textId="501E13A4" w:rsidR="002F2922" w:rsidRPr="00970581" w:rsidRDefault="00515234" w:rsidP="0042450E">
      <w:pPr>
        <w:spacing w:line="360" w:lineRule="auto"/>
        <w:jc w:val="both"/>
        <w:textAlignment w:val="baseline"/>
        <w:rPr>
          <w:rFonts w:ascii="Cambria" w:eastAsia="Times New Roman" w:hAnsi="Cambria" w:cs="Calibri"/>
          <w:sz w:val="22"/>
          <w:lang w:eastAsia="en-GB"/>
        </w:rPr>
      </w:pPr>
      <w:r>
        <w:rPr>
          <w:rFonts w:ascii="Cambria" w:eastAsia="Times New Roman" w:hAnsi="Cambria" w:cs="Calibri"/>
          <w:sz w:val="22"/>
          <w:lang w:eastAsia="en-GB"/>
        </w:rPr>
        <w:t xml:space="preserve">To </w:t>
      </w:r>
      <w:r w:rsidR="00996983">
        <w:rPr>
          <w:rFonts w:ascii="Cambria" w:eastAsia="Times New Roman" w:hAnsi="Cambria" w:cs="Calibri"/>
          <w:sz w:val="22"/>
          <w:lang w:eastAsia="en-GB"/>
        </w:rPr>
        <w:t>investigate further how</w:t>
      </w:r>
      <w:r w:rsidR="002F2922" w:rsidRPr="00272ABE">
        <w:rPr>
          <w:rFonts w:ascii="Cambria" w:eastAsia="Times New Roman" w:hAnsi="Cambria" w:cs="Calibri"/>
          <w:sz w:val="22"/>
          <w:lang w:eastAsia="en-GB"/>
        </w:rPr>
        <w:t xml:space="preserve">  antiparallel </w:t>
      </w:r>
      <w:r w:rsidR="00241DC7">
        <w:rPr>
          <w:rFonts w:ascii="Cambria" w:eastAsia="Times New Roman" w:hAnsi="Cambria" w:cs="Calibri"/>
          <w:sz w:val="22"/>
          <w:lang w:eastAsia="en-GB"/>
        </w:rPr>
        <w:t>overlaps</w:t>
      </w:r>
      <w:r>
        <w:rPr>
          <w:rFonts w:ascii="Cambria" w:eastAsia="Times New Roman" w:hAnsi="Cambria" w:cs="Calibri"/>
          <w:sz w:val="22"/>
          <w:lang w:eastAsia="en-GB"/>
        </w:rPr>
        <w:t xml:space="preserve"> are </w:t>
      </w:r>
      <w:r w:rsidR="00996983">
        <w:rPr>
          <w:rFonts w:ascii="Cambria" w:eastAsia="Times New Roman" w:hAnsi="Cambria" w:cs="Calibri"/>
          <w:sz w:val="22"/>
          <w:lang w:eastAsia="en-GB"/>
        </w:rPr>
        <w:t>stabilized by Ase1,</w:t>
      </w:r>
      <w:r w:rsidR="002F2922">
        <w:rPr>
          <w:rFonts w:ascii="Cambria" w:eastAsia="Times New Roman" w:hAnsi="Cambria" w:cs="Calibri"/>
          <w:sz w:val="22"/>
          <w:lang w:eastAsia="en-GB"/>
        </w:rPr>
        <w:t xml:space="preserve"> </w:t>
      </w:r>
      <w:r>
        <w:rPr>
          <w:rFonts w:ascii="Cambria" w:eastAsia="Times New Roman" w:hAnsi="Cambria" w:cs="Calibri"/>
          <w:sz w:val="22"/>
          <w:lang w:eastAsia="en-GB"/>
        </w:rPr>
        <w:t xml:space="preserve">we </w:t>
      </w:r>
      <w:r w:rsidR="00353C54">
        <w:rPr>
          <w:rFonts w:ascii="Cambria" w:eastAsia="Times New Roman" w:hAnsi="Cambria" w:cs="Calibri"/>
          <w:sz w:val="22"/>
          <w:lang w:eastAsia="en-GB"/>
        </w:rPr>
        <w:t xml:space="preserve">recorded the </w:t>
      </w:r>
      <w:r w:rsidR="00462FDA">
        <w:rPr>
          <w:rFonts w:ascii="Cambria" w:eastAsia="Times New Roman" w:hAnsi="Cambria" w:cs="Calibri"/>
          <w:sz w:val="22"/>
          <w:lang w:eastAsia="en-GB"/>
        </w:rPr>
        <w:t xml:space="preserve">microtubule </w:t>
      </w:r>
      <w:r w:rsidR="00353C54">
        <w:rPr>
          <w:rFonts w:ascii="Cambria" w:eastAsia="Times New Roman" w:hAnsi="Cambria" w:cs="Calibri"/>
          <w:sz w:val="22"/>
          <w:lang w:eastAsia="en-GB"/>
        </w:rPr>
        <w:t>growth speed and Ase1 density. We</w:t>
      </w:r>
      <w:r>
        <w:rPr>
          <w:rFonts w:ascii="Cambria" w:eastAsia="Times New Roman" w:hAnsi="Cambria" w:cs="Calibri"/>
          <w:sz w:val="22"/>
          <w:lang w:eastAsia="en-GB"/>
        </w:rPr>
        <w:t xml:space="preserve"> found that</w:t>
      </w:r>
      <w:r w:rsidR="002F2922">
        <w:rPr>
          <w:rFonts w:ascii="Cambria" w:eastAsia="Times New Roman" w:hAnsi="Cambria" w:cs="Calibri"/>
          <w:sz w:val="22"/>
          <w:lang w:eastAsia="en-GB"/>
        </w:rPr>
        <w:t>,</w:t>
      </w:r>
      <w:r w:rsidR="002F2922" w:rsidRPr="00272ABE">
        <w:rPr>
          <w:rFonts w:ascii="Cambria" w:eastAsia="Times New Roman" w:hAnsi="Cambria" w:cs="Calibri"/>
          <w:sz w:val="22"/>
          <w:lang w:eastAsia="en-GB"/>
        </w:rPr>
        <w:t> </w:t>
      </w:r>
      <w:r w:rsidR="002F2922">
        <w:rPr>
          <w:rFonts w:ascii="Cambria" w:eastAsia="Times New Roman" w:hAnsi="Cambria" w:cs="Calibri"/>
          <w:sz w:val="22"/>
          <w:lang w:eastAsia="en-GB"/>
        </w:rPr>
        <w:t xml:space="preserve">at </w:t>
      </w:r>
      <w:r w:rsidR="00D43E41">
        <w:rPr>
          <w:rFonts w:ascii="Cambria" w:eastAsia="Times New Roman" w:hAnsi="Cambria" w:cs="Calibri"/>
          <w:sz w:val="22"/>
          <w:lang w:eastAsia="en-GB"/>
        </w:rPr>
        <w:t xml:space="preserve">42 </w:t>
      </w:r>
      <w:proofErr w:type="spellStart"/>
      <w:r w:rsidR="00D43E41">
        <w:rPr>
          <w:rFonts w:ascii="Cambria" w:eastAsia="Times New Roman" w:hAnsi="Cambria" w:cs="Calibri"/>
          <w:sz w:val="22"/>
          <w:lang w:eastAsia="en-GB"/>
        </w:rPr>
        <w:t>nM</w:t>
      </w:r>
      <w:proofErr w:type="spellEnd"/>
      <w:r w:rsidR="00BA748D">
        <w:rPr>
          <w:rFonts w:ascii="Cambria" w:eastAsia="Times New Roman" w:hAnsi="Cambria" w:cs="Calibri"/>
          <w:sz w:val="22"/>
          <w:lang w:eastAsia="en-GB"/>
        </w:rPr>
        <w:t xml:space="preserve"> </w:t>
      </w:r>
      <w:r w:rsidR="002F2922">
        <w:rPr>
          <w:rFonts w:ascii="Cambria" w:eastAsia="Times New Roman" w:hAnsi="Cambria" w:cs="Calibri"/>
          <w:sz w:val="22"/>
          <w:lang w:eastAsia="en-GB"/>
        </w:rPr>
        <w:t>Ase1 concentration</w:t>
      </w:r>
      <w:r w:rsidR="00D43E41">
        <w:rPr>
          <w:rFonts w:ascii="Cambria" w:eastAsia="Times New Roman" w:hAnsi="Cambria" w:cs="Calibri"/>
          <w:sz w:val="22"/>
          <w:lang w:eastAsia="en-GB"/>
        </w:rPr>
        <w:t>,</w:t>
      </w:r>
      <w:r w:rsidR="00D13AD0">
        <w:rPr>
          <w:rFonts w:ascii="Cambria" w:eastAsia="Times New Roman" w:hAnsi="Cambria" w:cs="Calibri"/>
          <w:sz w:val="22"/>
          <w:lang w:eastAsia="en-GB"/>
        </w:rPr>
        <w:t xml:space="preserve"> p</w:t>
      </w:r>
      <w:r w:rsidR="009124DD">
        <w:rPr>
          <w:rFonts w:ascii="Cambria" w:eastAsia="Times New Roman" w:hAnsi="Cambria" w:cs="Calibri"/>
          <w:sz w:val="22"/>
          <w:lang w:eastAsia="en-GB"/>
        </w:rPr>
        <w:t>olymerization</w:t>
      </w:r>
      <w:r w:rsidR="002F2922">
        <w:rPr>
          <w:rFonts w:ascii="Cambria" w:eastAsia="Times New Roman" w:hAnsi="Cambria" w:cs="Calibri"/>
          <w:sz w:val="22"/>
          <w:lang w:eastAsia="en-GB"/>
        </w:rPr>
        <w:t xml:space="preserve"> velocities and </w:t>
      </w:r>
      <w:r w:rsidR="002F2922" w:rsidRPr="00272ABE">
        <w:rPr>
          <w:rFonts w:ascii="Cambria" w:eastAsia="Times New Roman" w:hAnsi="Cambria" w:cs="Calibri"/>
          <w:sz w:val="22"/>
          <w:lang w:eastAsia="en-GB"/>
        </w:rPr>
        <w:t xml:space="preserve">catastrophe </w:t>
      </w:r>
      <w:r w:rsidR="00545398">
        <w:rPr>
          <w:rFonts w:ascii="Cambria" w:eastAsia="Times New Roman" w:hAnsi="Cambria" w:cs="Calibri"/>
          <w:sz w:val="22"/>
          <w:lang w:eastAsia="en-GB"/>
        </w:rPr>
        <w:t>frequencies</w:t>
      </w:r>
      <w:r w:rsidR="00545398" w:rsidRPr="00272ABE">
        <w:rPr>
          <w:rFonts w:ascii="Cambria" w:eastAsia="Times New Roman" w:hAnsi="Cambria" w:cs="Calibri"/>
          <w:sz w:val="22"/>
          <w:lang w:eastAsia="en-GB"/>
        </w:rPr>
        <w:t> </w:t>
      </w:r>
      <w:r w:rsidR="002F2922" w:rsidRPr="00272ABE">
        <w:rPr>
          <w:rFonts w:ascii="Cambria" w:eastAsia="Times New Roman" w:hAnsi="Cambria" w:cs="Calibri"/>
          <w:sz w:val="22"/>
          <w:lang w:eastAsia="en-GB"/>
        </w:rPr>
        <w:t xml:space="preserve">were </w:t>
      </w:r>
      <w:r w:rsidR="00545398">
        <w:rPr>
          <w:rFonts w:ascii="Cambria" w:eastAsia="Times New Roman" w:hAnsi="Cambria" w:cs="Calibri"/>
          <w:sz w:val="22"/>
          <w:lang w:eastAsia="en-GB"/>
        </w:rPr>
        <w:t>similar</w:t>
      </w:r>
      <w:r w:rsidR="002F2922" w:rsidRPr="00272ABE">
        <w:rPr>
          <w:rFonts w:ascii="Cambria" w:eastAsia="Times New Roman" w:hAnsi="Cambria" w:cs="Calibri"/>
          <w:sz w:val="22"/>
          <w:lang w:eastAsia="en-GB"/>
        </w:rPr>
        <w:t xml:space="preserve"> </w:t>
      </w:r>
      <w:r w:rsidR="009124DD">
        <w:rPr>
          <w:rFonts w:ascii="Cambria" w:eastAsia="Times New Roman" w:hAnsi="Cambria" w:cs="Calibri"/>
          <w:sz w:val="22"/>
          <w:lang w:eastAsia="en-GB"/>
        </w:rPr>
        <w:t>for</w:t>
      </w:r>
      <w:r w:rsidR="009124DD" w:rsidRPr="00272ABE">
        <w:rPr>
          <w:rFonts w:ascii="Cambria" w:eastAsia="Times New Roman" w:hAnsi="Cambria" w:cs="Calibri"/>
          <w:sz w:val="22"/>
          <w:lang w:eastAsia="en-GB"/>
        </w:rPr>
        <w:t xml:space="preserve"> </w:t>
      </w:r>
      <w:r w:rsidR="00353C54">
        <w:rPr>
          <w:rFonts w:ascii="Cambria" w:eastAsia="Times New Roman" w:hAnsi="Cambria" w:cs="Calibri"/>
          <w:sz w:val="22"/>
          <w:lang w:eastAsia="en-GB"/>
        </w:rPr>
        <w:t xml:space="preserve">all </w:t>
      </w:r>
      <w:r w:rsidR="009124DD">
        <w:rPr>
          <w:rFonts w:ascii="Cambria" w:eastAsia="Times New Roman" w:hAnsi="Cambria" w:cs="Calibri"/>
          <w:sz w:val="22"/>
          <w:lang w:eastAsia="en-GB"/>
        </w:rPr>
        <w:t>microtubule</w:t>
      </w:r>
      <w:r w:rsidR="009124DD" w:rsidRPr="00272ABE">
        <w:rPr>
          <w:rFonts w:ascii="Cambria" w:eastAsia="Times New Roman" w:hAnsi="Cambria" w:cs="Calibri"/>
          <w:sz w:val="22"/>
          <w:lang w:eastAsia="en-GB"/>
        </w:rPr>
        <w:t>s</w:t>
      </w:r>
      <w:r w:rsidR="009124DD">
        <w:rPr>
          <w:rFonts w:ascii="Cambria" w:eastAsia="Times New Roman" w:hAnsi="Cambria" w:cs="Calibri"/>
          <w:sz w:val="22"/>
          <w:lang w:eastAsia="en-GB"/>
        </w:rPr>
        <w:t xml:space="preserve">, </w:t>
      </w:r>
      <w:r w:rsidR="00353C54">
        <w:rPr>
          <w:rFonts w:ascii="Cambria" w:eastAsia="Times New Roman" w:hAnsi="Cambria" w:cs="Calibri"/>
          <w:sz w:val="22"/>
          <w:lang w:eastAsia="en-GB"/>
        </w:rPr>
        <w:t xml:space="preserve">either isolated or involved in </w:t>
      </w:r>
      <w:r w:rsidR="009124DD">
        <w:rPr>
          <w:rFonts w:ascii="Cambria" w:eastAsia="Times New Roman" w:hAnsi="Cambria" w:cs="Calibri"/>
          <w:sz w:val="22"/>
          <w:lang w:eastAsia="en-GB"/>
        </w:rPr>
        <w:t>overlaps</w:t>
      </w:r>
      <w:r w:rsidR="002F2922" w:rsidRPr="00272ABE">
        <w:rPr>
          <w:rFonts w:ascii="Cambria" w:eastAsia="Times New Roman" w:hAnsi="Cambria" w:cs="Calibri"/>
          <w:sz w:val="22"/>
          <w:lang w:eastAsia="en-GB"/>
        </w:rPr>
        <w:t xml:space="preserve"> (Figure 2</w:t>
      </w:r>
      <w:r w:rsidR="00296B03">
        <w:rPr>
          <w:rFonts w:ascii="Cambria" w:eastAsia="Times New Roman" w:hAnsi="Cambria" w:cs="Calibri"/>
          <w:sz w:val="22"/>
          <w:lang w:eastAsia="en-GB"/>
        </w:rPr>
        <w:t>,S2</w:t>
      </w:r>
      <w:r w:rsidR="002F2922" w:rsidRPr="00272ABE">
        <w:rPr>
          <w:rFonts w:ascii="Cambria" w:eastAsia="Times New Roman" w:hAnsi="Cambria" w:cs="Calibri"/>
          <w:sz w:val="22"/>
          <w:lang w:eastAsia="en-GB"/>
        </w:rPr>
        <w:t>). </w:t>
      </w:r>
      <w:del w:id="44" w:author="Manuel Lera Ramírez" w:date="2022-03-10T10:35:00Z">
        <w:r w:rsidR="00D13AD0" w:rsidDel="00226240">
          <w:rPr>
            <w:rFonts w:ascii="Cambria" w:eastAsia="Times New Roman" w:hAnsi="Cambria" w:cs="Calibri"/>
            <w:sz w:val="22"/>
            <w:lang w:eastAsia="en-GB"/>
          </w:rPr>
          <w:delText xml:space="preserve">By </w:delText>
        </w:r>
      </w:del>
      <w:ins w:id="45" w:author="Manuel Lera Ramírez" w:date="2022-03-10T10:35:00Z">
        <w:r w:rsidR="00226240">
          <w:rPr>
            <w:rFonts w:ascii="Cambria" w:eastAsia="Times New Roman" w:hAnsi="Cambria" w:cs="Calibri"/>
            <w:sz w:val="22"/>
            <w:lang w:eastAsia="en-GB"/>
          </w:rPr>
          <w:t>In</w:t>
        </w:r>
        <w:r w:rsidR="00226240">
          <w:rPr>
            <w:rFonts w:ascii="Cambria" w:eastAsia="Times New Roman" w:hAnsi="Cambria" w:cs="Calibri"/>
            <w:sz w:val="22"/>
            <w:lang w:eastAsia="en-GB"/>
          </w:rPr>
          <w:t xml:space="preserve"> </w:t>
        </w:r>
      </w:ins>
      <w:r w:rsidR="00D13AD0">
        <w:rPr>
          <w:rFonts w:ascii="Cambria" w:eastAsia="Times New Roman" w:hAnsi="Cambria" w:cs="Calibri"/>
          <w:sz w:val="22"/>
          <w:lang w:eastAsia="en-GB"/>
        </w:rPr>
        <w:t xml:space="preserve">contrast, </w:t>
      </w:r>
      <w:r w:rsidR="00D13AD0" w:rsidRPr="00272ABE">
        <w:rPr>
          <w:rFonts w:ascii="Cambria" w:eastAsia="Times New Roman" w:hAnsi="Cambria" w:cs="Calibri"/>
          <w:sz w:val="22"/>
          <w:lang w:eastAsia="en-GB"/>
        </w:rPr>
        <w:t>antiparallel</w:t>
      </w:r>
      <w:r w:rsidR="00D13AD0">
        <w:rPr>
          <w:rFonts w:ascii="Cambria" w:eastAsia="Times New Roman" w:hAnsi="Cambria" w:cs="Calibri"/>
          <w:sz w:val="22"/>
          <w:lang w:eastAsia="en-GB"/>
        </w:rPr>
        <w:t xml:space="preserve"> </w:t>
      </w:r>
      <w:r w:rsidR="00D13AD0" w:rsidRPr="00272ABE">
        <w:rPr>
          <w:rFonts w:ascii="Cambria" w:eastAsia="Times New Roman" w:hAnsi="Cambria" w:cs="Calibri"/>
          <w:sz w:val="22"/>
          <w:lang w:eastAsia="en-GB"/>
        </w:rPr>
        <w:t>overlaps</w:t>
      </w:r>
      <w:r w:rsidR="00D13AD0">
        <w:rPr>
          <w:rFonts w:ascii="Cambria" w:eastAsia="Times New Roman" w:hAnsi="Cambria" w:cs="Calibri"/>
          <w:sz w:val="22"/>
          <w:lang w:eastAsia="en-GB"/>
        </w:rPr>
        <w:t xml:space="preserve"> </w:t>
      </w:r>
      <w:r w:rsidR="00D13AD0" w:rsidRPr="00272ABE">
        <w:rPr>
          <w:rFonts w:ascii="Cambria" w:eastAsia="Times New Roman" w:hAnsi="Cambria" w:cs="Calibri"/>
          <w:sz w:val="22"/>
          <w:lang w:eastAsia="en-GB"/>
        </w:rPr>
        <w:t xml:space="preserve">displayed </w:t>
      </w:r>
      <w:r w:rsidR="00D13AD0">
        <w:rPr>
          <w:rFonts w:ascii="Cambria" w:eastAsia="Times New Roman" w:hAnsi="Cambria" w:cs="Calibri"/>
          <w:sz w:val="22"/>
          <w:lang w:eastAsia="en-GB"/>
        </w:rPr>
        <w:t xml:space="preserve">a </w:t>
      </w:r>
      <w:r w:rsidR="00353C54">
        <w:rPr>
          <w:rFonts w:ascii="Cambria" w:eastAsia="Times New Roman" w:hAnsi="Cambria" w:cs="Calibri"/>
          <w:sz w:val="22"/>
          <w:lang w:eastAsia="en-GB"/>
        </w:rPr>
        <w:t xml:space="preserve">marked </w:t>
      </w:r>
      <w:r w:rsidR="00D13AD0">
        <w:rPr>
          <w:rFonts w:ascii="Cambria" w:eastAsia="Times New Roman" w:hAnsi="Cambria" w:cs="Calibri"/>
          <w:sz w:val="22"/>
          <w:lang w:eastAsia="en-GB"/>
        </w:rPr>
        <w:t xml:space="preserve">decrease in microtubule polymerization velocity and a pronounced </w:t>
      </w:r>
      <w:r w:rsidR="00D13AD0" w:rsidRPr="00272ABE">
        <w:rPr>
          <w:rFonts w:ascii="Cambria" w:eastAsia="Times New Roman" w:hAnsi="Cambria" w:cs="Calibri"/>
          <w:sz w:val="22"/>
          <w:lang w:eastAsia="en-GB"/>
        </w:rPr>
        <w:t>increas</w:t>
      </w:r>
      <w:r w:rsidR="00D13AD0">
        <w:rPr>
          <w:rFonts w:ascii="Cambria" w:eastAsia="Times New Roman" w:hAnsi="Cambria" w:cs="Calibri"/>
          <w:sz w:val="22"/>
          <w:lang w:eastAsia="en-GB"/>
        </w:rPr>
        <w:t xml:space="preserve">e in </w:t>
      </w:r>
      <w:r w:rsidR="00D13AD0" w:rsidRPr="00272ABE">
        <w:rPr>
          <w:rFonts w:ascii="Cambria" w:eastAsia="Times New Roman" w:hAnsi="Cambria" w:cs="Calibri"/>
          <w:sz w:val="22"/>
          <w:lang w:eastAsia="en-GB"/>
        </w:rPr>
        <w:t>rescue frequenc</w:t>
      </w:r>
      <w:r w:rsidR="00D13AD0">
        <w:rPr>
          <w:rFonts w:ascii="Cambria" w:eastAsia="Times New Roman" w:hAnsi="Cambria" w:cs="Calibri"/>
          <w:sz w:val="22"/>
          <w:lang w:eastAsia="en-GB"/>
        </w:rPr>
        <w:t>y</w:t>
      </w:r>
      <w:r w:rsidR="00D43E41">
        <w:rPr>
          <w:rFonts w:ascii="Cambria" w:eastAsia="Times New Roman" w:hAnsi="Cambria" w:cs="Calibri"/>
          <w:sz w:val="22"/>
          <w:lang w:eastAsia="en-GB"/>
        </w:rPr>
        <w:t xml:space="preserve"> compared to isolated MTs and parallel overlaps</w:t>
      </w:r>
      <w:r w:rsidR="00D13AD0">
        <w:rPr>
          <w:rFonts w:ascii="Cambria" w:eastAsia="Times New Roman" w:hAnsi="Cambria" w:cs="Calibri"/>
          <w:sz w:val="22"/>
          <w:lang w:eastAsia="en-GB"/>
        </w:rPr>
        <w:t xml:space="preserve"> (Fig</w:t>
      </w:r>
      <w:del w:id="46" w:author="Manuel Lera Ramírez" w:date="2022-03-10T10:37:00Z">
        <w:r w:rsidR="00D13AD0" w:rsidDel="00BD14A7">
          <w:rPr>
            <w:rFonts w:ascii="Cambria" w:eastAsia="Times New Roman" w:hAnsi="Cambria" w:cs="Calibri"/>
            <w:sz w:val="22"/>
            <w:lang w:eastAsia="en-GB"/>
          </w:rPr>
          <w:delText xml:space="preserve">. </w:delText>
        </w:r>
      </w:del>
      <w:ins w:id="47" w:author="Manuel Lera Ramírez" w:date="2022-03-10T10:37:00Z">
        <w:r w:rsidR="00BD14A7">
          <w:rPr>
            <w:rFonts w:ascii="Cambria" w:eastAsia="Times New Roman" w:hAnsi="Cambria" w:cs="Calibri"/>
            <w:sz w:val="22"/>
            <w:lang w:eastAsia="en-GB"/>
          </w:rPr>
          <w:t>ure</w:t>
        </w:r>
        <w:r w:rsidR="00BD14A7">
          <w:rPr>
            <w:rFonts w:ascii="Cambria" w:eastAsia="Times New Roman" w:hAnsi="Cambria" w:cs="Calibri"/>
            <w:sz w:val="22"/>
            <w:lang w:eastAsia="en-GB"/>
          </w:rPr>
          <w:t xml:space="preserve"> </w:t>
        </w:r>
      </w:ins>
      <w:del w:id="48" w:author="Manuel Lera Ramírez" w:date="2022-03-10T10:37:00Z">
        <w:r w:rsidR="00D13AD0" w:rsidDel="00BD14A7">
          <w:rPr>
            <w:rFonts w:ascii="Cambria" w:eastAsia="Times New Roman" w:hAnsi="Cambria" w:cs="Calibri"/>
            <w:sz w:val="22"/>
            <w:lang w:eastAsia="en-GB"/>
          </w:rPr>
          <w:delText>2c</w:delText>
        </w:r>
      </w:del>
      <w:ins w:id="49" w:author="Manuel Lera Ramírez" w:date="2022-03-10T10:37:00Z">
        <w:r w:rsidR="00BD14A7">
          <w:rPr>
            <w:rFonts w:ascii="Cambria" w:eastAsia="Times New Roman" w:hAnsi="Cambria" w:cs="Calibri"/>
            <w:sz w:val="22"/>
            <w:lang w:eastAsia="en-GB"/>
          </w:rPr>
          <w:t>2</w:t>
        </w:r>
        <w:r w:rsidR="00BD14A7">
          <w:rPr>
            <w:rFonts w:ascii="Cambria" w:eastAsia="Times New Roman" w:hAnsi="Cambria" w:cs="Calibri"/>
            <w:sz w:val="22"/>
            <w:lang w:eastAsia="en-GB"/>
          </w:rPr>
          <w:t>C</w:t>
        </w:r>
      </w:ins>
      <w:r w:rsidR="00D13AD0">
        <w:rPr>
          <w:rFonts w:ascii="Cambria" w:eastAsia="Times New Roman" w:hAnsi="Cambria" w:cs="Calibri"/>
          <w:sz w:val="22"/>
          <w:lang w:eastAsia="en-GB"/>
        </w:rPr>
        <w:t xml:space="preserve">). </w:t>
      </w:r>
      <w:r w:rsidR="00D223D7">
        <w:rPr>
          <w:rFonts w:ascii="Cambria" w:eastAsia="Times New Roman" w:hAnsi="Cambria" w:cs="Calibri"/>
          <w:sz w:val="22"/>
          <w:lang w:eastAsia="en-GB"/>
        </w:rPr>
        <w:t xml:space="preserve">This observation can be </w:t>
      </w:r>
      <w:r w:rsidR="00CD14B4">
        <w:rPr>
          <w:rFonts w:ascii="Cambria" w:eastAsia="Times New Roman" w:hAnsi="Cambria" w:cs="Calibri"/>
          <w:sz w:val="22"/>
          <w:lang w:eastAsia="en-GB"/>
        </w:rPr>
        <w:t>expected given</w:t>
      </w:r>
      <w:r w:rsidR="00D223D7">
        <w:rPr>
          <w:rFonts w:ascii="Cambria" w:eastAsia="Times New Roman" w:hAnsi="Cambria" w:cs="Calibri"/>
          <w:sz w:val="22"/>
          <w:lang w:eastAsia="en-GB"/>
        </w:rPr>
        <w:t xml:space="preserve"> </w:t>
      </w:r>
      <w:r w:rsidR="00CD14B4">
        <w:rPr>
          <w:rFonts w:ascii="Cambria" w:eastAsia="Times New Roman" w:hAnsi="Cambria" w:cs="Calibri"/>
          <w:sz w:val="22"/>
          <w:lang w:eastAsia="en-GB"/>
        </w:rPr>
        <w:t>the</w:t>
      </w:r>
      <w:r w:rsidR="00D223D7">
        <w:rPr>
          <w:rFonts w:ascii="Cambria" w:eastAsia="Times New Roman" w:hAnsi="Cambria" w:cs="Calibri"/>
          <w:sz w:val="22"/>
          <w:lang w:eastAsia="en-GB"/>
        </w:rPr>
        <w:t xml:space="preserve"> increased Ase1 density on antiparallel MTs at 42 </w:t>
      </w:r>
      <w:proofErr w:type="spellStart"/>
      <w:r w:rsidR="00D223D7">
        <w:rPr>
          <w:rFonts w:ascii="Cambria" w:eastAsia="Times New Roman" w:hAnsi="Cambria" w:cs="Calibri"/>
          <w:sz w:val="22"/>
          <w:lang w:eastAsia="en-GB"/>
        </w:rPr>
        <w:t>nM</w:t>
      </w:r>
      <w:proofErr w:type="spellEnd"/>
      <w:r w:rsidR="00D223D7">
        <w:rPr>
          <w:rFonts w:ascii="Cambria" w:eastAsia="Times New Roman" w:hAnsi="Cambria" w:cs="Calibri"/>
          <w:sz w:val="22"/>
          <w:lang w:eastAsia="en-GB"/>
        </w:rPr>
        <w:t xml:space="preserve"> Ase1 (Fig</w:t>
      </w:r>
      <w:del w:id="50" w:author="Manuel Lera Ramírez" w:date="2022-03-10T10:37:00Z">
        <w:r w:rsidR="00D223D7" w:rsidDel="00BD14A7">
          <w:rPr>
            <w:rFonts w:ascii="Cambria" w:eastAsia="Times New Roman" w:hAnsi="Cambria" w:cs="Calibri"/>
            <w:sz w:val="22"/>
            <w:lang w:eastAsia="en-GB"/>
          </w:rPr>
          <w:delText xml:space="preserve">. </w:delText>
        </w:r>
      </w:del>
      <w:ins w:id="51" w:author="Manuel Lera Ramírez" w:date="2022-03-10T10:37:00Z">
        <w:r w:rsidR="00BD14A7">
          <w:rPr>
            <w:rFonts w:ascii="Cambria" w:eastAsia="Times New Roman" w:hAnsi="Cambria" w:cs="Calibri"/>
            <w:sz w:val="22"/>
            <w:lang w:eastAsia="en-GB"/>
          </w:rPr>
          <w:t>ure</w:t>
        </w:r>
        <w:r w:rsidR="00BD14A7">
          <w:rPr>
            <w:rFonts w:ascii="Cambria" w:eastAsia="Times New Roman" w:hAnsi="Cambria" w:cs="Calibri"/>
            <w:sz w:val="22"/>
            <w:lang w:eastAsia="en-GB"/>
          </w:rPr>
          <w:t xml:space="preserve"> </w:t>
        </w:r>
      </w:ins>
      <w:del w:id="52" w:author="Manuel Lera Ramírez" w:date="2022-03-10T10:37:00Z">
        <w:r w:rsidR="00D223D7" w:rsidDel="00BD14A7">
          <w:rPr>
            <w:rFonts w:ascii="Cambria" w:eastAsia="Times New Roman" w:hAnsi="Cambria" w:cs="Calibri"/>
            <w:sz w:val="22"/>
            <w:lang w:eastAsia="en-GB"/>
          </w:rPr>
          <w:delText>2e</w:delText>
        </w:r>
      </w:del>
      <w:ins w:id="53" w:author="Manuel Lera Ramírez" w:date="2022-03-10T10:37:00Z">
        <w:r w:rsidR="00BD14A7">
          <w:rPr>
            <w:rFonts w:ascii="Cambria" w:eastAsia="Times New Roman" w:hAnsi="Cambria" w:cs="Calibri"/>
            <w:sz w:val="22"/>
            <w:lang w:eastAsia="en-GB"/>
          </w:rPr>
          <w:t>2</w:t>
        </w:r>
        <w:r w:rsidR="00BD14A7">
          <w:rPr>
            <w:rFonts w:ascii="Cambria" w:eastAsia="Times New Roman" w:hAnsi="Cambria" w:cs="Calibri"/>
            <w:sz w:val="22"/>
            <w:lang w:eastAsia="en-GB"/>
          </w:rPr>
          <w:t>E</w:t>
        </w:r>
      </w:ins>
      <w:r w:rsidR="00D223D7">
        <w:rPr>
          <w:rFonts w:ascii="Cambria" w:eastAsia="Times New Roman" w:hAnsi="Cambria" w:cs="Calibri"/>
          <w:sz w:val="22"/>
          <w:lang w:eastAsia="en-GB"/>
        </w:rPr>
        <w:t>,</w:t>
      </w:r>
      <w:ins w:id="54" w:author="Manuel Lera Ramírez" w:date="2022-03-10T10:37:00Z">
        <w:r w:rsidR="00BD14A7">
          <w:rPr>
            <w:rFonts w:ascii="Cambria" w:eastAsia="Times New Roman" w:hAnsi="Cambria" w:cs="Calibri"/>
            <w:sz w:val="22"/>
            <w:lang w:eastAsia="en-GB"/>
          </w:rPr>
          <w:t xml:space="preserve"> </w:t>
        </w:r>
      </w:ins>
      <w:del w:id="55" w:author="Manuel Lera Ramírez" w:date="2022-03-10T10:37:00Z">
        <w:r w:rsidR="00D223D7" w:rsidDel="00BD14A7">
          <w:rPr>
            <w:rFonts w:ascii="Cambria" w:eastAsia="Times New Roman" w:hAnsi="Cambria" w:cs="Calibri"/>
            <w:sz w:val="22"/>
            <w:lang w:eastAsia="en-GB"/>
          </w:rPr>
          <w:delText>f</w:delText>
        </w:r>
      </w:del>
      <w:ins w:id="56" w:author="Manuel Lera Ramírez" w:date="2022-03-10T10:37:00Z">
        <w:r w:rsidR="00BD14A7">
          <w:rPr>
            <w:rFonts w:ascii="Cambria" w:eastAsia="Times New Roman" w:hAnsi="Cambria" w:cs="Calibri"/>
            <w:sz w:val="22"/>
            <w:lang w:eastAsia="en-GB"/>
          </w:rPr>
          <w:t>F</w:t>
        </w:r>
      </w:ins>
      <w:r w:rsidR="00D223D7">
        <w:rPr>
          <w:rFonts w:ascii="Cambria" w:eastAsia="Times New Roman" w:hAnsi="Cambria" w:cs="Calibri"/>
          <w:sz w:val="22"/>
          <w:lang w:eastAsia="en-GB"/>
        </w:rPr>
        <w:t xml:space="preserve">). </w:t>
      </w:r>
      <w:r w:rsidR="00AB6FC6">
        <w:rPr>
          <w:rFonts w:ascii="Cambria" w:eastAsia="Times New Roman" w:hAnsi="Cambria" w:cs="Calibri"/>
          <w:sz w:val="22"/>
          <w:lang w:eastAsia="en-GB"/>
        </w:rPr>
        <w:t xml:space="preserve">Analyzing MT dynamics at </w:t>
      </w:r>
      <w:ins w:id="57" w:author="Manuel Lera Ramírez" w:date="2022-03-10T10:37:00Z">
        <w:r w:rsidR="00BD14A7">
          <w:rPr>
            <w:rFonts w:ascii="Cambria" w:eastAsia="Times New Roman" w:hAnsi="Cambria" w:cs="Calibri"/>
            <w:sz w:val="22"/>
            <w:lang w:eastAsia="en-GB"/>
          </w:rPr>
          <w:t xml:space="preserve">a </w:t>
        </w:r>
      </w:ins>
      <w:del w:id="58" w:author="Manuel Lera Ramírez" w:date="2022-03-10T10:37:00Z">
        <w:r w:rsidR="00AB6FC6" w:rsidDel="00BD14A7">
          <w:rPr>
            <w:rFonts w:ascii="Cambria" w:eastAsia="Times New Roman" w:hAnsi="Cambria" w:cs="Calibri"/>
            <w:sz w:val="22"/>
            <w:lang w:eastAsia="en-GB"/>
          </w:rPr>
          <w:delText xml:space="preserve">elevated </w:delText>
        </w:r>
      </w:del>
      <w:ins w:id="59" w:author="Manuel Lera Ramírez" w:date="2022-03-10T10:37:00Z">
        <w:r w:rsidR="00BD14A7">
          <w:rPr>
            <w:rFonts w:ascii="Cambria" w:eastAsia="Times New Roman" w:hAnsi="Cambria" w:cs="Calibri"/>
            <w:sz w:val="22"/>
            <w:lang w:eastAsia="en-GB"/>
          </w:rPr>
          <w:t>higher</w:t>
        </w:r>
        <w:r w:rsidR="00BD14A7">
          <w:rPr>
            <w:rFonts w:ascii="Cambria" w:eastAsia="Times New Roman" w:hAnsi="Cambria" w:cs="Calibri"/>
            <w:sz w:val="22"/>
            <w:lang w:eastAsia="en-GB"/>
          </w:rPr>
          <w:t xml:space="preserve"> </w:t>
        </w:r>
      </w:ins>
      <w:del w:id="60" w:author="Manuel Lera Ramírez" w:date="2022-03-10T10:37:00Z">
        <w:r w:rsidR="00AB6FC6" w:rsidDel="00BD14A7">
          <w:rPr>
            <w:rFonts w:ascii="Cambria" w:eastAsia="Times New Roman" w:hAnsi="Cambria" w:cs="Calibri"/>
            <w:sz w:val="22"/>
            <w:lang w:eastAsia="en-GB"/>
          </w:rPr>
          <w:delText xml:space="preserve">420 nM </w:delText>
        </w:r>
      </w:del>
      <w:r w:rsidR="00AB6FC6">
        <w:rPr>
          <w:rFonts w:ascii="Cambria" w:eastAsia="Times New Roman" w:hAnsi="Cambria" w:cs="Calibri"/>
          <w:sz w:val="22"/>
          <w:lang w:eastAsia="en-GB"/>
        </w:rPr>
        <w:t>Ase1 concentration</w:t>
      </w:r>
      <w:ins w:id="61" w:author="Manuel Lera Ramírez" w:date="2022-03-10T10:37:00Z">
        <w:r w:rsidR="00BD14A7">
          <w:rPr>
            <w:rFonts w:ascii="Cambria" w:eastAsia="Times New Roman" w:hAnsi="Cambria" w:cs="Calibri"/>
            <w:sz w:val="22"/>
            <w:lang w:eastAsia="en-GB"/>
          </w:rPr>
          <w:t xml:space="preserve"> (</w:t>
        </w:r>
        <w:r w:rsidR="00BD14A7">
          <w:rPr>
            <w:rFonts w:ascii="Cambria" w:eastAsia="Times New Roman" w:hAnsi="Cambria" w:cs="Calibri"/>
            <w:sz w:val="22"/>
            <w:lang w:eastAsia="en-GB"/>
          </w:rPr>
          <w:t xml:space="preserve">420 </w:t>
        </w:r>
        <w:proofErr w:type="spellStart"/>
        <w:r w:rsidR="00BD14A7">
          <w:rPr>
            <w:rFonts w:ascii="Cambria" w:eastAsia="Times New Roman" w:hAnsi="Cambria" w:cs="Calibri"/>
            <w:sz w:val="22"/>
            <w:lang w:eastAsia="en-GB"/>
          </w:rPr>
          <w:t>nM</w:t>
        </w:r>
        <w:proofErr w:type="spellEnd"/>
        <w:r w:rsidR="00BD14A7">
          <w:rPr>
            <w:rFonts w:ascii="Cambria" w:eastAsia="Times New Roman" w:hAnsi="Cambria" w:cs="Calibri"/>
            <w:sz w:val="22"/>
            <w:lang w:eastAsia="en-GB"/>
          </w:rPr>
          <w:t>)</w:t>
        </w:r>
      </w:ins>
      <w:r w:rsidR="00AB6FC6">
        <w:rPr>
          <w:rFonts w:ascii="Cambria" w:eastAsia="Times New Roman" w:hAnsi="Cambria" w:cs="Calibri"/>
          <w:sz w:val="22"/>
          <w:lang w:eastAsia="en-GB"/>
        </w:rPr>
        <w:t xml:space="preserve"> </w:t>
      </w:r>
      <w:r w:rsidR="00CD14B4">
        <w:rPr>
          <w:rFonts w:ascii="Cambria" w:eastAsia="Times New Roman" w:hAnsi="Cambria" w:cs="Calibri"/>
          <w:sz w:val="22"/>
          <w:lang w:eastAsia="en-GB"/>
        </w:rPr>
        <w:t>revealed</w:t>
      </w:r>
      <w:r w:rsidR="00AB6FC6">
        <w:rPr>
          <w:rFonts w:ascii="Cambria" w:eastAsia="Times New Roman" w:hAnsi="Cambria" w:cs="Calibri"/>
          <w:sz w:val="22"/>
          <w:lang w:eastAsia="en-GB"/>
        </w:rPr>
        <w:t xml:space="preserve"> similar effect</w:t>
      </w:r>
      <w:r w:rsidR="00CD14B4">
        <w:rPr>
          <w:rFonts w:ascii="Cambria" w:eastAsia="Times New Roman" w:hAnsi="Cambria" w:cs="Calibri"/>
          <w:sz w:val="22"/>
          <w:lang w:eastAsia="en-GB"/>
        </w:rPr>
        <w:t>s on MT dynamics</w:t>
      </w:r>
      <w:ins w:id="62" w:author="Manuel Lera Ramírez" w:date="2022-03-10T10:38:00Z">
        <w:r w:rsidR="00BD14A7">
          <w:rPr>
            <w:rFonts w:ascii="Cambria" w:eastAsia="Times New Roman" w:hAnsi="Cambria" w:cs="Calibri"/>
            <w:sz w:val="22"/>
            <w:lang w:eastAsia="en-GB"/>
          </w:rPr>
          <w:t xml:space="preserve"> (Figure ?)</w:t>
        </w:r>
      </w:ins>
      <w:r w:rsidR="001C105A">
        <w:rPr>
          <w:rFonts w:ascii="Cambria" w:eastAsia="Times New Roman" w:hAnsi="Cambria" w:cs="Calibri"/>
          <w:sz w:val="22"/>
          <w:lang w:eastAsia="en-GB"/>
        </w:rPr>
        <w:t xml:space="preserve">. Isolated microtubules and </w:t>
      </w:r>
      <w:r w:rsidR="001C105A" w:rsidRPr="00272ABE">
        <w:rPr>
          <w:rFonts w:ascii="Cambria" w:eastAsia="Times New Roman" w:hAnsi="Cambria" w:cs="Calibri"/>
          <w:sz w:val="22"/>
          <w:lang w:eastAsia="en-GB"/>
        </w:rPr>
        <w:t xml:space="preserve">parallel </w:t>
      </w:r>
      <w:del w:id="63" w:author="Manuel Lera Ramírez" w:date="2022-03-10T10:38:00Z">
        <w:r w:rsidR="001C105A" w:rsidDel="00BD14A7">
          <w:rPr>
            <w:rFonts w:ascii="Cambria" w:eastAsia="Times New Roman" w:hAnsi="Cambria" w:cs="Calibri"/>
            <w:sz w:val="22"/>
            <w:lang w:eastAsia="en-GB"/>
          </w:rPr>
          <w:delText xml:space="preserve">ones </w:delText>
        </w:r>
      </w:del>
      <w:ins w:id="64" w:author="Manuel Lera Ramírez" w:date="2022-03-10T10:38:00Z">
        <w:r w:rsidR="00BD14A7">
          <w:rPr>
            <w:rFonts w:ascii="Cambria" w:eastAsia="Times New Roman" w:hAnsi="Cambria" w:cs="Calibri"/>
            <w:sz w:val="22"/>
            <w:lang w:eastAsia="en-GB"/>
          </w:rPr>
          <w:t>overlaps</w:t>
        </w:r>
        <w:r w:rsidR="00BD14A7">
          <w:rPr>
            <w:rFonts w:ascii="Cambria" w:eastAsia="Times New Roman" w:hAnsi="Cambria" w:cs="Calibri"/>
            <w:sz w:val="22"/>
            <w:lang w:eastAsia="en-GB"/>
          </w:rPr>
          <w:t xml:space="preserve"> </w:t>
        </w:r>
      </w:ins>
      <w:r w:rsidR="001C105A">
        <w:rPr>
          <w:rFonts w:ascii="Cambria" w:eastAsia="Times New Roman" w:hAnsi="Cambria" w:cs="Calibri"/>
          <w:sz w:val="22"/>
          <w:lang w:eastAsia="en-GB"/>
        </w:rPr>
        <w:t>displayed similar</w:t>
      </w:r>
      <w:r w:rsidR="001C105A" w:rsidRPr="00272ABE">
        <w:rPr>
          <w:rFonts w:ascii="Cambria" w:eastAsia="Times New Roman" w:hAnsi="Cambria" w:cs="Calibri"/>
          <w:sz w:val="22"/>
          <w:lang w:eastAsia="en-GB"/>
        </w:rPr>
        <w:t xml:space="preserve"> dynamics</w:t>
      </w:r>
      <w:r w:rsidR="001C105A">
        <w:rPr>
          <w:rFonts w:ascii="Cambria" w:eastAsia="Times New Roman" w:hAnsi="Cambria" w:cs="Calibri"/>
          <w:sz w:val="22"/>
          <w:lang w:eastAsia="en-GB"/>
        </w:rPr>
        <w:t>, which</w:t>
      </w:r>
      <w:r w:rsidR="001C105A" w:rsidRPr="00272ABE">
        <w:rPr>
          <w:rFonts w:ascii="Cambria" w:eastAsia="Times New Roman" w:hAnsi="Cambria" w:cs="Calibri"/>
          <w:sz w:val="22"/>
          <w:lang w:eastAsia="en-GB"/>
        </w:rPr>
        <w:t xml:space="preserve"> </w:t>
      </w:r>
      <w:r w:rsidR="001C105A">
        <w:rPr>
          <w:rFonts w:ascii="Cambria" w:eastAsia="Times New Roman" w:hAnsi="Cambria" w:cs="Calibri"/>
          <w:sz w:val="22"/>
          <w:lang w:eastAsia="en-GB"/>
        </w:rPr>
        <w:t xml:space="preserve">can be expected given that they have similar quantities of Ase1 </w:t>
      </w:r>
      <w:r w:rsidR="001C105A" w:rsidRPr="00272ABE">
        <w:rPr>
          <w:rFonts w:ascii="Cambria" w:eastAsia="Times New Roman" w:hAnsi="Cambria" w:cs="Calibri"/>
          <w:sz w:val="22"/>
          <w:lang w:eastAsia="en-GB"/>
        </w:rPr>
        <w:t>(Figure 1F).</w:t>
      </w:r>
      <w:r w:rsidR="001C105A">
        <w:rPr>
          <w:rFonts w:ascii="Cambria" w:eastAsia="Times New Roman" w:hAnsi="Cambria" w:cs="Calibri"/>
          <w:sz w:val="22"/>
          <w:lang w:eastAsia="en-GB"/>
        </w:rPr>
        <w:t xml:space="preserve"> </w:t>
      </w:r>
      <w:r w:rsidR="000F4C02">
        <w:rPr>
          <w:rFonts w:ascii="Cambria" w:eastAsia="Times New Roman" w:hAnsi="Cambria" w:cs="Calibri"/>
          <w:sz w:val="22"/>
          <w:lang w:eastAsia="en-GB"/>
        </w:rPr>
        <w:t xml:space="preserve"> </w:t>
      </w:r>
      <w:ins w:id="65" w:author="Manuel Lera Ramírez" w:date="2022-03-10T10:39:00Z">
        <w:r w:rsidR="00BD14A7">
          <w:rPr>
            <w:rFonts w:ascii="Cambria" w:eastAsia="Times New Roman" w:hAnsi="Cambria" w:cs="Calibri"/>
            <w:sz w:val="22"/>
            <w:lang w:eastAsia="en-GB"/>
          </w:rPr>
          <w:t xml:space="preserve">On the other hand, </w:t>
        </w:r>
      </w:ins>
      <w:del w:id="66" w:author="Manuel Lera Ramírez" w:date="2022-03-10T10:39:00Z">
        <w:r w:rsidR="001C105A" w:rsidDel="00BD14A7">
          <w:rPr>
            <w:rFonts w:ascii="Cambria" w:eastAsia="Times New Roman" w:hAnsi="Cambria" w:cs="Calibri"/>
            <w:sz w:val="22"/>
            <w:lang w:eastAsia="en-GB"/>
          </w:rPr>
          <w:delText>A</w:delText>
        </w:r>
        <w:r w:rsidR="000F4C02" w:rsidDel="00BD14A7">
          <w:rPr>
            <w:rFonts w:ascii="Cambria" w:eastAsia="Times New Roman" w:hAnsi="Cambria" w:cs="Calibri"/>
            <w:sz w:val="22"/>
            <w:lang w:eastAsia="en-GB"/>
          </w:rPr>
          <w:delText xml:space="preserve">ntiparallel </w:delText>
        </w:r>
      </w:del>
      <w:ins w:id="67" w:author="Manuel Lera Ramírez" w:date="2022-03-10T10:39:00Z">
        <w:r w:rsidR="00BD14A7">
          <w:rPr>
            <w:rFonts w:ascii="Cambria" w:eastAsia="Times New Roman" w:hAnsi="Cambria" w:cs="Calibri"/>
            <w:sz w:val="22"/>
            <w:lang w:eastAsia="en-GB"/>
          </w:rPr>
          <w:t>a</w:t>
        </w:r>
        <w:r w:rsidR="00BD14A7">
          <w:rPr>
            <w:rFonts w:ascii="Cambria" w:eastAsia="Times New Roman" w:hAnsi="Cambria" w:cs="Calibri"/>
            <w:sz w:val="22"/>
            <w:lang w:eastAsia="en-GB"/>
          </w:rPr>
          <w:t xml:space="preserve">ntiparallel </w:t>
        </w:r>
      </w:ins>
      <w:r w:rsidR="000F4C02">
        <w:rPr>
          <w:rFonts w:ascii="Cambria" w:eastAsia="Times New Roman" w:hAnsi="Cambria" w:cs="Calibri"/>
          <w:sz w:val="22"/>
          <w:lang w:eastAsia="en-GB"/>
        </w:rPr>
        <w:t>MTs</w:t>
      </w:r>
      <w:del w:id="68" w:author="Manuel Lera Ramírez" w:date="2022-03-10T10:39:00Z">
        <w:r w:rsidR="001C105A" w:rsidDel="00BD14A7">
          <w:rPr>
            <w:rFonts w:ascii="Cambria" w:eastAsia="Times New Roman" w:hAnsi="Cambria" w:cs="Calibri"/>
            <w:sz w:val="22"/>
            <w:lang w:eastAsia="en-GB"/>
          </w:rPr>
          <w:delText>,</w:delText>
        </w:r>
        <w:r w:rsidR="000F4C02" w:rsidDel="00BD14A7">
          <w:rPr>
            <w:rFonts w:ascii="Cambria" w:eastAsia="Times New Roman" w:hAnsi="Cambria" w:cs="Calibri"/>
            <w:sz w:val="22"/>
            <w:lang w:eastAsia="en-GB"/>
          </w:rPr>
          <w:delText xml:space="preserve"> </w:delText>
        </w:r>
        <w:r w:rsidR="001C105A" w:rsidDel="00BD14A7">
          <w:rPr>
            <w:rFonts w:ascii="Cambria" w:eastAsia="Times New Roman" w:hAnsi="Cambria" w:cs="Calibri"/>
            <w:sz w:val="22"/>
            <w:lang w:eastAsia="en-GB"/>
          </w:rPr>
          <w:delText>however,</w:delText>
        </w:r>
      </w:del>
      <w:r w:rsidR="001C105A">
        <w:rPr>
          <w:rFonts w:ascii="Cambria" w:eastAsia="Times New Roman" w:hAnsi="Cambria" w:cs="Calibri"/>
          <w:sz w:val="22"/>
          <w:lang w:eastAsia="en-GB"/>
        </w:rPr>
        <w:t xml:space="preserve"> exhibited again increased </w:t>
      </w:r>
      <w:r w:rsidR="000F4C02">
        <w:rPr>
          <w:rFonts w:ascii="Cambria" w:eastAsia="Times New Roman" w:hAnsi="Cambria" w:cs="Calibri"/>
          <w:sz w:val="22"/>
          <w:lang w:eastAsia="en-GB"/>
        </w:rPr>
        <w:t>rescu</w:t>
      </w:r>
      <w:r w:rsidR="001C105A">
        <w:rPr>
          <w:rFonts w:ascii="Cambria" w:eastAsia="Times New Roman" w:hAnsi="Cambria" w:cs="Calibri"/>
          <w:sz w:val="22"/>
          <w:lang w:eastAsia="en-GB"/>
        </w:rPr>
        <w:t>e frequency compared to</w:t>
      </w:r>
      <w:r w:rsidR="000F4C02">
        <w:rPr>
          <w:rFonts w:ascii="Cambria" w:eastAsia="Times New Roman" w:hAnsi="Cambria" w:cs="Calibri"/>
          <w:sz w:val="22"/>
          <w:lang w:eastAsia="en-GB"/>
        </w:rPr>
        <w:t xml:space="preserve"> single and parallel ones </w:t>
      </w:r>
      <w:r w:rsidR="0050384A">
        <w:rPr>
          <w:rFonts w:ascii="Cambria" w:eastAsia="Times New Roman" w:hAnsi="Cambria" w:cs="Calibri"/>
          <w:sz w:val="22"/>
          <w:lang w:eastAsia="en-GB"/>
        </w:rPr>
        <w:t>(Fig</w:t>
      </w:r>
      <w:del w:id="69" w:author="Manuel Lera Ramírez" w:date="2022-03-10T10:39:00Z">
        <w:r w:rsidR="0050384A" w:rsidDel="00BD14A7">
          <w:rPr>
            <w:rFonts w:ascii="Cambria" w:eastAsia="Times New Roman" w:hAnsi="Cambria" w:cs="Calibri"/>
            <w:sz w:val="22"/>
            <w:lang w:eastAsia="en-GB"/>
          </w:rPr>
          <w:delText xml:space="preserve">. </w:delText>
        </w:r>
      </w:del>
      <w:ins w:id="70" w:author="Manuel Lera Ramírez" w:date="2022-03-10T10:39:00Z">
        <w:r w:rsidR="00BD14A7">
          <w:rPr>
            <w:rFonts w:ascii="Cambria" w:eastAsia="Times New Roman" w:hAnsi="Cambria" w:cs="Calibri"/>
            <w:sz w:val="22"/>
            <w:lang w:eastAsia="en-GB"/>
          </w:rPr>
          <w:t>ure</w:t>
        </w:r>
        <w:r w:rsidR="00BD14A7">
          <w:rPr>
            <w:rFonts w:ascii="Cambria" w:eastAsia="Times New Roman" w:hAnsi="Cambria" w:cs="Calibri"/>
            <w:sz w:val="22"/>
            <w:lang w:eastAsia="en-GB"/>
          </w:rPr>
          <w:t xml:space="preserve"> </w:t>
        </w:r>
      </w:ins>
      <w:del w:id="71" w:author="Manuel Lera Ramírez" w:date="2022-03-10T10:39:00Z">
        <w:r w:rsidR="0050384A" w:rsidDel="00BD14A7">
          <w:rPr>
            <w:rFonts w:ascii="Cambria" w:eastAsia="Times New Roman" w:hAnsi="Cambria" w:cs="Calibri"/>
            <w:sz w:val="22"/>
            <w:lang w:eastAsia="en-GB"/>
          </w:rPr>
          <w:delText>2a</w:delText>
        </w:r>
      </w:del>
      <w:ins w:id="72" w:author="Manuel Lera Ramírez" w:date="2022-03-10T10:39:00Z">
        <w:r w:rsidR="00BD14A7">
          <w:rPr>
            <w:rFonts w:ascii="Cambria" w:eastAsia="Times New Roman" w:hAnsi="Cambria" w:cs="Calibri"/>
            <w:sz w:val="22"/>
            <w:lang w:eastAsia="en-GB"/>
          </w:rPr>
          <w:t>2</w:t>
        </w:r>
        <w:r w:rsidR="00BD14A7">
          <w:rPr>
            <w:rFonts w:ascii="Cambria" w:eastAsia="Times New Roman" w:hAnsi="Cambria" w:cs="Calibri"/>
            <w:sz w:val="22"/>
            <w:lang w:eastAsia="en-GB"/>
          </w:rPr>
          <w:t>A</w:t>
        </w:r>
      </w:ins>
      <w:r w:rsidR="0050384A">
        <w:rPr>
          <w:rFonts w:ascii="Cambria" w:eastAsia="Times New Roman" w:hAnsi="Cambria" w:cs="Calibri"/>
          <w:sz w:val="22"/>
          <w:lang w:eastAsia="en-GB"/>
        </w:rPr>
        <w:t>-</w:t>
      </w:r>
      <w:del w:id="73" w:author="Manuel Lera Ramírez" w:date="2022-03-10T10:39:00Z">
        <w:r w:rsidR="0050384A" w:rsidDel="00BD14A7">
          <w:rPr>
            <w:rFonts w:ascii="Cambria" w:eastAsia="Times New Roman" w:hAnsi="Cambria" w:cs="Calibri"/>
            <w:sz w:val="22"/>
            <w:lang w:eastAsia="en-GB"/>
          </w:rPr>
          <w:delText>d</w:delText>
        </w:r>
      </w:del>
      <w:ins w:id="74" w:author="Manuel Lera Ramírez" w:date="2022-03-10T10:39:00Z">
        <w:r w:rsidR="00BD14A7">
          <w:rPr>
            <w:rFonts w:ascii="Cambria" w:eastAsia="Times New Roman" w:hAnsi="Cambria" w:cs="Calibri"/>
            <w:sz w:val="22"/>
            <w:lang w:eastAsia="en-GB"/>
          </w:rPr>
          <w:t>D</w:t>
        </w:r>
      </w:ins>
      <w:r w:rsidR="0050384A">
        <w:rPr>
          <w:rFonts w:ascii="Cambria" w:eastAsia="Times New Roman" w:hAnsi="Cambria" w:cs="Calibri"/>
          <w:sz w:val="22"/>
          <w:lang w:eastAsia="en-GB"/>
        </w:rPr>
        <w:t>)</w:t>
      </w:r>
      <w:r w:rsidR="00CD14B4">
        <w:rPr>
          <w:rFonts w:ascii="Cambria" w:eastAsia="Times New Roman" w:hAnsi="Cambria" w:cs="Calibri"/>
          <w:sz w:val="22"/>
          <w:lang w:eastAsia="en-GB"/>
        </w:rPr>
        <w:t xml:space="preserve"> despite the fact that at </w:t>
      </w:r>
      <w:r w:rsidR="001C105A">
        <w:rPr>
          <w:rFonts w:ascii="Cambria" w:eastAsia="Times New Roman" w:hAnsi="Cambria" w:cs="Calibri"/>
          <w:sz w:val="22"/>
          <w:lang w:eastAsia="en-GB"/>
        </w:rPr>
        <w:t xml:space="preserve">420 </w:t>
      </w:r>
      <w:proofErr w:type="spellStart"/>
      <w:r w:rsidR="001C105A">
        <w:rPr>
          <w:rFonts w:ascii="Cambria" w:eastAsia="Times New Roman" w:hAnsi="Cambria" w:cs="Calibri"/>
          <w:sz w:val="22"/>
          <w:lang w:eastAsia="en-GB"/>
        </w:rPr>
        <w:t>nM</w:t>
      </w:r>
      <w:proofErr w:type="spellEnd"/>
      <w:r w:rsidR="00CD14B4">
        <w:rPr>
          <w:rFonts w:ascii="Cambria" w:eastAsia="Times New Roman" w:hAnsi="Cambria" w:cs="Calibri"/>
          <w:sz w:val="22"/>
          <w:lang w:eastAsia="en-GB"/>
        </w:rPr>
        <w:t xml:space="preserve"> Ase1 concentration</w:t>
      </w:r>
      <w:r w:rsidR="001C105A">
        <w:rPr>
          <w:rFonts w:ascii="Cambria" w:eastAsia="Times New Roman" w:hAnsi="Cambria" w:cs="Calibri"/>
          <w:sz w:val="22"/>
          <w:lang w:eastAsia="en-GB"/>
        </w:rPr>
        <w:t>,</w:t>
      </w:r>
      <w:r w:rsidR="00CD14B4">
        <w:rPr>
          <w:rFonts w:ascii="Cambria" w:eastAsia="Times New Roman" w:hAnsi="Cambria" w:cs="Calibri"/>
          <w:sz w:val="22"/>
          <w:lang w:eastAsia="en-GB"/>
        </w:rPr>
        <w:t xml:space="preserve"> the Ase1 decoration level of antiparallel and parallel overlaps was comparable (Fig</w:t>
      </w:r>
      <w:del w:id="75" w:author="Manuel Lera Ramírez" w:date="2022-03-10T10:39:00Z">
        <w:r w:rsidR="00CD14B4" w:rsidDel="00BD14A7">
          <w:rPr>
            <w:rFonts w:ascii="Cambria" w:eastAsia="Times New Roman" w:hAnsi="Cambria" w:cs="Calibri"/>
            <w:sz w:val="22"/>
            <w:lang w:eastAsia="en-GB"/>
          </w:rPr>
          <w:delText xml:space="preserve">. </w:delText>
        </w:r>
      </w:del>
      <w:ins w:id="76" w:author="Manuel Lera Ramírez" w:date="2022-03-10T10:39:00Z">
        <w:r w:rsidR="00BD14A7">
          <w:rPr>
            <w:rFonts w:ascii="Cambria" w:eastAsia="Times New Roman" w:hAnsi="Cambria" w:cs="Calibri"/>
            <w:sz w:val="22"/>
            <w:lang w:eastAsia="en-GB"/>
          </w:rPr>
          <w:t>ure</w:t>
        </w:r>
        <w:r w:rsidR="00BD14A7">
          <w:rPr>
            <w:rFonts w:ascii="Cambria" w:eastAsia="Times New Roman" w:hAnsi="Cambria" w:cs="Calibri"/>
            <w:sz w:val="22"/>
            <w:lang w:eastAsia="en-GB"/>
          </w:rPr>
          <w:t xml:space="preserve"> </w:t>
        </w:r>
      </w:ins>
      <w:del w:id="77" w:author="Manuel Lera Ramírez" w:date="2022-03-10T10:39:00Z">
        <w:r w:rsidR="00CD14B4" w:rsidDel="00BD14A7">
          <w:rPr>
            <w:rFonts w:ascii="Cambria" w:eastAsia="Times New Roman" w:hAnsi="Cambria" w:cs="Calibri"/>
            <w:sz w:val="22"/>
            <w:lang w:eastAsia="en-GB"/>
          </w:rPr>
          <w:delText>2</w:delText>
        </w:r>
        <w:r w:rsidR="0050384A" w:rsidDel="00BD14A7">
          <w:rPr>
            <w:rFonts w:ascii="Cambria" w:eastAsia="Times New Roman" w:hAnsi="Cambria" w:cs="Calibri"/>
            <w:sz w:val="22"/>
            <w:lang w:eastAsia="en-GB"/>
          </w:rPr>
          <w:delText>e</w:delText>
        </w:r>
      </w:del>
      <w:ins w:id="78" w:author="Manuel Lera Ramírez" w:date="2022-03-10T10:39:00Z">
        <w:r w:rsidR="00BD14A7">
          <w:rPr>
            <w:rFonts w:ascii="Cambria" w:eastAsia="Times New Roman" w:hAnsi="Cambria" w:cs="Calibri"/>
            <w:sz w:val="22"/>
            <w:lang w:eastAsia="en-GB"/>
          </w:rPr>
          <w:t>2</w:t>
        </w:r>
        <w:r w:rsidR="00BD14A7">
          <w:rPr>
            <w:rFonts w:ascii="Cambria" w:eastAsia="Times New Roman" w:hAnsi="Cambria" w:cs="Calibri"/>
            <w:sz w:val="22"/>
            <w:lang w:eastAsia="en-GB"/>
          </w:rPr>
          <w:t>E</w:t>
        </w:r>
      </w:ins>
      <w:r w:rsidR="0050384A">
        <w:rPr>
          <w:rFonts w:ascii="Cambria" w:eastAsia="Times New Roman" w:hAnsi="Cambria" w:cs="Calibri"/>
          <w:sz w:val="22"/>
          <w:lang w:eastAsia="en-GB"/>
        </w:rPr>
        <w:t>,</w:t>
      </w:r>
      <w:ins w:id="79" w:author="Manuel Lera Ramírez" w:date="2022-03-10T10:39:00Z">
        <w:r w:rsidR="00BD14A7">
          <w:rPr>
            <w:rFonts w:ascii="Cambria" w:eastAsia="Times New Roman" w:hAnsi="Cambria" w:cs="Calibri"/>
            <w:sz w:val="22"/>
            <w:lang w:eastAsia="en-GB"/>
          </w:rPr>
          <w:t xml:space="preserve"> </w:t>
        </w:r>
      </w:ins>
      <w:del w:id="80" w:author="Manuel Lera Ramírez" w:date="2022-03-10T10:39:00Z">
        <w:r w:rsidR="0050384A" w:rsidDel="00BD14A7">
          <w:rPr>
            <w:rFonts w:ascii="Cambria" w:eastAsia="Times New Roman" w:hAnsi="Cambria" w:cs="Calibri"/>
            <w:sz w:val="22"/>
            <w:lang w:eastAsia="en-GB"/>
          </w:rPr>
          <w:delText>f</w:delText>
        </w:r>
        <w:r w:rsidR="00CD14B4" w:rsidDel="00BD14A7">
          <w:rPr>
            <w:rFonts w:ascii="Cambria" w:eastAsia="Times New Roman" w:hAnsi="Cambria" w:cs="Calibri"/>
            <w:sz w:val="22"/>
            <w:lang w:eastAsia="en-GB"/>
          </w:rPr>
          <w:delText xml:space="preserve"> </w:delText>
        </w:r>
      </w:del>
      <w:ins w:id="81" w:author="Manuel Lera Ramírez" w:date="2022-03-10T10:39:00Z">
        <w:r w:rsidR="00BD14A7">
          <w:rPr>
            <w:rFonts w:ascii="Cambria" w:eastAsia="Times New Roman" w:hAnsi="Cambria" w:cs="Calibri"/>
            <w:sz w:val="22"/>
            <w:lang w:eastAsia="en-GB"/>
          </w:rPr>
          <w:t>F</w:t>
        </w:r>
        <w:r w:rsidR="00BD14A7">
          <w:rPr>
            <w:rFonts w:ascii="Cambria" w:eastAsia="Times New Roman" w:hAnsi="Cambria" w:cs="Calibri"/>
            <w:sz w:val="22"/>
            <w:lang w:eastAsia="en-GB"/>
          </w:rPr>
          <w:t xml:space="preserve"> </w:t>
        </w:r>
      </w:ins>
      <w:r w:rsidR="00CD14B4">
        <w:rPr>
          <w:rFonts w:ascii="Cambria" w:eastAsia="Times New Roman" w:hAnsi="Cambria" w:cs="Calibri"/>
          <w:sz w:val="22"/>
          <w:lang w:eastAsia="en-GB"/>
        </w:rPr>
        <w:t>and Fig</w:t>
      </w:r>
      <w:del w:id="82" w:author="Manuel Lera Ramírez" w:date="2022-03-10T10:39:00Z">
        <w:r w:rsidR="00CD14B4" w:rsidDel="00BD14A7">
          <w:rPr>
            <w:rFonts w:ascii="Cambria" w:eastAsia="Times New Roman" w:hAnsi="Cambria" w:cs="Calibri"/>
            <w:sz w:val="22"/>
            <w:lang w:eastAsia="en-GB"/>
          </w:rPr>
          <w:delText xml:space="preserve">. </w:delText>
        </w:r>
      </w:del>
      <w:ins w:id="83" w:author="Manuel Lera Ramírez" w:date="2022-03-10T10:39:00Z">
        <w:r w:rsidR="00BD14A7">
          <w:rPr>
            <w:rFonts w:ascii="Cambria" w:eastAsia="Times New Roman" w:hAnsi="Cambria" w:cs="Calibri"/>
            <w:sz w:val="22"/>
            <w:lang w:eastAsia="en-GB"/>
          </w:rPr>
          <w:t>ure</w:t>
        </w:r>
        <w:r w:rsidR="00BD14A7">
          <w:rPr>
            <w:rFonts w:ascii="Cambria" w:eastAsia="Times New Roman" w:hAnsi="Cambria" w:cs="Calibri"/>
            <w:sz w:val="22"/>
            <w:lang w:eastAsia="en-GB"/>
          </w:rPr>
          <w:t xml:space="preserve"> </w:t>
        </w:r>
      </w:ins>
      <w:del w:id="84" w:author="Manuel Lera Ramírez" w:date="2022-03-10T10:39:00Z">
        <w:r w:rsidR="00CD14B4" w:rsidDel="00BD14A7">
          <w:rPr>
            <w:rFonts w:ascii="Cambria" w:eastAsia="Times New Roman" w:hAnsi="Cambria" w:cs="Calibri"/>
            <w:sz w:val="22"/>
            <w:lang w:eastAsia="en-GB"/>
          </w:rPr>
          <w:delText>1f</w:delText>
        </w:r>
      </w:del>
      <w:ins w:id="85" w:author="Manuel Lera Ramírez" w:date="2022-03-10T10:39:00Z">
        <w:r w:rsidR="00BD14A7">
          <w:rPr>
            <w:rFonts w:ascii="Cambria" w:eastAsia="Times New Roman" w:hAnsi="Cambria" w:cs="Calibri"/>
            <w:sz w:val="22"/>
            <w:lang w:eastAsia="en-GB"/>
          </w:rPr>
          <w:t>1</w:t>
        </w:r>
        <w:r w:rsidR="00BD14A7">
          <w:rPr>
            <w:rFonts w:ascii="Cambria" w:eastAsia="Times New Roman" w:hAnsi="Cambria" w:cs="Calibri"/>
            <w:sz w:val="22"/>
            <w:lang w:eastAsia="en-GB"/>
          </w:rPr>
          <w:t>F</w:t>
        </w:r>
      </w:ins>
      <w:r w:rsidR="00CD14B4">
        <w:rPr>
          <w:rFonts w:ascii="Cambria" w:eastAsia="Times New Roman" w:hAnsi="Cambria" w:cs="Calibri"/>
          <w:sz w:val="22"/>
          <w:lang w:eastAsia="en-GB"/>
        </w:rPr>
        <w:t xml:space="preserve">). </w:t>
      </w:r>
      <w:r w:rsidR="00900DE8">
        <w:rPr>
          <w:rFonts w:ascii="Cambria" w:eastAsia="Times New Roman" w:hAnsi="Cambria" w:cs="Calibri"/>
          <w:sz w:val="22"/>
          <w:lang w:eastAsia="en-GB"/>
        </w:rPr>
        <w:t>These</w:t>
      </w:r>
      <w:r w:rsidR="001C105A">
        <w:rPr>
          <w:rFonts w:ascii="Cambria" w:eastAsia="Times New Roman" w:hAnsi="Cambria" w:cs="Calibri"/>
          <w:sz w:val="22"/>
          <w:lang w:eastAsia="en-GB"/>
        </w:rPr>
        <w:t xml:space="preserve"> results</w:t>
      </w:r>
      <w:r w:rsidR="00B56DA8">
        <w:rPr>
          <w:rFonts w:ascii="Cambria" w:eastAsia="Times New Roman" w:hAnsi="Cambria" w:cs="Calibri"/>
          <w:sz w:val="22"/>
          <w:lang w:eastAsia="en-GB"/>
        </w:rPr>
        <w:t xml:space="preserve"> suggest that</w:t>
      </w:r>
      <w:r w:rsidR="002F2922" w:rsidRPr="00272ABE">
        <w:rPr>
          <w:rFonts w:ascii="Cambria" w:eastAsia="Times New Roman" w:hAnsi="Cambria" w:cs="Calibri"/>
          <w:sz w:val="22"/>
          <w:lang w:eastAsia="en-GB"/>
        </w:rPr>
        <w:t xml:space="preserve"> </w:t>
      </w:r>
      <w:r w:rsidR="00900DE8">
        <w:rPr>
          <w:rFonts w:ascii="Cambria" w:eastAsia="Times New Roman" w:hAnsi="Cambria" w:cs="Calibri"/>
          <w:sz w:val="22"/>
          <w:lang w:eastAsia="en-GB"/>
        </w:rPr>
        <w:t>anti</w:t>
      </w:r>
      <w:r w:rsidR="002F2922" w:rsidRPr="00272ABE">
        <w:rPr>
          <w:rFonts w:ascii="Cambria" w:eastAsia="Times New Roman" w:hAnsi="Cambria" w:cs="Calibri"/>
          <w:sz w:val="22"/>
          <w:lang w:eastAsia="en-GB"/>
        </w:rPr>
        <w:t xml:space="preserve">parallel </w:t>
      </w:r>
      <w:r w:rsidR="00B56DA8">
        <w:rPr>
          <w:rFonts w:ascii="Cambria" w:eastAsia="Times New Roman" w:hAnsi="Cambria" w:cs="Calibri"/>
          <w:sz w:val="22"/>
          <w:lang w:eastAsia="en-GB"/>
        </w:rPr>
        <w:t xml:space="preserve">Ase1 </w:t>
      </w:r>
      <w:r w:rsidR="002F2922" w:rsidRPr="00272ABE">
        <w:rPr>
          <w:rFonts w:ascii="Cambria" w:eastAsia="Times New Roman" w:hAnsi="Cambria" w:cs="Calibri"/>
          <w:sz w:val="22"/>
          <w:lang w:eastAsia="en-GB"/>
        </w:rPr>
        <w:t>crosslinking</w:t>
      </w:r>
      <w:r w:rsidR="00B56DA8">
        <w:rPr>
          <w:rFonts w:ascii="Cambria" w:eastAsia="Times New Roman" w:hAnsi="Cambria" w:cs="Calibri"/>
          <w:sz w:val="22"/>
          <w:lang w:eastAsia="en-GB"/>
        </w:rPr>
        <w:t xml:space="preserve"> is sufficient</w:t>
      </w:r>
      <w:r w:rsidR="00987F24">
        <w:rPr>
          <w:rFonts w:ascii="Cambria" w:eastAsia="Times New Roman" w:hAnsi="Cambria" w:cs="Calibri"/>
          <w:sz w:val="22"/>
          <w:lang w:eastAsia="en-GB"/>
        </w:rPr>
        <w:t xml:space="preserve"> </w:t>
      </w:r>
      <w:r w:rsidR="00D1435A">
        <w:rPr>
          <w:rFonts w:ascii="Cambria" w:eastAsia="Times New Roman" w:hAnsi="Cambria" w:cs="Calibri"/>
          <w:sz w:val="22"/>
          <w:lang w:eastAsia="en-GB"/>
        </w:rPr>
        <w:t>to stabilize microtubules.</w:t>
      </w:r>
      <w:r w:rsidR="0060697D">
        <w:rPr>
          <w:rFonts w:ascii="Cambria" w:eastAsia="Times New Roman" w:hAnsi="Cambria" w:cs="Calibri"/>
          <w:sz w:val="22"/>
          <w:lang w:eastAsia="en-GB"/>
        </w:rPr>
        <w:t xml:space="preserve"> Higher</w:t>
      </w:r>
      <w:r w:rsidR="002F2922">
        <w:rPr>
          <w:rFonts w:ascii="Cambria" w:eastAsia="Times New Roman" w:hAnsi="Cambria" w:cs="Calibri"/>
          <w:sz w:val="22"/>
          <w:lang w:eastAsia="en-GB"/>
        </w:rPr>
        <w:t xml:space="preserve"> Ase1 concentration</w:t>
      </w:r>
      <w:r w:rsidR="0056017C">
        <w:rPr>
          <w:rFonts w:ascii="Cambria" w:eastAsia="Times New Roman" w:hAnsi="Cambria" w:cs="Calibri"/>
          <w:sz w:val="22"/>
          <w:lang w:eastAsia="en-GB"/>
        </w:rPr>
        <w:t xml:space="preserve"> reduced </w:t>
      </w:r>
      <w:r w:rsidR="0056017C" w:rsidRPr="00272ABE">
        <w:rPr>
          <w:rFonts w:ascii="Cambria" w:eastAsia="Times New Roman" w:hAnsi="Cambria" w:cs="Calibri"/>
          <w:sz w:val="22"/>
          <w:lang w:eastAsia="en-GB"/>
        </w:rPr>
        <w:t>polymerization and depolymerization</w:t>
      </w:r>
      <w:r w:rsidR="0056017C">
        <w:rPr>
          <w:rFonts w:ascii="Cambria" w:eastAsia="Times New Roman" w:hAnsi="Cambria" w:cs="Calibri"/>
          <w:sz w:val="22"/>
          <w:lang w:eastAsia="en-GB"/>
        </w:rPr>
        <w:t xml:space="preserve"> velocities </w:t>
      </w:r>
      <w:r w:rsidR="00AB0B7E">
        <w:rPr>
          <w:rFonts w:ascii="Cambria" w:eastAsia="Times New Roman" w:hAnsi="Cambria" w:cs="Calibri"/>
          <w:sz w:val="22"/>
          <w:lang w:eastAsia="en-GB"/>
        </w:rPr>
        <w:t xml:space="preserve">in all </w:t>
      </w:r>
      <w:r w:rsidR="0060697D">
        <w:rPr>
          <w:rFonts w:ascii="Cambria" w:eastAsia="Times New Roman" w:hAnsi="Cambria" w:cs="Calibri"/>
          <w:sz w:val="22"/>
          <w:lang w:eastAsia="en-GB"/>
        </w:rPr>
        <w:t>configurations: isolated</w:t>
      </w:r>
      <w:r w:rsidR="00AB0B7E" w:rsidRPr="00272ABE">
        <w:rPr>
          <w:rFonts w:ascii="Cambria" w:eastAsia="Times New Roman" w:hAnsi="Cambria" w:cs="Calibri"/>
          <w:sz w:val="22"/>
          <w:lang w:eastAsia="en-GB"/>
        </w:rPr>
        <w:t xml:space="preserve"> </w:t>
      </w:r>
      <w:r w:rsidR="00AB0B7E">
        <w:rPr>
          <w:rFonts w:ascii="Cambria" w:eastAsia="Times New Roman" w:hAnsi="Cambria" w:cs="Calibri"/>
          <w:sz w:val="22"/>
          <w:lang w:eastAsia="en-GB"/>
        </w:rPr>
        <w:t xml:space="preserve">microtubules </w:t>
      </w:r>
      <w:r w:rsidR="0060697D">
        <w:rPr>
          <w:rFonts w:ascii="Cambria" w:eastAsia="Times New Roman" w:hAnsi="Cambria" w:cs="Calibri"/>
          <w:sz w:val="22"/>
          <w:lang w:eastAsia="en-GB"/>
        </w:rPr>
        <w:t>or overlapping</w:t>
      </w:r>
      <w:r w:rsidR="002F2922" w:rsidRPr="00272ABE">
        <w:rPr>
          <w:rFonts w:ascii="Cambria" w:eastAsia="Times New Roman" w:hAnsi="Cambria" w:cs="Calibri"/>
          <w:sz w:val="22"/>
          <w:lang w:eastAsia="en-GB"/>
        </w:rPr>
        <w:t> (Figure 2A)</w:t>
      </w:r>
      <w:r w:rsidR="00AB0B7E">
        <w:rPr>
          <w:rFonts w:ascii="Cambria" w:eastAsia="Times New Roman" w:hAnsi="Cambria" w:cs="Calibri"/>
          <w:sz w:val="22"/>
          <w:lang w:eastAsia="en-GB"/>
        </w:rPr>
        <w:t xml:space="preserve">. </w:t>
      </w:r>
      <w:r w:rsidR="0060697D">
        <w:rPr>
          <w:rFonts w:ascii="Cambria" w:eastAsia="Times New Roman" w:hAnsi="Cambria" w:cs="Calibri"/>
          <w:sz w:val="22"/>
          <w:lang w:eastAsia="en-GB"/>
        </w:rPr>
        <w:t>Altogether</w:t>
      </w:r>
      <w:r w:rsidR="002F2922">
        <w:rPr>
          <w:rFonts w:ascii="Cambria" w:eastAsia="Times New Roman" w:hAnsi="Cambria" w:cs="Calibri"/>
          <w:sz w:val="22"/>
          <w:lang w:eastAsia="en-GB"/>
        </w:rPr>
        <w:t xml:space="preserve">, </w:t>
      </w:r>
      <w:commentRangeStart w:id="86"/>
      <w:r w:rsidR="0060697D">
        <w:rPr>
          <w:rFonts w:ascii="Cambria" w:eastAsia="Times New Roman" w:hAnsi="Cambria" w:cs="Calibri"/>
          <w:sz w:val="22"/>
          <w:lang w:eastAsia="en-GB"/>
        </w:rPr>
        <w:t>these result</w:t>
      </w:r>
      <w:r w:rsidR="00F70E08">
        <w:rPr>
          <w:rFonts w:ascii="Cambria" w:eastAsia="Times New Roman" w:hAnsi="Cambria" w:cs="Calibri"/>
          <w:sz w:val="22"/>
          <w:lang w:eastAsia="en-GB"/>
        </w:rPr>
        <w:t>s</w:t>
      </w:r>
      <w:r w:rsidR="0060697D">
        <w:rPr>
          <w:rFonts w:ascii="Cambria" w:eastAsia="Times New Roman" w:hAnsi="Cambria" w:cs="Calibri"/>
          <w:sz w:val="22"/>
          <w:lang w:eastAsia="en-GB"/>
        </w:rPr>
        <w:t xml:space="preserve"> show that </w:t>
      </w:r>
      <w:r w:rsidR="002F2922">
        <w:rPr>
          <w:rFonts w:ascii="Cambria" w:eastAsia="Times New Roman" w:hAnsi="Cambria" w:cs="Calibri"/>
          <w:sz w:val="22"/>
          <w:lang w:eastAsia="en-GB"/>
        </w:rPr>
        <w:t xml:space="preserve">Ase1 </w:t>
      </w:r>
      <w:r w:rsidR="0060697D">
        <w:rPr>
          <w:rFonts w:ascii="Cambria" w:eastAsia="Times New Roman" w:hAnsi="Cambria" w:cs="Calibri"/>
          <w:sz w:val="22"/>
          <w:lang w:eastAsia="en-GB"/>
        </w:rPr>
        <w:t xml:space="preserve">is able to </w:t>
      </w:r>
      <w:r w:rsidR="00AB0B7E">
        <w:rPr>
          <w:rFonts w:ascii="Cambria" w:eastAsia="Times New Roman" w:hAnsi="Cambria" w:cs="Calibri"/>
          <w:sz w:val="22"/>
          <w:lang w:eastAsia="en-GB"/>
        </w:rPr>
        <w:t>modulate microtubule dynamic</w:t>
      </w:r>
      <w:r w:rsidR="0060697D">
        <w:rPr>
          <w:rFonts w:ascii="Cambria" w:eastAsia="Times New Roman" w:hAnsi="Cambria" w:cs="Calibri"/>
          <w:sz w:val="22"/>
          <w:lang w:eastAsia="en-GB"/>
        </w:rPr>
        <w:t>s</w:t>
      </w:r>
      <w:r w:rsidR="00AB0B7E">
        <w:rPr>
          <w:rFonts w:ascii="Cambria" w:eastAsia="Times New Roman" w:hAnsi="Cambria" w:cs="Calibri"/>
          <w:sz w:val="22"/>
          <w:lang w:eastAsia="en-GB"/>
        </w:rPr>
        <w:t xml:space="preserve"> </w:t>
      </w:r>
      <w:r w:rsidR="00501C52">
        <w:rPr>
          <w:rFonts w:ascii="Cambria" w:eastAsia="Times New Roman" w:hAnsi="Cambria" w:cs="Calibri"/>
          <w:sz w:val="22"/>
          <w:lang w:eastAsia="en-GB"/>
        </w:rPr>
        <w:t>different</w:t>
      </w:r>
      <w:r w:rsidR="0060697D">
        <w:rPr>
          <w:rFonts w:ascii="Cambria" w:eastAsia="Times New Roman" w:hAnsi="Cambria" w:cs="Calibri"/>
          <w:sz w:val="22"/>
          <w:lang w:eastAsia="en-GB"/>
        </w:rPr>
        <w:t>ly in</w:t>
      </w:r>
      <w:r w:rsidR="002F2922">
        <w:rPr>
          <w:rFonts w:ascii="Cambria" w:eastAsia="Times New Roman" w:hAnsi="Cambria" w:cs="Calibri"/>
          <w:sz w:val="22"/>
          <w:lang w:eastAsia="en-GB"/>
        </w:rPr>
        <w:t xml:space="preserve"> parallel and antiparallel </w:t>
      </w:r>
      <w:r w:rsidR="00501C52">
        <w:rPr>
          <w:rFonts w:ascii="Cambria" w:eastAsia="Times New Roman" w:hAnsi="Cambria" w:cs="Calibri"/>
          <w:sz w:val="22"/>
          <w:lang w:eastAsia="en-GB"/>
        </w:rPr>
        <w:t>overlaps</w:t>
      </w:r>
      <w:commentRangeEnd w:id="86"/>
      <w:r w:rsidR="00BD14A7">
        <w:rPr>
          <w:rStyle w:val="CommentReference"/>
        </w:rPr>
        <w:commentReference w:id="86"/>
      </w:r>
      <w:r w:rsidR="006175D2">
        <w:rPr>
          <w:rFonts w:ascii="Cambria" w:eastAsia="Times New Roman" w:hAnsi="Cambria" w:cs="Calibri"/>
          <w:sz w:val="22"/>
          <w:lang w:eastAsia="en-GB"/>
        </w:rPr>
        <w:t>.</w:t>
      </w:r>
    </w:p>
    <w:p w14:paraId="29830D4E" w14:textId="77777777" w:rsidR="002F2922" w:rsidRDefault="002F2922" w:rsidP="002F2922">
      <w:pPr>
        <w:spacing w:line="360" w:lineRule="auto"/>
        <w:jc w:val="both"/>
        <w:textAlignment w:val="baseline"/>
        <w:rPr>
          <w:rFonts w:ascii="Cambria" w:eastAsia="Times New Roman" w:hAnsi="Cambria" w:cs="Calibri"/>
          <w:sz w:val="22"/>
          <w:lang w:eastAsia="en-GB"/>
        </w:rPr>
      </w:pPr>
    </w:p>
    <w:p w14:paraId="23A22462" w14:textId="77777777" w:rsidR="002F2922" w:rsidRDefault="002F2922" w:rsidP="002F2922">
      <w:pPr>
        <w:spacing w:line="360" w:lineRule="auto"/>
        <w:jc w:val="both"/>
        <w:textAlignment w:val="baseline"/>
        <w:rPr>
          <w:rFonts w:ascii="Cambria" w:eastAsia="Times New Roman" w:hAnsi="Cambria" w:cs="Calibri"/>
          <w:sz w:val="22"/>
          <w:lang w:eastAsia="en-GB"/>
        </w:rPr>
      </w:pPr>
    </w:p>
    <w:p w14:paraId="1E5A7C2D" w14:textId="77777777" w:rsidR="002F2922" w:rsidRDefault="002F2922" w:rsidP="002F2922">
      <w:pPr>
        <w:spacing w:line="360" w:lineRule="auto"/>
        <w:jc w:val="both"/>
        <w:textAlignment w:val="baseline"/>
        <w:rPr>
          <w:rFonts w:ascii="Cambria" w:eastAsia="Times New Roman" w:hAnsi="Cambria" w:cs="Calibri"/>
          <w:sz w:val="22"/>
          <w:lang w:eastAsia="en-GB"/>
        </w:rPr>
      </w:pPr>
    </w:p>
    <w:p w14:paraId="105A8326" w14:textId="6FE9C497" w:rsidR="002F2922" w:rsidRPr="009A5FAC" w:rsidRDefault="00426582" w:rsidP="002F2922">
      <w:pPr>
        <w:jc w:val="center"/>
        <w:rPr>
          <w:rFonts w:ascii="Times New Roman" w:eastAsia="Times New Roman" w:hAnsi="Times New Roman" w:cs="Times New Roman"/>
          <w:lang w:eastAsia="en-GB"/>
        </w:rPr>
      </w:pPr>
      <w:r>
        <w:rPr>
          <w:rFonts w:ascii="Times New Roman" w:eastAsia="Times New Roman" w:hAnsi="Times New Roman" w:cs="Times New Roman"/>
          <w:noProof/>
          <w:lang w:eastAsia="en-GB"/>
        </w:rPr>
        <w:lastRenderedPageBreak/>
        <w:drawing>
          <wp:inline distT="0" distB="0" distL="0" distR="0" wp14:anchorId="0C8A68D9" wp14:editId="42451956">
            <wp:extent cx="5943600" cy="7762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762875"/>
                    </a:xfrm>
                    <a:prstGeom prst="rect">
                      <a:avLst/>
                    </a:prstGeom>
                    <a:noFill/>
                    <a:ln>
                      <a:noFill/>
                    </a:ln>
                  </pic:spPr>
                </pic:pic>
              </a:graphicData>
            </a:graphic>
          </wp:inline>
        </w:drawing>
      </w:r>
    </w:p>
    <w:p w14:paraId="10BA7CC8" w14:textId="626F51A8" w:rsidR="002F2922" w:rsidRDefault="00BC1E06" w:rsidP="00BC1E06">
      <w:pPr>
        <w:jc w:val="both"/>
        <w:rPr>
          <w:rFonts w:ascii="Cambria" w:eastAsia="Times New Roman" w:hAnsi="Cambria" w:cs="Calibri"/>
          <w:sz w:val="22"/>
          <w:lang w:eastAsia="en-GB"/>
        </w:rPr>
      </w:pPr>
      <w:r w:rsidRPr="00970581">
        <w:rPr>
          <w:rFonts w:ascii="Cambria" w:eastAsia="Times New Roman" w:hAnsi="Cambria" w:cs="Calibri"/>
          <w:b/>
          <w:bCs/>
          <w:sz w:val="22"/>
          <w:lang w:eastAsia="en-GB"/>
        </w:rPr>
        <w:t>Figure 2. Ase1 differentially regulates microtubule dynamics. </w:t>
      </w:r>
      <w:r w:rsidRPr="00D06149">
        <w:rPr>
          <w:rFonts w:ascii="Cambria" w:eastAsia="Times New Roman" w:hAnsi="Cambria" w:cs="Calibri"/>
          <w:sz w:val="22"/>
          <w:lang w:eastAsia="en-GB"/>
        </w:rPr>
        <w:t>The depolymerization speed (</w:t>
      </w:r>
      <w:r w:rsidRPr="00B45005">
        <w:rPr>
          <w:rFonts w:ascii="Cambria" w:eastAsia="Times New Roman" w:hAnsi="Cambria" w:cs="Calibri"/>
          <w:b/>
          <w:bCs/>
          <w:sz w:val="22"/>
          <w:lang w:eastAsia="en-GB"/>
        </w:rPr>
        <w:t>A</w:t>
      </w:r>
      <w:r w:rsidRPr="00D06149">
        <w:rPr>
          <w:rFonts w:ascii="Cambria" w:eastAsia="Times New Roman" w:hAnsi="Cambria" w:cs="Calibri"/>
          <w:sz w:val="22"/>
          <w:lang w:eastAsia="en-GB"/>
        </w:rPr>
        <w:t>), polymerization speed (</w:t>
      </w:r>
      <w:r w:rsidRPr="00B45005">
        <w:rPr>
          <w:rFonts w:ascii="Cambria" w:eastAsia="Times New Roman" w:hAnsi="Cambria" w:cs="Calibri"/>
          <w:b/>
          <w:bCs/>
          <w:sz w:val="22"/>
          <w:lang w:eastAsia="en-GB"/>
        </w:rPr>
        <w:t>B</w:t>
      </w:r>
      <w:r w:rsidRPr="00D06149">
        <w:rPr>
          <w:rFonts w:ascii="Cambria" w:eastAsia="Times New Roman" w:hAnsi="Cambria" w:cs="Calibri"/>
          <w:sz w:val="22"/>
          <w:lang w:eastAsia="en-GB"/>
        </w:rPr>
        <w:t>), rescue frequency (</w:t>
      </w:r>
      <w:r w:rsidRPr="00B45005">
        <w:rPr>
          <w:rFonts w:ascii="Cambria" w:eastAsia="Times New Roman" w:hAnsi="Cambria" w:cs="Calibri"/>
          <w:b/>
          <w:bCs/>
          <w:sz w:val="22"/>
          <w:lang w:eastAsia="en-GB"/>
        </w:rPr>
        <w:t>C</w:t>
      </w:r>
      <w:r w:rsidRPr="00D06149">
        <w:rPr>
          <w:rFonts w:ascii="Cambria" w:eastAsia="Times New Roman" w:hAnsi="Cambria" w:cs="Calibri"/>
          <w:sz w:val="22"/>
          <w:lang w:eastAsia="en-GB"/>
        </w:rPr>
        <w:t>), and catastrophe frequency (</w:t>
      </w:r>
      <w:r w:rsidRPr="00B45005">
        <w:rPr>
          <w:rFonts w:ascii="Cambria" w:eastAsia="Times New Roman" w:hAnsi="Cambria" w:cs="Calibri"/>
          <w:b/>
          <w:bCs/>
          <w:sz w:val="22"/>
          <w:lang w:eastAsia="en-GB"/>
        </w:rPr>
        <w:t>D</w:t>
      </w:r>
      <w:r w:rsidRPr="00D06149">
        <w:rPr>
          <w:rFonts w:ascii="Cambria" w:eastAsia="Times New Roman" w:hAnsi="Cambria" w:cs="Calibri"/>
          <w:sz w:val="22"/>
          <w:lang w:eastAsia="en-GB"/>
        </w:rPr>
        <w:t xml:space="preserve">) of </w:t>
      </w:r>
      <w:r w:rsidRPr="00D06149">
        <w:rPr>
          <w:rFonts w:ascii="Cambria" w:eastAsia="Times New Roman" w:hAnsi="Cambria" w:cs="Calibri"/>
          <w:sz w:val="22"/>
          <w:lang w:eastAsia="en-GB"/>
        </w:rPr>
        <w:lastRenderedPageBreak/>
        <w:t>dynamic microtubule plus ends in different configurations and in the presence of 42 or 420 </w:t>
      </w:r>
      <w:proofErr w:type="spellStart"/>
      <w:r w:rsidRPr="00D06149">
        <w:rPr>
          <w:rFonts w:ascii="Cambria" w:eastAsia="Times New Roman" w:hAnsi="Cambria" w:cs="Calibri"/>
          <w:sz w:val="22"/>
          <w:lang w:eastAsia="en-GB"/>
        </w:rPr>
        <w:t>nM</w:t>
      </w:r>
      <w:proofErr w:type="spellEnd"/>
      <w:r w:rsidRPr="00D06149">
        <w:rPr>
          <w:rFonts w:ascii="Cambria" w:eastAsia="Times New Roman" w:hAnsi="Cambria" w:cs="Calibri"/>
          <w:sz w:val="22"/>
          <w:lang w:eastAsia="en-GB"/>
        </w:rPr>
        <w:t> Ase1-neon.</w:t>
      </w:r>
      <w:r w:rsidRPr="00970581">
        <w:rPr>
          <w:rFonts w:ascii="Cambria" w:eastAsia="Times New Roman" w:hAnsi="Cambria" w:cs="Calibri"/>
          <w:sz w:val="22"/>
          <w:lang w:eastAsia="en-GB"/>
        </w:rPr>
        <w:t> </w:t>
      </w:r>
      <w:r>
        <w:rPr>
          <w:rFonts w:ascii="Cambria" w:eastAsia="Times New Roman" w:hAnsi="Cambria" w:cs="Calibri"/>
          <w:b/>
          <w:bCs/>
          <w:sz w:val="22"/>
          <w:lang w:eastAsia="en-GB"/>
        </w:rPr>
        <w:t>E</w:t>
      </w:r>
      <w:r w:rsidRPr="00970581">
        <w:rPr>
          <w:rFonts w:ascii="Cambria" w:eastAsia="Times New Roman" w:hAnsi="Cambria" w:cs="Calibri"/>
          <w:sz w:val="22"/>
          <w:lang w:eastAsia="en-GB"/>
        </w:rPr>
        <w:t> The Ase1-neon density (see Figure 1F) versus </w:t>
      </w:r>
      <w:r>
        <w:rPr>
          <w:rFonts w:ascii="Cambria" w:eastAsia="Times New Roman" w:hAnsi="Cambria" w:cs="Calibri"/>
          <w:sz w:val="22"/>
          <w:lang w:eastAsia="en-GB"/>
        </w:rPr>
        <w:t>depolymerization speed</w:t>
      </w:r>
      <w:r w:rsidRPr="00970581">
        <w:rPr>
          <w:rFonts w:ascii="Cambria" w:eastAsia="Times New Roman" w:hAnsi="Cambria" w:cs="Calibri"/>
          <w:sz w:val="22"/>
          <w:lang w:eastAsia="en-GB"/>
        </w:rPr>
        <w:t xml:space="preserve"> (see </w:t>
      </w:r>
      <w:r>
        <w:rPr>
          <w:rFonts w:ascii="Cambria" w:eastAsia="Times New Roman" w:hAnsi="Cambria" w:cs="Calibri"/>
          <w:sz w:val="22"/>
          <w:lang w:eastAsia="en-GB"/>
        </w:rPr>
        <w:t>A</w:t>
      </w:r>
      <w:r w:rsidRPr="00970581">
        <w:rPr>
          <w:rFonts w:ascii="Cambria" w:eastAsia="Times New Roman" w:hAnsi="Cambria" w:cs="Calibri"/>
          <w:sz w:val="22"/>
          <w:lang w:eastAsia="en-GB"/>
        </w:rPr>
        <w:t>). </w:t>
      </w:r>
      <w:proofErr w:type="spellStart"/>
      <w:r>
        <w:rPr>
          <w:rFonts w:ascii="Cambria" w:eastAsia="Times New Roman" w:hAnsi="Cambria" w:cs="Calibri"/>
          <w:b/>
          <w:bCs/>
          <w:sz w:val="22"/>
          <w:lang w:eastAsia="en-GB"/>
        </w:rPr>
        <w:t>F</w:t>
      </w:r>
      <w:proofErr w:type="spellEnd"/>
      <w:r w:rsidRPr="00970581">
        <w:rPr>
          <w:rFonts w:ascii="Cambria" w:eastAsia="Times New Roman" w:hAnsi="Cambria" w:cs="Calibri"/>
          <w:sz w:val="22"/>
          <w:lang w:eastAsia="en-GB"/>
        </w:rPr>
        <w:t> The Ase1-neon density (see Figure 1F) versus rescue frequency (see C). All plots show results for the same experiments as shown in Figure 1.  Boxplots are weighted by the distance a microtubule tip covered during a sampled period of growth or shrinkage. In boxplots, the numbers indicate the number of samples, in bar plots, the numbers indicate the number of catastrophes or rescues. Further, in bar plots, the height of the bar indicates the catastrophe/rescue frequency as determined from all time lapses (number of total events divided by total distance covered), while the error bars indicate the lowest and highest frequencies as determined from each individual time lapse</w:t>
      </w:r>
      <w:r>
        <w:rPr>
          <w:rFonts w:ascii="Cambria" w:eastAsia="Times New Roman" w:hAnsi="Cambria" w:cs="Calibri"/>
          <w:sz w:val="22"/>
          <w:lang w:eastAsia="en-GB"/>
        </w:rPr>
        <w:t xml:space="preserve"> (</w:t>
      </w:r>
      <w:r w:rsidRPr="00970581">
        <w:rPr>
          <w:rFonts w:ascii="Cambria" w:eastAsia="Times New Roman" w:hAnsi="Cambria" w:cs="Calibri"/>
          <w:sz w:val="22"/>
          <w:lang w:eastAsia="en-GB"/>
        </w:rPr>
        <w:t>Methods</w:t>
      </w:r>
      <w:r>
        <w:rPr>
          <w:rFonts w:ascii="Cambria" w:eastAsia="Times New Roman" w:hAnsi="Cambria" w:cs="Calibri"/>
          <w:sz w:val="22"/>
          <w:lang w:eastAsia="en-GB"/>
        </w:rPr>
        <w:t>)</w:t>
      </w:r>
      <w:r w:rsidRPr="00970581">
        <w:rPr>
          <w:rFonts w:ascii="Cambria" w:eastAsia="Times New Roman" w:hAnsi="Cambria" w:cs="Calibri"/>
          <w:sz w:val="22"/>
          <w:lang w:eastAsia="en-GB"/>
        </w:rPr>
        <w:t>. </w:t>
      </w:r>
    </w:p>
    <w:p w14:paraId="639C8002" w14:textId="77777777" w:rsidR="00894C19" w:rsidRDefault="00894C19" w:rsidP="00BC1E06">
      <w:pPr>
        <w:jc w:val="both"/>
        <w:rPr>
          <w:rFonts w:ascii="Cambria" w:eastAsia="Times New Roman" w:hAnsi="Cambria" w:cs="Calibri"/>
          <w:sz w:val="22"/>
          <w:lang w:eastAsia="en-GB"/>
        </w:rPr>
      </w:pPr>
    </w:p>
    <w:p w14:paraId="2550A829" w14:textId="4701B455" w:rsidR="002F2922" w:rsidRPr="00D51E27" w:rsidRDefault="00C2405D" w:rsidP="002F2922">
      <w:pPr>
        <w:spacing w:line="360" w:lineRule="auto"/>
        <w:textAlignment w:val="baseline"/>
        <w:rPr>
          <w:rFonts w:ascii="Cambria" w:eastAsia="Times New Roman" w:hAnsi="Cambria" w:cs="Calibri"/>
          <w:sz w:val="22"/>
          <w:lang w:eastAsia="en-GB"/>
        </w:rPr>
      </w:pPr>
      <w:r w:rsidRPr="00B66295">
        <w:rPr>
          <w:rFonts w:ascii="Cambria" w:eastAsia="Times New Roman" w:hAnsi="Cambria" w:cs="Calibri Light"/>
          <w:b/>
          <w:bCs/>
          <w:sz w:val="22"/>
          <w:lang w:eastAsia="en-GB"/>
        </w:rPr>
        <w:t>A</w:t>
      </w:r>
      <w:r w:rsidR="002F2922" w:rsidRPr="00B66295">
        <w:rPr>
          <w:rFonts w:ascii="Cambria" w:eastAsia="Times New Roman" w:hAnsi="Cambria" w:cs="Calibri Light"/>
          <w:b/>
          <w:bCs/>
          <w:sz w:val="22"/>
          <w:lang w:eastAsia="en-GB"/>
        </w:rPr>
        <w:t>ccumulat</w:t>
      </w:r>
      <w:r w:rsidR="00B45005" w:rsidRPr="00B66295">
        <w:rPr>
          <w:rFonts w:ascii="Cambria" w:eastAsia="Times New Roman" w:hAnsi="Cambria" w:cs="Calibri Light"/>
          <w:b/>
          <w:bCs/>
          <w:sz w:val="22"/>
          <w:lang w:eastAsia="en-GB"/>
        </w:rPr>
        <w:t>ion</w:t>
      </w:r>
      <w:r w:rsidR="002F2922" w:rsidRPr="00B66295">
        <w:rPr>
          <w:rFonts w:ascii="Cambria" w:eastAsia="Times New Roman" w:hAnsi="Cambria" w:cs="Calibri Light"/>
          <w:b/>
          <w:bCs/>
          <w:sz w:val="22"/>
          <w:lang w:eastAsia="en-GB"/>
        </w:rPr>
        <w:t xml:space="preserve"> </w:t>
      </w:r>
      <w:r w:rsidRPr="00B66295">
        <w:rPr>
          <w:rFonts w:ascii="Cambria" w:eastAsia="Times New Roman" w:hAnsi="Cambria" w:cs="Calibri Light"/>
          <w:b/>
          <w:bCs/>
          <w:sz w:val="22"/>
          <w:lang w:eastAsia="en-GB"/>
        </w:rPr>
        <w:t xml:space="preserve">of Ase1 </w:t>
      </w:r>
      <w:r w:rsidR="002F2922" w:rsidRPr="00B66295">
        <w:rPr>
          <w:rFonts w:ascii="Cambria" w:eastAsia="Times New Roman" w:hAnsi="Cambria" w:cs="Calibri Light"/>
          <w:b/>
          <w:bCs/>
          <w:sz w:val="22"/>
          <w:lang w:eastAsia="en-GB"/>
        </w:rPr>
        <w:t xml:space="preserve">at </w:t>
      </w:r>
      <w:r w:rsidRPr="00B66295">
        <w:rPr>
          <w:rFonts w:ascii="Cambria" w:eastAsia="Times New Roman" w:hAnsi="Cambria" w:cs="Calibri Light"/>
          <w:b/>
          <w:bCs/>
          <w:sz w:val="22"/>
          <w:lang w:eastAsia="en-GB"/>
        </w:rPr>
        <w:t>the disassembling ends</w:t>
      </w:r>
      <w:r w:rsidR="002F2922" w:rsidRPr="00B66295">
        <w:rPr>
          <w:rFonts w:ascii="Cambria" w:eastAsia="Times New Roman" w:hAnsi="Cambria" w:cs="Calibri Light"/>
          <w:b/>
          <w:bCs/>
          <w:sz w:val="22"/>
          <w:lang w:eastAsia="en-GB"/>
        </w:rPr>
        <w:t xml:space="preserve"> </w:t>
      </w:r>
      <w:r w:rsidRPr="00B66295">
        <w:rPr>
          <w:rFonts w:ascii="Cambria" w:eastAsia="Times New Roman" w:hAnsi="Cambria" w:cs="Calibri Light"/>
          <w:b/>
          <w:bCs/>
          <w:sz w:val="22"/>
          <w:lang w:eastAsia="en-GB"/>
        </w:rPr>
        <w:t xml:space="preserve">of </w:t>
      </w:r>
      <w:r w:rsidR="00F50D9B" w:rsidRPr="00B66295">
        <w:rPr>
          <w:rFonts w:ascii="Cambria" w:eastAsia="Times New Roman" w:hAnsi="Cambria" w:cs="Calibri Light"/>
          <w:b/>
          <w:bCs/>
          <w:sz w:val="22"/>
          <w:lang w:eastAsia="en-GB"/>
        </w:rPr>
        <w:t xml:space="preserve">shrinking </w:t>
      </w:r>
      <w:r w:rsidRPr="00B66295">
        <w:rPr>
          <w:rFonts w:ascii="Cambria" w:eastAsia="Times New Roman" w:hAnsi="Cambria" w:cs="Calibri Light"/>
          <w:b/>
          <w:bCs/>
          <w:sz w:val="22"/>
          <w:lang w:eastAsia="en-GB"/>
        </w:rPr>
        <w:t>microtubule</w:t>
      </w:r>
      <w:r w:rsidR="00F64677" w:rsidRPr="00B66295">
        <w:rPr>
          <w:rFonts w:ascii="Cambria" w:eastAsia="Times New Roman" w:hAnsi="Cambria" w:cs="Calibri Light"/>
          <w:b/>
          <w:bCs/>
          <w:sz w:val="22"/>
          <w:lang w:eastAsia="en-GB"/>
        </w:rPr>
        <w:t>s</w:t>
      </w:r>
      <w:r w:rsidRPr="00B66295">
        <w:rPr>
          <w:rFonts w:ascii="Cambria" w:eastAsia="Times New Roman" w:hAnsi="Cambria" w:cs="Calibri Light"/>
          <w:b/>
          <w:bCs/>
          <w:sz w:val="22"/>
          <w:lang w:eastAsia="en-GB"/>
        </w:rPr>
        <w:t xml:space="preserve"> reduces </w:t>
      </w:r>
      <w:r w:rsidR="00F50D9B" w:rsidRPr="00B66295">
        <w:rPr>
          <w:rFonts w:ascii="Cambria" w:eastAsia="Times New Roman" w:hAnsi="Cambria" w:cs="Calibri Light"/>
          <w:b/>
          <w:bCs/>
          <w:sz w:val="22"/>
          <w:lang w:eastAsia="en-GB"/>
        </w:rPr>
        <w:t xml:space="preserve">depolymerization </w:t>
      </w:r>
      <w:r w:rsidRPr="00B66295">
        <w:rPr>
          <w:rFonts w:ascii="Cambria" w:eastAsia="Times New Roman" w:hAnsi="Cambria" w:cs="Calibri Light"/>
          <w:b/>
          <w:bCs/>
          <w:sz w:val="22"/>
          <w:lang w:eastAsia="en-GB"/>
        </w:rPr>
        <w:t>velocities</w:t>
      </w:r>
      <w:r w:rsidR="002F2922" w:rsidRPr="00B66295">
        <w:rPr>
          <w:rFonts w:ascii="Cambria" w:eastAsia="Times New Roman" w:hAnsi="Cambria" w:cs="Calibri Light"/>
          <w:b/>
          <w:bCs/>
          <w:sz w:val="22"/>
          <w:lang w:eastAsia="en-GB"/>
        </w:rPr>
        <w:t> </w:t>
      </w:r>
      <w:r w:rsidR="002F2922" w:rsidRPr="00FC3A2C">
        <w:rPr>
          <w:rFonts w:ascii="Cambria" w:eastAsia="Times New Roman" w:hAnsi="Cambria" w:cs="Calibri Light"/>
          <w:color w:val="2F5496"/>
          <w:sz w:val="22"/>
          <w:lang w:eastAsia="en-GB"/>
        </w:rPr>
        <w:t xml:space="preserve">(fig </w:t>
      </w:r>
      <w:r w:rsidR="00045837">
        <w:rPr>
          <w:rFonts w:ascii="Cambria" w:eastAsia="Times New Roman" w:hAnsi="Cambria" w:cs="Calibri Light"/>
          <w:color w:val="2F5496"/>
          <w:sz w:val="22"/>
          <w:lang w:eastAsia="en-GB"/>
        </w:rPr>
        <w:t>3</w:t>
      </w:r>
      <w:r w:rsidR="002F2922" w:rsidRPr="00FC3A2C">
        <w:rPr>
          <w:rFonts w:ascii="Cambria" w:eastAsia="Times New Roman" w:hAnsi="Cambria" w:cs="Calibri Light"/>
          <w:color w:val="2F5496"/>
          <w:sz w:val="22"/>
          <w:lang w:eastAsia="en-GB"/>
        </w:rPr>
        <w:t>)</w:t>
      </w:r>
    </w:p>
    <w:p w14:paraId="3B21A299" w14:textId="30AFB0CB" w:rsidR="00D06149" w:rsidRDefault="002D4243" w:rsidP="0042450E">
      <w:pPr>
        <w:spacing w:line="360" w:lineRule="auto"/>
        <w:jc w:val="both"/>
        <w:textAlignment w:val="baseline"/>
        <w:rPr>
          <w:rFonts w:ascii="Cambria" w:eastAsia="Times New Roman" w:hAnsi="Cambria" w:cs="Calibri"/>
          <w:sz w:val="22"/>
          <w:lang w:eastAsia="en-GB"/>
        </w:rPr>
      </w:pPr>
      <w:r>
        <w:rPr>
          <w:rFonts w:ascii="Cambria" w:eastAsia="Times New Roman" w:hAnsi="Cambria" w:cs="Calibri"/>
          <w:sz w:val="22"/>
          <w:lang w:eastAsia="en-GB"/>
        </w:rPr>
        <w:t>T</w:t>
      </w:r>
      <w:r w:rsidR="00251633">
        <w:rPr>
          <w:rFonts w:ascii="Cambria" w:eastAsia="Times New Roman" w:hAnsi="Cambria" w:cs="Calibri"/>
          <w:sz w:val="22"/>
          <w:lang w:eastAsia="en-GB"/>
        </w:rPr>
        <w:t xml:space="preserve">o </w:t>
      </w:r>
      <w:r>
        <w:rPr>
          <w:rFonts w:ascii="Cambria" w:eastAsia="Times New Roman" w:hAnsi="Cambria" w:cs="Calibri"/>
          <w:sz w:val="22"/>
          <w:lang w:eastAsia="en-GB"/>
        </w:rPr>
        <w:t xml:space="preserve">investigate </w:t>
      </w:r>
      <w:r w:rsidR="00251633">
        <w:rPr>
          <w:rFonts w:ascii="Cambria" w:eastAsia="Times New Roman" w:hAnsi="Cambria" w:cs="Calibri"/>
          <w:sz w:val="22"/>
          <w:lang w:eastAsia="en-GB"/>
        </w:rPr>
        <w:t>the mechanism of Ase1-dependen</w:t>
      </w:r>
      <w:r>
        <w:rPr>
          <w:rFonts w:ascii="Cambria" w:eastAsia="Times New Roman" w:hAnsi="Cambria" w:cs="Calibri"/>
          <w:sz w:val="22"/>
          <w:lang w:eastAsia="en-GB"/>
        </w:rPr>
        <w:t>t</w:t>
      </w:r>
      <w:r w:rsidR="00251633">
        <w:rPr>
          <w:rFonts w:ascii="Cambria" w:eastAsia="Times New Roman" w:hAnsi="Cambria" w:cs="Calibri"/>
          <w:sz w:val="22"/>
          <w:lang w:eastAsia="en-GB"/>
        </w:rPr>
        <w:t xml:space="preserve"> microtubule stabilization, </w:t>
      </w:r>
      <w:r>
        <w:rPr>
          <w:rFonts w:ascii="Cambria" w:eastAsia="Times New Roman" w:hAnsi="Cambria" w:cs="Calibri"/>
          <w:sz w:val="22"/>
          <w:lang w:eastAsia="en-GB"/>
        </w:rPr>
        <w:t>we next</w:t>
      </w:r>
      <w:r w:rsidR="002F2922" w:rsidRPr="00272ABE">
        <w:rPr>
          <w:rFonts w:ascii="Cambria" w:eastAsia="Times New Roman" w:hAnsi="Cambria" w:cs="Calibri"/>
          <w:sz w:val="22"/>
          <w:lang w:eastAsia="en-GB"/>
        </w:rPr>
        <w:t xml:space="preserve"> </w:t>
      </w:r>
      <w:r w:rsidR="002F2922">
        <w:rPr>
          <w:rFonts w:ascii="Cambria" w:eastAsia="Times New Roman" w:hAnsi="Cambria" w:cs="Calibri"/>
          <w:sz w:val="22"/>
          <w:lang w:eastAsia="en-GB"/>
        </w:rPr>
        <w:t xml:space="preserve">examined Ase1 </w:t>
      </w:r>
      <w:r w:rsidR="006175D2">
        <w:rPr>
          <w:rFonts w:ascii="Cambria" w:eastAsia="Times New Roman" w:hAnsi="Cambria" w:cs="Calibri"/>
          <w:sz w:val="22"/>
          <w:lang w:eastAsia="en-GB"/>
        </w:rPr>
        <w:t>at</w:t>
      </w:r>
      <w:r w:rsidR="002F2922" w:rsidRPr="00272ABE">
        <w:rPr>
          <w:rFonts w:ascii="Cambria" w:eastAsia="Times New Roman" w:hAnsi="Cambria" w:cs="Calibri"/>
          <w:sz w:val="22"/>
          <w:lang w:eastAsia="en-GB"/>
        </w:rPr>
        <w:t xml:space="preserve"> </w:t>
      </w:r>
      <w:r w:rsidR="00367CC2">
        <w:rPr>
          <w:rFonts w:ascii="Cambria" w:eastAsia="Times New Roman" w:hAnsi="Cambria" w:cs="Calibri"/>
          <w:sz w:val="22"/>
          <w:lang w:eastAsia="en-GB"/>
        </w:rPr>
        <w:t>microtubule</w:t>
      </w:r>
      <w:r w:rsidR="00367CC2" w:rsidRPr="00272ABE" w:rsidDel="00367CC2">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 xml:space="preserve">ends. </w:t>
      </w:r>
      <w:r>
        <w:rPr>
          <w:rFonts w:ascii="Cambria" w:eastAsia="Times New Roman" w:hAnsi="Cambria" w:cs="Calibri"/>
          <w:sz w:val="22"/>
          <w:lang w:eastAsia="en-GB"/>
        </w:rPr>
        <w:t xml:space="preserve">On growing plus ends, </w:t>
      </w:r>
      <w:r w:rsidR="002F2922" w:rsidRPr="00272ABE">
        <w:rPr>
          <w:rFonts w:ascii="Cambria" w:eastAsia="Times New Roman" w:hAnsi="Cambria" w:cs="Calibri"/>
          <w:sz w:val="22"/>
          <w:lang w:eastAsia="en-GB"/>
        </w:rPr>
        <w:t xml:space="preserve">Ase1 </w:t>
      </w:r>
      <w:r w:rsidRPr="00272ABE">
        <w:rPr>
          <w:rFonts w:ascii="Cambria" w:eastAsia="Times New Roman" w:hAnsi="Cambria" w:cs="Calibri"/>
          <w:sz w:val="22"/>
          <w:lang w:eastAsia="en-GB"/>
        </w:rPr>
        <w:t xml:space="preserve">did not </w:t>
      </w:r>
      <w:r>
        <w:rPr>
          <w:rFonts w:ascii="Cambria" w:eastAsia="Times New Roman" w:hAnsi="Cambria" w:cs="Calibri"/>
          <w:sz w:val="22"/>
          <w:lang w:eastAsia="en-GB"/>
        </w:rPr>
        <w:t xml:space="preserve">exhibit </w:t>
      </w:r>
      <w:r w:rsidRPr="00272ABE">
        <w:rPr>
          <w:rFonts w:ascii="Cambria" w:eastAsia="Times New Roman" w:hAnsi="Cambria" w:cs="Calibri"/>
          <w:sz w:val="22"/>
          <w:lang w:eastAsia="en-GB"/>
        </w:rPr>
        <w:t>any </w:t>
      </w:r>
      <w:r>
        <w:rPr>
          <w:rFonts w:ascii="Cambria" w:eastAsia="Times New Roman" w:hAnsi="Cambria" w:cs="Calibri"/>
          <w:sz w:val="22"/>
          <w:lang w:eastAsia="en-GB"/>
        </w:rPr>
        <w:t>specific localization</w:t>
      </w:r>
      <w:r w:rsidR="002F2922" w:rsidRPr="00272ABE">
        <w:rPr>
          <w:rFonts w:ascii="Cambria" w:eastAsia="Times New Roman" w:hAnsi="Cambria" w:cs="Calibri"/>
          <w:sz w:val="22"/>
          <w:lang w:eastAsia="en-GB"/>
        </w:rPr>
        <w:t> (Figure 1</w:t>
      </w:r>
      <w:r w:rsidR="002F2922">
        <w:rPr>
          <w:rFonts w:ascii="Cambria" w:eastAsia="Times New Roman" w:hAnsi="Cambria" w:cs="Calibri"/>
          <w:sz w:val="22"/>
          <w:lang w:eastAsia="en-GB"/>
        </w:rPr>
        <w:t xml:space="preserve">, </w:t>
      </w:r>
      <w:r w:rsidR="002F2922" w:rsidRPr="00295899">
        <w:rPr>
          <w:rFonts w:ascii="Cambria" w:eastAsia="Times New Roman" w:hAnsi="Cambria" w:cs="Calibri"/>
          <w:sz w:val="22"/>
          <w:lang w:eastAsia="en-GB"/>
        </w:rPr>
        <w:t>Figure S3</w:t>
      </w:r>
      <w:r w:rsidR="00295899" w:rsidRPr="00295899">
        <w:rPr>
          <w:rFonts w:ascii="Cambria" w:eastAsia="Times New Roman" w:hAnsi="Cambria" w:cs="Calibri"/>
          <w:sz w:val="22"/>
          <w:lang w:eastAsia="en-GB"/>
        </w:rPr>
        <w:t>A</w:t>
      </w:r>
      <w:r w:rsidR="002F2922" w:rsidRPr="00272ABE">
        <w:rPr>
          <w:rFonts w:ascii="Cambria" w:eastAsia="Times New Roman" w:hAnsi="Cambria" w:cs="Calibri"/>
          <w:sz w:val="22"/>
          <w:lang w:eastAsia="en-GB"/>
        </w:rPr>
        <w:t>)</w:t>
      </w:r>
      <w:r>
        <w:rPr>
          <w:rFonts w:ascii="Cambria" w:eastAsia="Times New Roman" w:hAnsi="Cambria" w:cs="Calibri"/>
          <w:sz w:val="22"/>
          <w:lang w:eastAsia="en-GB"/>
        </w:rPr>
        <w:t>. W</w:t>
      </w:r>
      <w:r w:rsidR="002F2922" w:rsidRPr="00272ABE">
        <w:rPr>
          <w:rFonts w:ascii="Cambria" w:eastAsia="Times New Roman" w:hAnsi="Cambria" w:cs="Calibri"/>
          <w:sz w:val="22"/>
          <w:lang w:eastAsia="en-GB"/>
        </w:rPr>
        <w:t>e observe</w:t>
      </w:r>
      <w:r>
        <w:rPr>
          <w:rFonts w:ascii="Cambria" w:eastAsia="Times New Roman" w:hAnsi="Cambria" w:cs="Calibri"/>
          <w:sz w:val="22"/>
          <w:lang w:eastAsia="en-GB"/>
        </w:rPr>
        <w:t>d</w:t>
      </w:r>
      <w:r w:rsidR="002F2922" w:rsidRPr="00272ABE">
        <w:rPr>
          <w:rFonts w:ascii="Cambria" w:eastAsia="Times New Roman" w:hAnsi="Cambria" w:cs="Calibri"/>
          <w:sz w:val="22"/>
          <w:lang w:eastAsia="en-GB"/>
        </w:rPr>
        <w:t xml:space="preserve"> </w:t>
      </w:r>
      <w:r>
        <w:rPr>
          <w:rFonts w:ascii="Cambria" w:eastAsia="Times New Roman" w:hAnsi="Cambria" w:cs="Calibri"/>
          <w:sz w:val="22"/>
          <w:lang w:eastAsia="en-GB"/>
        </w:rPr>
        <w:t xml:space="preserve">however </w:t>
      </w:r>
      <w:r w:rsidR="00A16739">
        <w:rPr>
          <w:rFonts w:ascii="Cambria" w:eastAsia="Times New Roman" w:hAnsi="Cambria" w:cs="Calibri"/>
          <w:sz w:val="22"/>
          <w:lang w:eastAsia="en-GB"/>
        </w:rPr>
        <w:t xml:space="preserve">that </w:t>
      </w:r>
      <w:r w:rsidR="002F2922" w:rsidRPr="00272ABE">
        <w:rPr>
          <w:rFonts w:ascii="Cambria" w:eastAsia="Times New Roman" w:hAnsi="Cambria" w:cs="Calibri"/>
          <w:sz w:val="22"/>
          <w:lang w:eastAsia="en-GB"/>
        </w:rPr>
        <w:t xml:space="preserve">Ase1 </w:t>
      </w:r>
      <w:r w:rsidR="00A16739">
        <w:rPr>
          <w:rFonts w:ascii="Cambria" w:eastAsia="Times New Roman" w:hAnsi="Cambria" w:cs="Calibri"/>
          <w:sz w:val="22"/>
          <w:lang w:eastAsia="en-GB"/>
        </w:rPr>
        <w:t xml:space="preserve">accumulated </w:t>
      </w:r>
      <w:r w:rsidR="002F2922" w:rsidRPr="00272ABE">
        <w:rPr>
          <w:rFonts w:ascii="Cambria" w:eastAsia="Times New Roman" w:hAnsi="Cambria" w:cs="Calibri"/>
          <w:sz w:val="22"/>
          <w:lang w:eastAsia="en-GB"/>
        </w:rPr>
        <w:t xml:space="preserve">at depolymerizing </w:t>
      </w:r>
      <w:r w:rsidR="00367CC2">
        <w:rPr>
          <w:rFonts w:ascii="Cambria" w:eastAsia="Times New Roman" w:hAnsi="Cambria" w:cs="Calibri"/>
          <w:sz w:val="22"/>
          <w:lang w:eastAsia="en-GB"/>
        </w:rPr>
        <w:t>microtubule</w:t>
      </w:r>
      <w:r w:rsidR="002F2922" w:rsidRPr="00272ABE">
        <w:rPr>
          <w:rFonts w:ascii="Cambria" w:eastAsia="Times New Roman" w:hAnsi="Cambria" w:cs="Calibri"/>
          <w:sz w:val="22"/>
          <w:lang w:eastAsia="en-GB"/>
        </w:rPr>
        <w:t xml:space="preserve"> tips</w:t>
      </w:r>
      <w:r w:rsidR="00A16739">
        <w:rPr>
          <w:rFonts w:ascii="Cambria" w:eastAsia="Times New Roman" w:hAnsi="Cambria" w:cs="Calibri"/>
          <w:sz w:val="22"/>
          <w:lang w:eastAsia="en-GB"/>
        </w:rPr>
        <w:t>, proximal of the retracting tips</w:t>
      </w:r>
      <w:r w:rsidR="002F2922" w:rsidRPr="00272ABE">
        <w:rPr>
          <w:rFonts w:ascii="Cambria" w:eastAsia="Times New Roman" w:hAnsi="Cambria" w:cs="Calibri"/>
          <w:sz w:val="22"/>
          <w:lang w:eastAsia="en-GB"/>
        </w:rPr>
        <w:t xml:space="preserve"> (Figure 3</w:t>
      </w:r>
      <w:r w:rsidR="008C7654">
        <w:rPr>
          <w:rFonts w:ascii="Cambria" w:eastAsia="Times New Roman" w:hAnsi="Cambria" w:cs="Calibri"/>
          <w:sz w:val="22"/>
          <w:lang w:eastAsia="en-GB"/>
        </w:rPr>
        <w:t>A</w:t>
      </w:r>
      <w:r w:rsidR="00C871E2">
        <w:rPr>
          <w:rFonts w:ascii="Cambria" w:eastAsia="Times New Roman" w:hAnsi="Cambria" w:cs="Calibri"/>
          <w:sz w:val="22"/>
          <w:lang w:eastAsia="en-GB"/>
        </w:rPr>
        <w:t>-C</w:t>
      </w:r>
      <w:r w:rsidR="002F2922" w:rsidRPr="00272ABE">
        <w:rPr>
          <w:rFonts w:ascii="Cambria" w:eastAsia="Times New Roman" w:hAnsi="Cambria" w:cs="Calibri"/>
          <w:sz w:val="22"/>
          <w:lang w:eastAsia="en-GB"/>
        </w:rPr>
        <w:t>)</w:t>
      </w:r>
      <w:r w:rsidR="00F50D9B">
        <w:rPr>
          <w:rFonts w:ascii="Cambria" w:eastAsia="Times New Roman" w:hAnsi="Cambria" w:cs="Calibri"/>
          <w:sz w:val="22"/>
          <w:lang w:eastAsia="en-GB"/>
        </w:rPr>
        <w:t xml:space="preserve">. </w:t>
      </w:r>
      <w:r w:rsidR="00D0477B">
        <w:rPr>
          <w:rFonts w:ascii="Cambria" w:eastAsia="Times New Roman" w:hAnsi="Cambria" w:cs="Calibri"/>
          <w:sz w:val="22"/>
          <w:lang w:eastAsia="en-GB"/>
        </w:rPr>
        <w:t>This accumulation,</w:t>
      </w:r>
      <w:r w:rsidR="00E95E12">
        <w:rPr>
          <w:rFonts w:ascii="Cambria" w:eastAsia="Times New Roman" w:hAnsi="Cambria" w:cs="Calibri"/>
          <w:sz w:val="22"/>
          <w:lang w:eastAsia="en-GB"/>
        </w:rPr>
        <w:t xml:space="preserve"> termed ‘protein sweeping’</w:t>
      </w:r>
      <w:r w:rsidR="003C0B7E">
        <w:rPr>
          <w:rFonts w:ascii="Cambria" w:eastAsia="Times New Roman" w:hAnsi="Cambria" w:cs="Calibri"/>
          <w:sz w:val="22"/>
          <w:lang w:eastAsia="en-GB"/>
        </w:rPr>
        <w:t xml:space="preserve"> or 'herding'</w:t>
      </w:r>
      <w:r w:rsidR="00E95E12">
        <w:rPr>
          <w:rFonts w:ascii="Cambria" w:eastAsia="Times New Roman" w:hAnsi="Cambria" w:cs="Calibri"/>
          <w:sz w:val="22"/>
          <w:lang w:eastAsia="en-GB"/>
        </w:rPr>
        <w:t xml:space="preserve">, </w:t>
      </w:r>
      <w:r w:rsidR="00D0477B">
        <w:rPr>
          <w:rFonts w:ascii="Cambria" w:eastAsia="Times New Roman" w:hAnsi="Cambria" w:cs="Calibri"/>
          <w:sz w:val="22"/>
          <w:lang w:eastAsia="en-GB"/>
        </w:rPr>
        <w:t xml:space="preserve">is </w:t>
      </w:r>
      <w:r w:rsidR="00AC373A">
        <w:rPr>
          <w:rFonts w:ascii="Cambria" w:eastAsia="Times New Roman" w:hAnsi="Cambria" w:cs="Calibri"/>
          <w:sz w:val="22"/>
          <w:lang w:eastAsia="en-GB"/>
        </w:rPr>
        <w:t>analogous to</w:t>
      </w:r>
      <w:r w:rsidR="002F2922" w:rsidRPr="00272ABE">
        <w:rPr>
          <w:rFonts w:ascii="Cambria" w:eastAsia="Times New Roman" w:hAnsi="Cambria" w:cs="Calibri"/>
          <w:sz w:val="22"/>
          <w:lang w:eastAsia="en-GB"/>
        </w:rPr>
        <w:t xml:space="preserve"> </w:t>
      </w:r>
      <w:r w:rsidR="00D0477B">
        <w:rPr>
          <w:rFonts w:ascii="Cambria" w:eastAsia="Times New Roman" w:hAnsi="Cambria" w:cs="Calibri"/>
          <w:sz w:val="22"/>
          <w:lang w:eastAsia="en-GB"/>
        </w:rPr>
        <w:t xml:space="preserve">the </w:t>
      </w:r>
      <w:r w:rsidR="00AC373A" w:rsidRPr="00D06149">
        <w:rPr>
          <w:rFonts w:ascii="Cambria" w:eastAsia="Times New Roman" w:hAnsi="Cambria" w:cs="Calibri"/>
          <w:i/>
          <w:iCs/>
          <w:sz w:val="22"/>
          <w:lang w:eastAsia="en-GB"/>
        </w:rPr>
        <w:t>in vitro</w:t>
      </w:r>
      <w:r w:rsidR="00AC373A">
        <w:rPr>
          <w:rFonts w:ascii="Cambria" w:eastAsia="Times New Roman" w:hAnsi="Cambria" w:cs="Calibri"/>
          <w:sz w:val="22"/>
          <w:lang w:eastAsia="en-GB"/>
        </w:rPr>
        <w:t xml:space="preserve"> behavior of </w:t>
      </w:r>
      <w:r w:rsidR="00D0477B">
        <w:rPr>
          <w:rFonts w:ascii="Cambria" w:eastAsia="Times New Roman" w:hAnsi="Cambria" w:cs="Calibri"/>
          <w:sz w:val="22"/>
          <w:lang w:eastAsia="en-GB"/>
        </w:rPr>
        <w:t xml:space="preserve">kinetochore associated </w:t>
      </w:r>
      <w:r w:rsidR="002F2922" w:rsidRPr="00272ABE">
        <w:rPr>
          <w:rFonts w:ascii="Cambria" w:eastAsia="Times New Roman" w:hAnsi="Cambria" w:cs="Calibri"/>
          <w:sz w:val="22"/>
          <w:lang w:eastAsia="en-GB"/>
        </w:rPr>
        <w:t>Ndc80</w:t>
      </w:r>
      <w:r w:rsidR="001A4AD2">
        <w:rPr>
          <w:rFonts w:ascii="Cambria" w:eastAsia="Times New Roman" w:hAnsi="Cambria" w:cs="Calibri"/>
          <w:sz w:val="22"/>
          <w:lang w:eastAsia="en-GB"/>
        </w:rPr>
        <w:t xml:space="preserve"> and Dam1</w:t>
      </w:r>
      <w:r w:rsidR="002F2922" w:rsidRPr="00272ABE">
        <w:rPr>
          <w:rFonts w:ascii="Cambria" w:eastAsia="Times New Roman" w:hAnsi="Cambria" w:cs="Calibri"/>
          <w:sz w:val="22"/>
          <w:lang w:eastAsia="en-GB"/>
        </w:rPr>
        <w:t xml:space="preserve"> complexes</w:t>
      </w:r>
      <w:r w:rsidR="00D0477B">
        <w:rPr>
          <w:rFonts w:ascii="Cambria" w:eastAsia="Times New Roman" w:hAnsi="Cambria" w:cs="Calibri"/>
          <w:sz w:val="22"/>
          <w:lang w:eastAsia="en-GB"/>
        </w:rPr>
        <w:t>, which</w:t>
      </w:r>
      <w:r w:rsidR="00AC373A">
        <w:rPr>
          <w:rFonts w:ascii="Cambria" w:eastAsia="Times New Roman" w:hAnsi="Cambria" w:cs="Calibri"/>
          <w:sz w:val="22"/>
          <w:lang w:eastAsia="en-GB"/>
        </w:rPr>
        <w:t xml:space="preserve"> can </w:t>
      </w:r>
      <w:r w:rsidR="00A16739">
        <w:rPr>
          <w:rFonts w:ascii="Cambria" w:eastAsia="Times New Roman" w:hAnsi="Cambria" w:cs="Calibri"/>
          <w:sz w:val="22"/>
          <w:lang w:eastAsia="en-GB"/>
        </w:rPr>
        <w:t xml:space="preserve">connect </w:t>
      </w:r>
      <w:r w:rsidR="00D42C20">
        <w:rPr>
          <w:rFonts w:ascii="Cambria" w:eastAsia="Times New Roman" w:hAnsi="Cambria" w:cs="Calibri"/>
          <w:sz w:val="22"/>
          <w:lang w:eastAsia="en-GB"/>
        </w:rPr>
        <w:t xml:space="preserve">large </w:t>
      </w:r>
      <w:r w:rsidR="00AC373A">
        <w:rPr>
          <w:rFonts w:ascii="Cambria" w:eastAsia="Times New Roman" w:hAnsi="Cambria" w:cs="Calibri"/>
          <w:sz w:val="22"/>
          <w:lang w:eastAsia="en-GB"/>
        </w:rPr>
        <w:t>objects</w:t>
      </w:r>
      <w:r w:rsidR="00D42C20">
        <w:rPr>
          <w:rFonts w:ascii="Cambria" w:eastAsia="Times New Roman" w:hAnsi="Cambria" w:cs="Calibri"/>
          <w:sz w:val="22"/>
          <w:lang w:eastAsia="en-GB"/>
        </w:rPr>
        <w:t>,</w:t>
      </w:r>
      <w:r w:rsidR="00AC373A">
        <w:rPr>
          <w:rFonts w:ascii="Cambria" w:eastAsia="Times New Roman" w:hAnsi="Cambria" w:cs="Calibri"/>
          <w:sz w:val="22"/>
          <w:lang w:eastAsia="en-GB"/>
        </w:rPr>
        <w:t xml:space="preserve"> like </w:t>
      </w:r>
      <w:r w:rsidR="00D42C20">
        <w:rPr>
          <w:rFonts w:ascii="Cambria" w:eastAsia="Times New Roman" w:hAnsi="Cambria" w:cs="Calibri"/>
          <w:sz w:val="22"/>
          <w:lang w:eastAsia="en-GB"/>
        </w:rPr>
        <w:t xml:space="preserve">µm-sized </w:t>
      </w:r>
      <w:r w:rsidR="00AC373A">
        <w:rPr>
          <w:rFonts w:ascii="Cambria" w:eastAsia="Times New Roman" w:hAnsi="Cambria" w:cs="Calibri"/>
          <w:sz w:val="22"/>
          <w:lang w:eastAsia="en-GB"/>
        </w:rPr>
        <w:t>beads</w:t>
      </w:r>
      <w:r w:rsidR="00D42C20">
        <w:rPr>
          <w:rFonts w:ascii="Cambria" w:eastAsia="Times New Roman" w:hAnsi="Cambria" w:cs="Calibri"/>
          <w:sz w:val="22"/>
          <w:lang w:eastAsia="en-GB"/>
        </w:rPr>
        <w:t>,</w:t>
      </w:r>
      <w:r w:rsidR="00AC373A">
        <w:rPr>
          <w:rFonts w:ascii="Cambria" w:eastAsia="Times New Roman" w:hAnsi="Cambria" w:cs="Calibri"/>
          <w:sz w:val="22"/>
          <w:lang w:eastAsia="en-GB"/>
        </w:rPr>
        <w:t xml:space="preserve"> to </w:t>
      </w:r>
      <w:r w:rsidR="00D42C20">
        <w:rPr>
          <w:rFonts w:ascii="Cambria" w:eastAsia="Times New Roman" w:hAnsi="Cambria" w:cs="Calibri"/>
          <w:sz w:val="22"/>
          <w:lang w:eastAsia="en-GB"/>
        </w:rPr>
        <w:t>the ends of depolymerizing microtubules</w:t>
      </w:r>
      <w:r w:rsidR="002F2922" w:rsidRPr="00272ABE">
        <w:rPr>
          <w:rFonts w:ascii="Cambria" w:eastAsia="Times New Roman" w:hAnsi="Cambria" w:cs="Calibri"/>
          <w:sz w:val="22"/>
          <w:lang w:eastAsia="en-GB"/>
        </w:rPr>
        <w:t> </w:t>
      </w:r>
      <w:r w:rsidR="002F2922" w:rsidRPr="00272ABE">
        <w:rPr>
          <w:rFonts w:ascii="Cambria" w:eastAsia="Times New Roman" w:hAnsi="Cambria" w:cs="Calibri"/>
          <w:color w:val="000000"/>
          <w:sz w:val="22"/>
          <w:shd w:val="clear" w:color="auto" w:fill="E1E3E6"/>
          <w:lang w:eastAsia="en-GB"/>
        </w:rPr>
        <w:t>(Powers et al. 2009)</w:t>
      </w:r>
      <w:r w:rsidR="002F2922">
        <w:rPr>
          <w:rFonts w:ascii="Cambria" w:eastAsia="Times New Roman" w:hAnsi="Cambria" w:cs="Calibri"/>
          <w:sz w:val="22"/>
          <w:lang w:eastAsia="en-GB"/>
        </w:rPr>
        <w:t>.</w:t>
      </w:r>
      <w:r w:rsidR="002F2922" w:rsidRPr="00272ABE">
        <w:rPr>
          <w:rFonts w:ascii="Cambria" w:eastAsia="Times New Roman" w:hAnsi="Cambria" w:cs="Calibri"/>
          <w:sz w:val="22"/>
          <w:lang w:eastAsia="en-GB"/>
        </w:rPr>
        <w:t> </w:t>
      </w:r>
      <w:r w:rsidR="00A16739">
        <w:rPr>
          <w:rFonts w:ascii="Cambria" w:eastAsia="Times New Roman" w:hAnsi="Cambria" w:cs="Calibri"/>
          <w:sz w:val="22"/>
          <w:lang w:eastAsia="en-GB"/>
        </w:rPr>
        <w:t>Interestingly</w:t>
      </w:r>
      <w:r w:rsidR="00D0477B">
        <w:rPr>
          <w:rFonts w:ascii="Cambria" w:eastAsia="Times New Roman" w:hAnsi="Cambria" w:cs="Calibri"/>
          <w:sz w:val="22"/>
          <w:lang w:eastAsia="en-GB"/>
        </w:rPr>
        <w:t xml:space="preserve">, protein </w:t>
      </w:r>
      <w:r w:rsidR="006E3633">
        <w:rPr>
          <w:rFonts w:ascii="Cambria" w:eastAsia="Times New Roman" w:hAnsi="Cambria" w:cs="Calibri"/>
          <w:sz w:val="22"/>
          <w:lang w:eastAsia="en-GB"/>
        </w:rPr>
        <w:t xml:space="preserve">accumulation </w:t>
      </w:r>
      <w:r w:rsidR="00346272">
        <w:rPr>
          <w:rFonts w:ascii="Cambria" w:eastAsia="Times New Roman" w:hAnsi="Cambria" w:cs="Calibri"/>
          <w:sz w:val="22"/>
          <w:lang w:eastAsia="en-GB"/>
        </w:rPr>
        <w:t xml:space="preserve">at retracting microtubule ends </w:t>
      </w:r>
      <w:r w:rsidR="00A16739">
        <w:rPr>
          <w:rFonts w:ascii="Cambria" w:eastAsia="Times New Roman" w:hAnsi="Cambria" w:cs="Calibri"/>
          <w:sz w:val="22"/>
          <w:lang w:eastAsia="en-GB"/>
        </w:rPr>
        <w:t>may oppose</w:t>
      </w:r>
      <w:r w:rsidR="00346272">
        <w:rPr>
          <w:rFonts w:ascii="Cambria" w:eastAsia="Times New Roman" w:hAnsi="Cambria" w:cs="Calibri"/>
          <w:sz w:val="22"/>
          <w:lang w:eastAsia="en-GB"/>
        </w:rPr>
        <w:t xml:space="preserve"> </w:t>
      </w:r>
      <w:r w:rsidR="00314B36">
        <w:rPr>
          <w:rFonts w:ascii="Cambria" w:eastAsia="Times New Roman" w:hAnsi="Cambria" w:cs="Calibri"/>
          <w:sz w:val="22"/>
          <w:lang w:eastAsia="en-GB"/>
        </w:rPr>
        <w:t xml:space="preserve">MT </w:t>
      </w:r>
      <w:r w:rsidR="001A4AD2">
        <w:rPr>
          <w:rFonts w:ascii="Cambria" w:eastAsia="Times New Roman" w:hAnsi="Cambria" w:cs="Calibri"/>
          <w:sz w:val="22"/>
          <w:lang w:eastAsia="en-GB"/>
        </w:rPr>
        <w:t>depolymerization</w:t>
      </w:r>
      <w:r w:rsidR="00AC18B5">
        <w:rPr>
          <w:rFonts w:ascii="Cambria" w:eastAsia="Times New Roman" w:hAnsi="Cambria" w:cs="Calibri"/>
          <w:sz w:val="22"/>
          <w:lang w:eastAsia="en-GB"/>
        </w:rPr>
        <w:t xml:space="preserve"> </w:t>
      </w:r>
      <w:r w:rsidR="00AC18B5">
        <w:rPr>
          <w:rFonts w:ascii="Cambria" w:eastAsia="Times New Roman" w:hAnsi="Cambria" w:cs="Calibri"/>
          <w:sz w:val="22"/>
          <w:lang w:eastAsia="en-GB"/>
        </w:rPr>
        <w:fldChar w:fldCharType="begin" w:fldLock="1"/>
      </w:r>
      <w:r w:rsidR="00FD0C06">
        <w:rPr>
          <w:rFonts w:ascii="Cambria" w:eastAsia="Times New Roman" w:hAnsi="Cambria" w:cs="Calibri"/>
          <w:sz w:val="22"/>
          <w:lang w:eastAsia="en-GB"/>
        </w:rPr>
        <w:instrText>ADDIN CSL_CITATION {"citationItems":[{"id":"ITEM-1","itemData":{"DOI":"10.1073/pnas.0807859105","ISBN":"0406204101","ISSN":"0027-8424","abstract":"Accurate chromosome segregation during mitotic division of budding yeast depends on the multiprotein kinetochore complex, Dam1 (also known as DASH). Purified Dam1 heterodecamers encircle microtubules (MTs) to form rings that can function as “couplers,” molecular devices that transduce energy from MT disassembly into the motion of a cargo. Here we show that MT depolymerization develops a force against a Dam1 ring that is sixfold larger than the force exerted on a coupler that binds only one side of an MT. Wild-type rings slow depolymerization fourfold, but rings that include a mutant Dam1p with truncated C terminus slow depolymerization less, consistent with the idea that this tail is part of a strong bond between rings and MTs. A molecular-mechanical model for Dam1-MT interaction predicts that binding between this flexible tail and the MT wall should cause a Dam1 ring to wobble, and Fourier analysis of moving, ring-attached beads corroborates this prediction. Comparison of the forces generated against wild-type and mutant complexes confirms the importance of tight Dam1-MT association for processive cargo movement under load.","author":[{"dropping-particle":"","family":"Grishchuk","given":"Ekaterina L.","non-dropping-particle":"","parse-names":false,"suffix":""},{"dropping-particle":"","family":"Efremov","given":"Artem K.","non-dropping-particle":"","parse-names":false,"suffix":""},{"dropping-particle":"","family":"Volkov","given":"Vladimir A.","non-dropping-particle":"","parse-names":false,"suffix":""},{"dropping-particle":"","family":"Spiridonov","given":"Ilia S.","non-dropping-particle":"","parse-names":false,"suffix":""},{"dropping-particle":"","family":"Gudimchuk","given":"Nikita","non-dropping-particle":"","parse-names":false,"suffix":""},{"dropping-particle":"","family":"Westermann","given":"Stefan","non-dropping-particle":"","parse-names":false,"suffix":""},{"dropping-particle":"","family":"Drubin","given":"David","non-dropping-particle":"","parse-names":false,"suffix":""},{"dropping-particle":"","family":"Barnes","given":"Georjana","non-dropping-particle":"","parse-names":false,"suffix":""},{"dropping-particle":"","family":"McIntosh","given":"J. Richard","non-dropping-particle":"","parse-names":false,"suffix":""},{"dropping-particle":"","family":"Ataullakhanov","given":"Fazly I.","non-dropping-particle":"","parse-names":false,"suffix":""}],"container-title":"Proceedings of the National Academy of Sciences","id":"ITEM-1","issue":"40","issued":{"date-parts":[["2008","10","7"]]},"page":"15423-15428","title":"The Dam1 ring binds microtubules strongly enough to be a processive as well as energy-efficient coupler for chromosome motion","type":"article-journal","volume":"105"},"uris":["http://www.mendeley.com/documents/?uuid=81d5312f-8cbd-4dac-a98d-26e89897c38c"]}],"mendeley":{"formattedCitation":"(Grishchuk et al. 2008)","plainTextFormattedCitation":"(Grishchuk et al. 2008)","previouslyFormattedCitation":"(Grishchuk et al. 2008)"},"properties":{"noteIndex":0},"schema":"https://github.com/citation-style-language/schema/raw/master/csl-citation.json"}</w:instrText>
      </w:r>
      <w:r w:rsidR="00AC18B5">
        <w:rPr>
          <w:rFonts w:ascii="Cambria" w:eastAsia="Times New Roman" w:hAnsi="Cambria" w:cs="Calibri"/>
          <w:sz w:val="22"/>
          <w:lang w:eastAsia="en-GB"/>
        </w:rPr>
        <w:fldChar w:fldCharType="separate"/>
      </w:r>
      <w:r w:rsidR="00AC18B5" w:rsidRPr="00AC18B5">
        <w:rPr>
          <w:rFonts w:ascii="Cambria" w:eastAsia="Times New Roman" w:hAnsi="Cambria" w:cs="Calibri"/>
          <w:noProof/>
          <w:sz w:val="22"/>
          <w:lang w:eastAsia="en-GB"/>
        </w:rPr>
        <w:t>(Grishchuk et al. 2008)</w:t>
      </w:r>
      <w:r w:rsidR="00AC18B5">
        <w:rPr>
          <w:rFonts w:ascii="Cambria" w:eastAsia="Times New Roman" w:hAnsi="Cambria" w:cs="Calibri"/>
          <w:sz w:val="22"/>
          <w:lang w:eastAsia="en-GB"/>
        </w:rPr>
        <w:fldChar w:fldCharType="end"/>
      </w:r>
      <w:r w:rsidR="003C0B7E">
        <w:rPr>
          <w:rFonts w:ascii="Cambria" w:eastAsia="Times New Roman" w:hAnsi="Cambria" w:cs="Calibri"/>
          <w:sz w:val="22"/>
          <w:lang w:eastAsia="en-GB"/>
        </w:rPr>
        <w:t>(</w:t>
      </w:r>
      <w:r w:rsidR="003C0B7E" w:rsidRPr="00B66295">
        <w:rPr>
          <w:rFonts w:ascii="Cambria" w:eastAsia="Times New Roman" w:hAnsi="Cambria" w:cs="Calibri"/>
          <w:sz w:val="22"/>
          <w:highlight w:val="yellow"/>
          <w:lang w:eastAsia="en-GB"/>
        </w:rPr>
        <w:t>REF Al-</w:t>
      </w:r>
      <w:proofErr w:type="spellStart"/>
      <w:r w:rsidR="003C0B7E" w:rsidRPr="00B66295">
        <w:rPr>
          <w:rFonts w:ascii="Cambria" w:eastAsia="Times New Roman" w:hAnsi="Cambria" w:cs="Calibri"/>
          <w:sz w:val="22"/>
          <w:highlight w:val="yellow"/>
          <w:lang w:eastAsia="en-GB"/>
        </w:rPr>
        <w:t>Hiyasat</w:t>
      </w:r>
      <w:proofErr w:type="spellEnd"/>
      <w:r w:rsidR="003C0B7E" w:rsidRPr="00B66295">
        <w:rPr>
          <w:rFonts w:ascii="Cambria" w:eastAsia="Times New Roman" w:hAnsi="Cambria" w:cs="Calibri"/>
          <w:sz w:val="22"/>
          <w:highlight w:val="yellow"/>
          <w:lang w:eastAsia="en-GB"/>
        </w:rPr>
        <w:t xml:space="preserve"> &amp; Howard, </w:t>
      </w:r>
      <w:proofErr w:type="spellStart"/>
      <w:r w:rsidR="003C0B7E" w:rsidRPr="00B66295">
        <w:rPr>
          <w:rFonts w:ascii="Cambria" w:eastAsia="Times New Roman" w:hAnsi="Cambria" w:cs="Calibri"/>
          <w:sz w:val="22"/>
          <w:highlight w:val="yellow"/>
          <w:lang w:eastAsia="en-GB"/>
        </w:rPr>
        <w:t>arxiv</w:t>
      </w:r>
      <w:proofErr w:type="spellEnd"/>
      <w:r w:rsidR="003C0B7E" w:rsidRPr="00B66295">
        <w:rPr>
          <w:rFonts w:ascii="Cambria" w:eastAsia="Times New Roman" w:hAnsi="Cambria" w:cs="Calibri"/>
          <w:sz w:val="22"/>
          <w:highlight w:val="yellow"/>
          <w:lang w:eastAsia="en-GB"/>
        </w:rPr>
        <w:t xml:space="preserve"> 2022</w:t>
      </w:r>
      <w:r w:rsidR="003C0B7E">
        <w:rPr>
          <w:rFonts w:ascii="Cambria" w:eastAsia="Times New Roman" w:hAnsi="Cambria" w:cs="Calibri"/>
          <w:sz w:val="22"/>
          <w:lang w:eastAsia="en-GB"/>
        </w:rPr>
        <w:t>)</w:t>
      </w:r>
      <w:r w:rsidR="00346272">
        <w:rPr>
          <w:rFonts w:ascii="Cambria" w:eastAsia="Times New Roman" w:hAnsi="Cambria" w:cs="Calibri"/>
          <w:sz w:val="22"/>
          <w:lang w:eastAsia="en-GB"/>
        </w:rPr>
        <w:t>.</w:t>
      </w:r>
      <w:r w:rsidR="001A4AD2">
        <w:rPr>
          <w:rFonts w:ascii="Cambria" w:eastAsia="Times New Roman" w:hAnsi="Cambria" w:cs="Calibri"/>
          <w:sz w:val="22"/>
          <w:lang w:eastAsia="en-GB"/>
        </w:rPr>
        <w:t xml:space="preserve"> </w:t>
      </w:r>
      <w:r w:rsidR="00D42C20">
        <w:rPr>
          <w:rFonts w:ascii="Cambria" w:eastAsia="Times New Roman" w:hAnsi="Cambria" w:cs="Calibri"/>
          <w:sz w:val="22"/>
          <w:lang w:eastAsia="en-GB"/>
        </w:rPr>
        <w:t>T</w:t>
      </w:r>
      <w:r w:rsidR="00346272">
        <w:rPr>
          <w:rFonts w:ascii="Cambria" w:eastAsia="Times New Roman" w:hAnsi="Cambria" w:cs="Calibri"/>
          <w:sz w:val="22"/>
          <w:lang w:eastAsia="en-GB"/>
        </w:rPr>
        <w:t>herefore</w:t>
      </w:r>
      <w:r w:rsidR="0070591A">
        <w:rPr>
          <w:rFonts w:ascii="Cambria" w:eastAsia="Times New Roman" w:hAnsi="Cambria" w:cs="Calibri"/>
          <w:sz w:val="22"/>
          <w:lang w:eastAsia="en-GB"/>
        </w:rPr>
        <w:t>, using a modified setup (see Methods),</w:t>
      </w:r>
      <w:r w:rsidR="00346272">
        <w:rPr>
          <w:rFonts w:ascii="Cambria" w:eastAsia="Times New Roman" w:hAnsi="Cambria" w:cs="Calibri"/>
          <w:sz w:val="22"/>
          <w:lang w:eastAsia="en-GB"/>
        </w:rPr>
        <w:t xml:space="preserve"> </w:t>
      </w:r>
      <w:r w:rsidR="00D42C20">
        <w:rPr>
          <w:rFonts w:ascii="Cambria" w:eastAsia="Times New Roman" w:hAnsi="Cambria" w:cs="Calibri"/>
          <w:sz w:val="22"/>
          <w:lang w:eastAsia="en-GB"/>
        </w:rPr>
        <w:t xml:space="preserve">we </w:t>
      </w:r>
      <w:r w:rsidR="00346272">
        <w:rPr>
          <w:rFonts w:ascii="Cambria" w:eastAsia="Times New Roman" w:hAnsi="Cambria" w:cs="Calibri"/>
          <w:sz w:val="22"/>
          <w:lang w:eastAsia="en-GB"/>
        </w:rPr>
        <w:t xml:space="preserve">performed </w:t>
      </w:r>
      <w:r w:rsidR="00E95E12">
        <w:rPr>
          <w:rFonts w:ascii="Cambria" w:eastAsia="Times New Roman" w:hAnsi="Cambria" w:cs="Calibri"/>
          <w:sz w:val="22"/>
          <w:lang w:eastAsia="en-GB"/>
        </w:rPr>
        <w:t>further</w:t>
      </w:r>
      <w:r w:rsidR="00960807">
        <w:rPr>
          <w:rFonts w:ascii="Cambria" w:eastAsia="Times New Roman" w:hAnsi="Cambria" w:cs="Calibri"/>
          <w:sz w:val="22"/>
          <w:lang w:eastAsia="en-GB"/>
        </w:rPr>
        <w:t xml:space="preserve"> experiments </w:t>
      </w:r>
      <w:r w:rsidR="00A16739">
        <w:rPr>
          <w:rFonts w:ascii="Cambria" w:eastAsia="Times New Roman" w:hAnsi="Cambria" w:cs="Calibri"/>
          <w:sz w:val="22"/>
          <w:lang w:eastAsia="en-GB"/>
        </w:rPr>
        <w:t xml:space="preserve">to measure </w:t>
      </w:r>
      <w:r w:rsidR="002F2922" w:rsidRPr="00272ABE">
        <w:rPr>
          <w:rFonts w:ascii="Cambria" w:eastAsia="Times New Roman" w:hAnsi="Cambria" w:cs="Calibri"/>
          <w:sz w:val="22"/>
          <w:lang w:eastAsia="en-GB"/>
        </w:rPr>
        <w:t>Ase1 accumulat</w:t>
      </w:r>
      <w:r w:rsidR="002F2922">
        <w:rPr>
          <w:rFonts w:ascii="Cambria" w:eastAsia="Times New Roman" w:hAnsi="Cambria" w:cs="Calibri"/>
          <w:sz w:val="22"/>
          <w:lang w:eastAsia="en-GB"/>
        </w:rPr>
        <w:t>ion</w:t>
      </w:r>
      <w:r w:rsidR="002F2922" w:rsidRPr="00272ABE">
        <w:rPr>
          <w:rFonts w:ascii="Cambria" w:eastAsia="Times New Roman" w:hAnsi="Cambria" w:cs="Calibri"/>
          <w:sz w:val="22"/>
          <w:lang w:eastAsia="en-GB"/>
        </w:rPr>
        <w:t xml:space="preserve"> at depolymerizing </w:t>
      </w:r>
      <w:r w:rsidR="0070591A">
        <w:rPr>
          <w:rFonts w:ascii="Cambria" w:eastAsia="Times New Roman" w:hAnsi="Cambria" w:cs="Calibri"/>
          <w:sz w:val="22"/>
          <w:lang w:eastAsia="en-GB"/>
        </w:rPr>
        <w:t>microtubule</w:t>
      </w:r>
      <w:r w:rsidR="002F2922" w:rsidRPr="00272ABE">
        <w:rPr>
          <w:rFonts w:ascii="Cambria" w:eastAsia="Times New Roman" w:hAnsi="Cambria" w:cs="Calibri"/>
          <w:sz w:val="22"/>
          <w:lang w:eastAsia="en-GB"/>
        </w:rPr>
        <w:t xml:space="preserve"> ends</w:t>
      </w:r>
      <w:r w:rsidR="002F2922">
        <w:rPr>
          <w:rFonts w:ascii="Cambria" w:eastAsia="Times New Roman" w:hAnsi="Cambria" w:cs="Calibri"/>
          <w:sz w:val="22"/>
          <w:lang w:eastAsia="en-GB"/>
        </w:rPr>
        <w:t xml:space="preserve"> over time</w:t>
      </w:r>
      <w:r w:rsidR="0070591A">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 xml:space="preserve">Figure </w:t>
      </w:r>
      <w:r w:rsidR="002F2922" w:rsidRPr="00D06149">
        <w:rPr>
          <w:rFonts w:ascii="Cambria" w:eastAsia="Times New Roman" w:hAnsi="Cambria" w:cs="Calibri"/>
          <w:sz w:val="22"/>
          <w:highlight w:val="yellow"/>
          <w:lang w:eastAsia="en-GB"/>
        </w:rPr>
        <w:t>S</w:t>
      </w:r>
      <w:r w:rsidR="0070591A" w:rsidRPr="00D06149">
        <w:rPr>
          <w:rFonts w:ascii="Cambria" w:eastAsia="Times New Roman" w:hAnsi="Cambria" w:cs="Calibri"/>
          <w:sz w:val="22"/>
          <w:highlight w:val="yellow"/>
          <w:lang w:eastAsia="en-GB"/>
        </w:rPr>
        <w:t>3</w:t>
      </w:r>
      <w:r w:rsidR="002F2922" w:rsidRPr="00272ABE">
        <w:rPr>
          <w:rFonts w:ascii="Cambria" w:eastAsia="Times New Roman" w:hAnsi="Cambria" w:cs="Calibri"/>
          <w:sz w:val="22"/>
          <w:lang w:eastAsia="en-GB"/>
        </w:rPr>
        <w:t>). </w:t>
      </w:r>
      <w:r w:rsidR="002F2922">
        <w:rPr>
          <w:rFonts w:ascii="Cambria" w:eastAsia="Times New Roman" w:hAnsi="Cambria" w:cs="Calibri"/>
          <w:sz w:val="22"/>
          <w:lang w:eastAsia="en-GB"/>
        </w:rPr>
        <w:t xml:space="preserve">We </w:t>
      </w:r>
      <w:r w:rsidR="0070591A">
        <w:rPr>
          <w:rFonts w:ascii="Cambria" w:eastAsia="Times New Roman" w:hAnsi="Cambria" w:cs="Calibri"/>
          <w:sz w:val="22"/>
          <w:lang w:eastAsia="en-GB"/>
        </w:rPr>
        <w:t xml:space="preserve">found </w:t>
      </w:r>
      <w:r w:rsidR="002F2922">
        <w:rPr>
          <w:rFonts w:ascii="Cambria" w:eastAsia="Times New Roman" w:hAnsi="Cambria" w:cs="Calibri"/>
          <w:sz w:val="22"/>
          <w:lang w:eastAsia="en-GB"/>
        </w:rPr>
        <w:t>that</w:t>
      </w:r>
      <w:r w:rsidR="002F2922" w:rsidRPr="00272ABE">
        <w:rPr>
          <w:rFonts w:ascii="Cambria" w:eastAsia="Times New Roman" w:hAnsi="Cambria" w:cs="Calibri"/>
          <w:sz w:val="22"/>
          <w:lang w:eastAsia="en-GB"/>
        </w:rPr>
        <w:t xml:space="preserve"> </w:t>
      </w:r>
      <w:r w:rsidR="002F2922">
        <w:rPr>
          <w:rFonts w:ascii="Cambria" w:eastAsia="Times New Roman" w:hAnsi="Cambria" w:cs="Calibri"/>
          <w:sz w:val="22"/>
          <w:lang w:eastAsia="en-GB"/>
        </w:rPr>
        <w:t xml:space="preserve">Ase1 </w:t>
      </w:r>
      <w:r w:rsidR="002F2922" w:rsidRPr="00272ABE">
        <w:rPr>
          <w:rFonts w:ascii="Cambria" w:eastAsia="Times New Roman" w:hAnsi="Cambria" w:cs="Calibri"/>
          <w:sz w:val="22"/>
          <w:lang w:eastAsia="en-GB"/>
        </w:rPr>
        <w:t>accumulat</w:t>
      </w:r>
      <w:r w:rsidR="00F07FE6">
        <w:rPr>
          <w:rFonts w:ascii="Cambria" w:eastAsia="Times New Roman" w:hAnsi="Cambria" w:cs="Calibri"/>
          <w:sz w:val="22"/>
          <w:lang w:eastAsia="en-GB"/>
        </w:rPr>
        <w:t xml:space="preserve">ed </w:t>
      </w:r>
      <w:r w:rsidR="0070591A">
        <w:rPr>
          <w:rFonts w:ascii="Cambria" w:eastAsia="Times New Roman" w:hAnsi="Cambria" w:cs="Calibri"/>
          <w:sz w:val="22"/>
          <w:lang w:eastAsia="en-GB"/>
        </w:rPr>
        <w:t xml:space="preserve">within </w:t>
      </w:r>
      <w:r w:rsidR="002F2922" w:rsidRPr="00272ABE">
        <w:rPr>
          <w:rFonts w:ascii="Cambria" w:eastAsia="Times New Roman" w:hAnsi="Cambria" w:cs="Calibri"/>
          <w:sz w:val="22"/>
          <w:lang w:eastAsia="en-GB"/>
        </w:rPr>
        <w:t>20 seconds after catastrophe</w:t>
      </w:r>
      <w:r w:rsidR="00781F42">
        <w:rPr>
          <w:rFonts w:ascii="Cambria" w:eastAsia="Times New Roman" w:hAnsi="Cambria" w:cs="Calibri"/>
          <w:sz w:val="22"/>
          <w:lang w:eastAsia="en-GB"/>
        </w:rPr>
        <w:t>, after which</w:t>
      </w:r>
      <w:r w:rsidR="00F07FE6">
        <w:rPr>
          <w:rFonts w:ascii="Cambria" w:eastAsia="Times New Roman" w:hAnsi="Cambria" w:cs="Calibri"/>
          <w:sz w:val="22"/>
          <w:lang w:eastAsia="en-GB"/>
        </w:rPr>
        <w:t xml:space="preserve"> Ase1 densit</w:t>
      </w:r>
      <w:r w:rsidR="000C6B58">
        <w:rPr>
          <w:rFonts w:ascii="Cambria" w:eastAsia="Times New Roman" w:hAnsi="Cambria" w:cs="Calibri"/>
          <w:sz w:val="22"/>
          <w:lang w:eastAsia="en-GB"/>
        </w:rPr>
        <w:t>ies</w:t>
      </w:r>
      <w:r w:rsidR="00F07FE6">
        <w:rPr>
          <w:rFonts w:ascii="Cambria" w:eastAsia="Times New Roman" w:hAnsi="Cambria" w:cs="Calibri"/>
          <w:sz w:val="22"/>
          <w:lang w:eastAsia="en-GB"/>
        </w:rPr>
        <w:t xml:space="preserve"> </w:t>
      </w:r>
      <w:r w:rsidR="00781F42">
        <w:rPr>
          <w:rFonts w:ascii="Cambria" w:eastAsia="Times New Roman" w:hAnsi="Cambria" w:cs="Calibri"/>
          <w:sz w:val="22"/>
          <w:lang w:eastAsia="en-GB"/>
        </w:rPr>
        <w:t xml:space="preserve">saturated </w:t>
      </w:r>
      <w:r w:rsidR="002F2922" w:rsidRPr="00272ABE">
        <w:rPr>
          <w:rFonts w:ascii="Cambria" w:eastAsia="Times New Roman" w:hAnsi="Cambria" w:cs="Calibri"/>
          <w:sz w:val="22"/>
          <w:lang w:eastAsia="en-GB"/>
        </w:rPr>
        <w:t>(Figure </w:t>
      </w:r>
      <w:r w:rsidR="008C7654">
        <w:rPr>
          <w:rFonts w:ascii="Cambria" w:eastAsia="Times New Roman" w:hAnsi="Cambria" w:cs="Calibri"/>
          <w:sz w:val="22"/>
          <w:lang w:eastAsia="en-GB"/>
        </w:rPr>
        <w:t>3D</w:t>
      </w:r>
      <w:r w:rsidR="002F2922" w:rsidRPr="00272ABE">
        <w:rPr>
          <w:rFonts w:ascii="Cambria" w:eastAsia="Times New Roman" w:hAnsi="Cambria" w:cs="Calibri"/>
          <w:sz w:val="22"/>
          <w:lang w:eastAsia="en-GB"/>
        </w:rPr>
        <w:t>). Th</w:t>
      </w:r>
      <w:r w:rsidR="00781F42">
        <w:rPr>
          <w:rFonts w:ascii="Cambria" w:eastAsia="Times New Roman" w:hAnsi="Cambria" w:cs="Calibri"/>
          <w:sz w:val="22"/>
          <w:lang w:eastAsia="en-GB"/>
        </w:rPr>
        <w:t>e</w:t>
      </w:r>
      <w:r w:rsidR="002F2922" w:rsidRPr="00272ABE">
        <w:rPr>
          <w:rFonts w:ascii="Cambria" w:eastAsia="Times New Roman" w:hAnsi="Cambria" w:cs="Calibri"/>
          <w:sz w:val="22"/>
          <w:lang w:eastAsia="en-GB"/>
        </w:rPr>
        <w:t xml:space="preserve"> accumulation</w:t>
      </w:r>
      <w:r w:rsidR="0070591A">
        <w:rPr>
          <w:rFonts w:ascii="Cambria" w:eastAsia="Times New Roman" w:hAnsi="Cambria" w:cs="Calibri"/>
          <w:sz w:val="22"/>
          <w:lang w:eastAsia="en-GB"/>
        </w:rPr>
        <w:t xml:space="preserve"> </w:t>
      </w:r>
      <w:r w:rsidR="001A3CA9">
        <w:rPr>
          <w:rFonts w:ascii="Cambria" w:eastAsia="Times New Roman" w:hAnsi="Cambria" w:cs="Calibri"/>
          <w:sz w:val="22"/>
          <w:lang w:eastAsia="en-GB"/>
        </w:rPr>
        <w:t xml:space="preserve">and </w:t>
      </w:r>
      <w:r w:rsidR="00606C2C">
        <w:rPr>
          <w:rFonts w:ascii="Cambria" w:eastAsia="Times New Roman" w:hAnsi="Cambria" w:cs="Calibri"/>
          <w:sz w:val="22"/>
          <w:lang w:eastAsia="en-GB"/>
        </w:rPr>
        <w:t xml:space="preserve">the </w:t>
      </w:r>
      <w:r w:rsidR="001A3CA9">
        <w:rPr>
          <w:rFonts w:ascii="Cambria" w:eastAsia="Times New Roman" w:hAnsi="Cambria" w:cs="Calibri"/>
          <w:sz w:val="22"/>
          <w:lang w:eastAsia="en-GB"/>
        </w:rPr>
        <w:t>resulting</w:t>
      </w:r>
      <w:r w:rsidR="00F07FE6">
        <w:rPr>
          <w:rFonts w:ascii="Cambria" w:eastAsia="Times New Roman" w:hAnsi="Cambria" w:cs="Calibri"/>
          <w:sz w:val="22"/>
          <w:lang w:eastAsia="en-GB"/>
        </w:rPr>
        <w:t xml:space="preserve"> </w:t>
      </w:r>
      <w:r w:rsidR="00A16739">
        <w:rPr>
          <w:rFonts w:ascii="Cambria" w:eastAsia="Times New Roman" w:hAnsi="Cambria" w:cs="Calibri"/>
          <w:sz w:val="22"/>
          <w:lang w:eastAsia="en-GB"/>
        </w:rPr>
        <w:t>elevated levels</w:t>
      </w:r>
      <w:r w:rsidR="001A3CA9">
        <w:rPr>
          <w:rFonts w:ascii="Cambria" w:eastAsia="Times New Roman" w:hAnsi="Cambria" w:cs="Calibri"/>
          <w:sz w:val="22"/>
          <w:lang w:eastAsia="en-GB"/>
        </w:rPr>
        <w:t xml:space="preserve"> of Ase1 </w:t>
      </w:r>
      <w:r w:rsidR="00781F42">
        <w:rPr>
          <w:rFonts w:ascii="Cambria" w:eastAsia="Times New Roman" w:hAnsi="Cambria" w:cs="Calibri"/>
          <w:sz w:val="22"/>
          <w:lang w:eastAsia="en-GB"/>
        </w:rPr>
        <w:t>at the retracting microtubule tip</w:t>
      </w:r>
      <w:r w:rsidR="001A3CA9">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 xml:space="preserve">coincided with </w:t>
      </w:r>
      <w:r w:rsidR="00781F42">
        <w:rPr>
          <w:rFonts w:ascii="Cambria" w:eastAsia="Times New Roman" w:hAnsi="Cambria" w:cs="Calibri"/>
          <w:sz w:val="22"/>
          <w:lang w:eastAsia="en-GB"/>
        </w:rPr>
        <w:t>a</w:t>
      </w:r>
      <w:r w:rsidR="002F2922" w:rsidRPr="00272ABE">
        <w:rPr>
          <w:rFonts w:ascii="Cambria" w:eastAsia="Times New Roman" w:hAnsi="Cambria" w:cs="Calibri"/>
          <w:sz w:val="22"/>
          <w:lang w:eastAsia="en-GB"/>
        </w:rPr>
        <w:t xml:space="preserve"> </w:t>
      </w:r>
      <w:r w:rsidR="00A16739">
        <w:rPr>
          <w:rFonts w:ascii="Cambria" w:eastAsia="Times New Roman" w:hAnsi="Cambria" w:cs="Calibri"/>
          <w:sz w:val="22"/>
          <w:lang w:eastAsia="en-GB"/>
        </w:rPr>
        <w:t>slowdown of</w:t>
      </w:r>
      <w:r w:rsidR="002F2922" w:rsidRPr="00272ABE">
        <w:rPr>
          <w:rFonts w:ascii="Cambria" w:eastAsia="Times New Roman" w:hAnsi="Cambria" w:cs="Calibri"/>
          <w:sz w:val="22"/>
          <w:lang w:eastAsia="en-GB"/>
        </w:rPr>
        <w:t xml:space="preserve"> depolymerization</w:t>
      </w:r>
      <w:r w:rsidR="00A16739">
        <w:rPr>
          <w:rFonts w:ascii="Cambria" w:eastAsia="Times New Roman" w:hAnsi="Cambria" w:cs="Calibri"/>
          <w:sz w:val="22"/>
          <w:lang w:eastAsia="en-GB"/>
        </w:rPr>
        <w:t>, both for isolated</w:t>
      </w:r>
      <w:r w:rsidR="00781F42">
        <w:rPr>
          <w:rFonts w:ascii="Cambria" w:eastAsia="Times New Roman" w:hAnsi="Cambria" w:cs="Calibri"/>
          <w:sz w:val="22"/>
          <w:lang w:eastAsia="en-GB"/>
        </w:rPr>
        <w:t xml:space="preserve"> microtubules and antiparallel overlaps</w:t>
      </w:r>
      <w:r w:rsidR="00A16739">
        <w:rPr>
          <w:rFonts w:ascii="Cambria" w:eastAsia="Times New Roman" w:hAnsi="Cambria" w:cs="Calibri"/>
          <w:sz w:val="22"/>
          <w:lang w:eastAsia="en-GB"/>
        </w:rPr>
        <w:t>, with a stronger effect on the later ones</w:t>
      </w:r>
      <w:r w:rsidR="00781F42">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(Figure </w:t>
      </w:r>
      <w:r w:rsidR="00826999">
        <w:rPr>
          <w:rFonts w:ascii="Cambria" w:eastAsia="Times New Roman" w:hAnsi="Cambria" w:cs="Calibri"/>
          <w:sz w:val="22"/>
          <w:lang w:eastAsia="en-GB"/>
        </w:rPr>
        <w:t>3E</w:t>
      </w:r>
      <w:r w:rsidR="00B25DB9">
        <w:rPr>
          <w:rFonts w:ascii="Cambria" w:eastAsia="Times New Roman" w:hAnsi="Cambria" w:cs="Calibri"/>
          <w:sz w:val="22"/>
          <w:lang w:eastAsia="en-GB"/>
        </w:rPr>
        <w:t>, S3</w:t>
      </w:r>
      <w:r w:rsidR="00B74213">
        <w:rPr>
          <w:rFonts w:ascii="Cambria" w:eastAsia="Times New Roman" w:hAnsi="Cambria" w:cs="Calibri"/>
          <w:sz w:val="22"/>
          <w:lang w:eastAsia="en-GB"/>
        </w:rPr>
        <w:t>A,B</w:t>
      </w:r>
      <w:r w:rsidR="002F2922" w:rsidRPr="00272ABE">
        <w:rPr>
          <w:rFonts w:ascii="Cambria" w:eastAsia="Times New Roman" w:hAnsi="Cambria" w:cs="Calibri"/>
          <w:sz w:val="22"/>
          <w:lang w:eastAsia="en-GB"/>
        </w:rPr>
        <w:t>)</w:t>
      </w:r>
      <w:r w:rsidR="00A05664">
        <w:rPr>
          <w:rFonts w:ascii="Cambria" w:eastAsia="Times New Roman" w:hAnsi="Cambria" w:cs="Calibri"/>
          <w:sz w:val="22"/>
          <w:lang w:eastAsia="en-GB"/>
        </w:rPr>
        <w:t xml:space="preserve">. </w:t>
      </w:r>
      <w:r w:rsidR="00D42C20">
        <w:rPr>
          <w:rFonts w:ascii="Cambria" w:eastAsia="Times New Roman" w:hAnsi="Cambria" w:cs="Calibri"/>
          <w:sz w:val="22"/>
          <w:lang w:eastAsia="en-GB"/>
        </w:rPr>
        <w:t>F</w:t>
      </w:r>
      <w:r w:rsidR="00A05664">
        <w:rPr>
          <w:rFonts w:ascii="Cambria" w:eastAsia="Times New Roman" w:hAnsi="Cambria" w:cs="Calibri"/>
          <w:sz w:val="22"/>
          <w:lang w:eastAsia="en-GB"/>
        </w:rPr>
        <w:t xml:space="preserve">or </w:t>
      </w:r>
      <w:r w:rsidR="00C47ADF">
        <w:rPr>
          <w:rFonts w:ascii="Cambria" w:eastAsia="Times New Roman" w:hAnsi="Cambria" w:cs="Calibri"/>
          <w:sz w:val="22"/>
          <w:lang w:eastAsia="en-GB"/>
        </w:rPr>
        <w:t xml:space="preserve">antiparallel </w:t>
      </w:r>
      <w:r w:rsidR="00A05664">
        <w:rPr>
          <w:rFonts w:ascii="Cambria" w:eastAsia="Times New Roman" w:hAnsi="Cambria" w:cs="Calibri"/>
          <w:sz w:val="22"/>
          <w:lang w:eastAsia="en-GB"/>
        </w:rPr>
        <w:t xml:space="preserve">overlaps, </w:t>
      </w:r>
      <w:r w:rsidR="00A16739">
        <w:rPr>
          <w:rFonts w:ascii="Cambria" w:eastAsia="Times New Roman" w:hAnsi="Cambria" w:cs="Calibri"/>
          <w:sz w:val="22"/>
          <w:lang w:eastAsia="en-GB"/>
        </w:rPr>
        <w:t>the</w:t>
      </w:r>
      <w:r w:rsidR="001A3CA9">
        <w:rPr>
          <w:rFonts w:ascii="Cambria" w:eastAsia="Times New Roman" w:hAnsi="Cambria" w:cs="Calibri"/>
          <w:sz w:val="22"/>
          <w:lang w:eastAsia="en-GB"/>
        </w:rPr>
        <w:t xml:space="preserve"> </w:t>
      </w:r>
      <w:r w:rsidR="00781F42">
        <w:rPr>
          <w:rFonts w:ascii="Cambria" w:eastAsia="Times New Roman" w:hAnsi="Cambria" w:cs="Calibri"/>
          <w:sz w:val="22"/>
          <w:lang w:eastAsia="en-GB"/>
        </w:rPr>
        <w:t xml:space="preserve">local </w:t>
      </w:r>
      <w:r w:rsidR="00A16739">
        <w:rPr>
          <w:rFonts w:ascii="Cambria" w:eastAsia="Times New Roman" w:hAnsi="Cambria" w:cs="Calibri"/>
          <w:sz w:val="22"/>
          <w:lang w:eastAsia="en-GB"/>
        </w:rPr>
        <w:t xml:space="preserve">accumulation </w:t>
      </w:r>
      <w:r w:rsidR="00606C2C">
        <w:rPr>
          <w:rFonts w:ascii="Cambria" w:eastAsia="Times New Roman" w:hAnsi="Cambria" w:cs="Calibri"/>
          <w:sz w:val="22"/>
          <w:lang w:eastAsia="en-GB"/>
        </w:rPr>
        <w:t>of Ase1</w:t>
      </w:r>
      <w:r w:rsidR="00A16739">
        <w:rPr>
          <w:rFonts w:ascii="Cambria" w:eastAsia="Times New Roman" w:hAnsi="Cambria" w:cs="Calibri"/>
          <w:sz w:val="22"/>
          <w:lang w:eastAsia="en-GB"/>
        </w:rPr>
        <w:t xml:space="preserve"> at the MT tip</w:t>
      </w:r>
      <w:r w:rsidR="00606C2C">
        <w:rPr>
          <w:rFonts w:ascii="Cambria" w:eastAsia="Times New Roman" w:hAnsi="Cambria" w:cs="Calibri"/>
          <w:sz w:val="22"/>
          <w:lang w:eastAsia="en-GB"/>
        </w:rPr>
        <w:t xml:space="preserve"> </w:t>
      </w:r>
      <w:r w:rsidR="00CA5DCC">
        <w:rPr>
          <w:rFonts w:ascii="Cambria" w:eastAsia="Times New Roman" w:hAnsi="Cambria" w:cs="Calibri"/>
          <w:sz w:val="22"/>
          <w:lang w:eastAsia="en-GB"/>
        </w:rPr>
        <w:t>coincided with</w:t>
      </w:r>
      <w:r w:rsidR="002F2922">
        <w:rPr>
          <w:rFonts w:ascii="Cambria" w:eastAsia="Times New Roman" w:hAnsi="Cambria" w:cs="Calibri"/>
          <w:sz w:val="22"/>
          <w:lang w:eastAsia="en-GB"/>
        </w:rPr>
        <w:t xml:space="preserve"> increased rescue rate</w:t>
      </w:r>
      <w:r w:rsidR="00A16739">
        <w:rPr>
          <w:rFonts w:ascii="Cambria" w:eastAsia="Times New Roman" w:hAnsi="Cambria" w:cs="Calibri"/>
          <w:sz w:val="22"/>
          <w:lang w:eastAsia="en-GB"/>
        </w:rPr>
        <w:t>s</w:t>
      </w:r>
      <w:r w:rsidR="002F2922">
        <w:rPr>
          <w:rFonts w:ascii="Cambria" w:eastAsia="Times New Roman" w:hAnsi="Cambria" w:cs="Calibri"/>
          <w:sz w:val="22"/>
          <w:lang w:eastAsia="en-GB"/>
        </w:rPr>
        <w:t xml:space="preserve"> (</w:t>
      </w:r>
      <w:r w:rsidR="002F2922" w:rsidRPr="00295899">
        <w:rPr>
          <w:rFonts w:ascii="Cambria" w:eastAsia="Times New Roman" w:hAnsi="Cambria" w:cs="Calibri"/>
          <w:sz w:val="22"/>
          <w:lang w:eastAsia="en-GB"/>
        </w:rPr>
        <w:t>Fig</w:t>
      </w:r>
      <w:r w:rsidR="00E469F3" w:rsidRPr="00295899">
        <w:rPr>
          <w:rFonts w:ascii="Cambria" w:eastAsia="Times New Roman" w:hAnsi="Cambria" w:cs="Calibri"/>
          <w:sz w:val="22"/>
          <w:lang w:eastAsia="en-GB"/>
        </w:rPr>
        <w:t>ure</w:t>
      </w:r>
      <w:r w:rsidR="002F2922" w:rsidRPr="00295899">
        <w:rPr>
          <w:rFonts w:ascii="Cambria" w:eastAsia="Times New Roman" w:hAnsi="Cambria" w:cs="Calibri"/>
          <w:sz w:val="22"/>
          <w:lang w:eastAsia="en-GB"/>
        </w:rPr>
        <w:t xml:space="preserve"> </w:t>
      </w:r>
      <w:r w:rsidR="00E469F3">
        <w:rPr>
          <w:rFonts w:ascii="Cambria" w:eastAsia="Times New Roman" w:hAnsi="Cambria" w:cs="Calibri"/>
          <w:sz w:val="22"/>
          <w:lang w:eastAsia="en-GB"/>
        </w:rPr>
        <w:t>3F</w:t>
      </w:r>
      <w:r w:rsidR="002F2922">
        <w:rPr>
          <w:rFonts w:ascii="Cambria" w:eastAsia="Times New Roman" w:hAnsi="Cambria" w:cs="Calibri"/>
          <w:sz w:val="22"/>
          <w:lang w:eastAsia="en-GB"/>
        </w:rPr>
        <w:t>)</w:t>
      </w:r>
      <w:r w:rsidR="00F45AE2">
        <w:rPr>
          <w:rFonts w:ascii="Cambria" w:eastAsia="Times New Roman" w:hAnsi="Cambria" w:cs="Calibri"/>
          <w:sz w:val="22"/>
          <w:lang w:eastAsia="en-GB"/>
        </w:rPr>
        <w:t>.</w:t>
      </w:r>
      <w:r w:rsidR="00D06149">
        <w:rPr>
          <w:rFonts w:ascii="Cambria" w:eastAsia="Times New Roman" w:hAnsi="Cambria" w:cs="Calibri"/>
          <w:sz w:val="22"/>
          <w:lang w:eastAsia="en-GB"/>
        </w:rPr>
        <w:t xml:space="preserve"> In </w:t>
      </w:r>
      <w:r w:rsidR="00A16739">
        <w:rPr>
          <w:rFonts w:ascii="Cambria" w:eastAsia="Times New Roman" w:hAnsi="Cambria" w:cs="Calibri"/>
          <w:sz w:val="22"/>
          <w:lang w:eastAsia="en-GB"/>
        </w:rPr>
        <w:t xml:space="preserve">isolated </w:t>
      </w:r>
      <w:r w:rsidR="00D06149">
        <w:rPr>
          <w:rFonts w:ascii="Cambria" w:eastAsia="Times New Roman" w:hAnsi="Cambria" w:cs="Calibri"/>
          <w:sz w:val="22"/>
          <w:lang w:eastAsia="en-GB"/>
        </w:rPr>
        <w:t xml:space="preserve">microtubules and parallel </w:t>
      </w:r>
      <w:r w:rsidR="00A16739">
        <w:rPr>
          <w:rFonts w:ascii="Cambria" w:eastAsia="Times New Roman" w:hAnsi="Cambria" w:cs="Calibri"/>
          <w:sz w:val="22"/>
          <w:lang w:eastAsia="en-GB"/>
        </w:rPr>
        <w:t>overlaps,</w:t>
      </w:r>
      <w:r w:rsidR="00D06149">
        <w:rPr>
          <w:rFonts w:ascii="Cambria" w:eastAsia="Times New Roman" w:hAnsi="Cambria" w:cs="Calibri"/>
          <w:sz w:val="22"/>
          <w:lang w:eastAsia="en-GB"/>
        </w:rPr>
        <w:t xml:space="preserve"> the rescue rate was too </w:t>
      </w:r>
      <w:r w:rsidR="00A16739">
        <w:rPr>
          <w:rFonts w:ascii="Cambria" w:eastAsia="Times New Roman" w:hAnsi="Cambria" w:cs="Calibri"/>
          <w:sz w:val="22"/>
          <w:lang w:eastAsia="en-GB"/>
        </w:rPr>
        <w:t xml:space="preserve">low </w:t>
      </w:r>
      <w:r w:rsidR="00D06149">
        <w:rPr>
          <w:rFonts w:ascii="Cambria" w:eastAsia="Times New Roman" w:hAnsi="Cambria" w:cs="Calibri"/>
          <w:sz w:val="22"/>
          <w:lang w:eastAsia="en-GB"/>
        </w:rPr>
        <w:t xml:space="preserve">to </w:t>
      </w:r>
      <w:r w:rsidR="00A16739">
        <w:rPr>
          <w:rFonts w:ascii="Cambria" w:eastAsia="Times New Roman" w:hAnsi="Cambria" w:cs="Calibri"/>
          <w:sz w:val="22"/>
          <w:lang w:eastAsia="en-GB"/>
        </w:rPr>
        <w:t>observe</w:t>
      </w:r>
      <w:r w:rsidR="00D06149">
        <w:rPr>
          <w:rFonts w:ascii="Cambria" w:eastAsia="Times New Roman" w:hAnsi="Cambria" w:cs="Calibri"/>
          <w:sz w:val="22"/>
          <w:lang w:eastAsia="en-GB"/>
        </w:rPr>
        <w:t xml:space="preserve"> this correlation (Fig</w:t>
      </w:r>
      <w:del w:id="87" w:author="Manuel Lera Ramírez" w:date="2022-03-10T10:46:00Z">
        <w:r w:rsidR="00D06149" w:rsidDel="004C789F">
          <w:rPr>
            <w:rFonts w:ascii="Cambria" w:eastAsia="Times New Roman" w:hAnsi="Cambria" w:cs="Calibri"/>
            <w:sz w:val="22"/>
            <w:lang w:eastAsia="en-GB"/>
          </w:rPr>
          <w:delText xml:space="preserve">. </w:delText>
        </w:r>
      </w:del>
      <w:ins w:id="88" w:author="Manuel Lera Ramírez" w:date="2022-03-10T10:46:00Z">
        <w:r w:rsidR="004C789F">
          <w:rPr>
            <w:rFonts w:ascii="Cambria" w:eastAsia="Times New Roman" w:hAnsi="Cambria" w:cs="Calibri"/>
            <w:sz w:val="22"/>
            <w:lang w:eastAsia="en-GB"/>
          </w:rPr>
          <w:t>ure</w:t>
        </w:r>
        <w:r w:rsidR="004C789F">
          <w:rPr>
            <w:rFonts w:ascii="Cambria" w:eastAsia="Times New Roman" w:hAnsi="Cambria" w:cs="Calibri"/>
            <w:sz w:val="22"/>
            <w:lang w:eastAsia="en-GB"/>
          </w:rPr>
          <w:t xml:space="preserve"> </w:t>
        </w:r>
      </w:ins>
      <w:del w:id="89" w:author="Manuel Lera Ramírez" w:date="2022-03-10T10:46:00Z">
        <w:r w:rsidR="00D06149" w:rsidDel="004C789F">
          <w:rPr>
            <w:rFonts w:ascii="Cambria" w:eastAsia="Times New Roman" w:hAnsi="Cambria" w:cs="Calibri"/>
            <w:sz w:val="22"/>
            <w:lang w:eastAsia="en-GB"/>
          </w:rPr>
          <w:delText>2c</w:delText>
        </w:r>
      </w:del>
      <w:ins w:id="90" w:author="Manuel Lera Ramírez" w:date="2022-03-10T10:46:00Z">
        <w:r w:rsidR="004C789F">
          <w:rPr>
            <w:rFonts w:ascii="Cambria" w:eastAsia="Times New Roman" w:hAnsi="Cambria" w:cs="Calibri"/>
            <w:sz w:val="22"/>
            <w:lang w:eastAsia="en-GB"/>
          </w:rPr>
          <w:t>2</w:t>
        </w:r>
        <w:r w:rsidR="004C789F">
          <w:rPr>
            <w:rFonts w:ascii="Cambria" w:eastAsia="Times New Roman" w:hAnsi="Cambria" w:cs="Calibri"/>
            <w:sz w:val="22"/>
            <w:lang w:eastAsia="en-GB"/>
          </w:rPr>
          <w:t>C</w:t>
        </w:r>
      </w:ins>
      <w:r w:rsidR="00D06149">
        <w:rPr>
          <w:rFonts w:ascii="Cambria" w:eastAsia="Times New Roman" w:hAnsi="Cambria" w:cs="Calibri"/>
          <w:sz w:val="22"/>
          <w:lang w:eastAsia="en-GB"/>
        </w:rPr>
        <w:t>).</w:t>
      </w:r>
    </w:p>
    <w:p w14:paraId="24099242" w14:textId="5AFE22B4" w:rsidR="002F2922" w:rsidRPr="00E9448B" w:rsidRDefault="002F2922" w:rsidP="00036FE2">
      <w:pPr>
        <w:spacing w:line="360" w:lineRule="auto"/>
        <w:jc w:val="both"/>
        <w:textAlignment w:val="baseline"/>
        <w:rPr>
          <w:rFonts w:ascii="Cambria" w:eastAsia="Times New Roman" w:hAnsi="Cambria" w:cs="Calibri"/>
          <w:sz w:val="22"/>
          <w:lang w:eastAsia="en-GB"/>
        </w:rPr>
      </w:pPr>
      <w:r w:rsidRPr="00272ABE">
        <w:rPr>
          <w:rFonts w:ascii="Cambria" w:eastAsia="Times New Roman" w:hAnsi="Cambria" w:cs="Calibri"/>
          <w:sz w:val="22"/>
          <w:lang w:eastAsia="en-GB"/>
        </w:rPr>
        <w:t xml:space="preserve">To </w:t>
      </w:r>
      <w:r w:rsidR="00F45AE2">
        <w:rPr>
          <w:rFonts w:ascii="Cambria" w:eastAsia="Times New Roman" w:hAnsi="Cambria" w:cs="Calibri"/>
          <w:sz w:val="22"/>
          <w:lang w:eastAsia="en-GB"/>
        </w:rPr>
        <w:t xml:space="preserve">exclude </w:t>
      </w:r>
      <w:r w:rsidR="00A16739">
        <w:rPr>
          <w:rFonts w:ascii="Cambria" w:eastAsia="Times New Roman" w:hAnsi="Cambria" w:cs="Calibri"/>
          <w:sz w:val="22"/>
          <w:lang w:eastAsia="en-GB"/>
        </w:rPr>
        <w:t xml:space="preserve">the possibility that </w:t>
      </w:r>
      <w:r w:rsidR="00AD7159" w:rsidRPr="00272ABE">
        <w:rPr>
          <w:rFonts w:ascii="Cambria" w:eastAsia="Times New Roman" w:hAnsi="Cambria" w:cs="Calibri"/>
          <w:sz w:val="22"/>
          <w:lang w:eastAsia="en-GB"/>
        </w:rPr>
        <w:t xml:space="preserve">Ase1 </w:t>
      </w:r>
      <w:r w:rsidR="00A16739">
        <w:rPr>
          <w:rFonts w:ascii="Cambria" w:eastAsia="Times New Roman" w:hAnsi="Cambria" w:cs="Calibri"/>
          <w:sz w:val="22"/>
          <w:lang w:eastAsia="en-GB"/>
        </w:rPr>
        <w:t>could</w:t>
      </w:r>
      <w:r w:rsidR="00A16739" w:rsidRPr="00272ABE">
        <w:rPr>
          <w:rFonts w:ascii="Cambria" w:eastAsia="Times New Roman" w:hAnsi="Cambria" w:cs="Calibri"/>
          <w:sz w:val="22"/>
          <w:lang w:eastAsia="en-GB"/>
        </w:rPr>
        <w:t xml:space="preserve"> </w:t>
      </w:r>
      <w:r w:rsidR="00AD7159">
        <w:rPr>
          <w:rFonts w:ascii="Cambria" w:eastAsia="Times New Roman" w:hAnsi="Cambria" w:cs="Calibri"/>
          <w:sz w:val="22"/>
          <w:lang w:eastAsia="en-GB"/>
        </w:rPr>
        <w:t>bind</w:t>
      </w:r>
      <w:r w:rsidR="00A16739">
        <w:rPr>
          <w:rFonts w:ascii="Cambria" w:eastAsia="Times New Roman" w:hAnsi="Cambria" w:cs="Calibri"/>
          <w:sz w:val="22"/>
          <w:lang w:eastAsia="en-GB"/>
        </w:rPr>
        <w:t xml:space="preserve"> to tubulin in </w:t>
      </w:r>
      <w:r w:rsidR="000C6B58" w:rsidRPr="00272ABE">
        <w:rPr>
          <w:rFonts w:ascii="Cambria" w:eastAsia="Times New Roman" w:hAnsi="Cambria" w:cs="Calibri"/>
          <w:sz w:val="22"/>
          <w:lang w:eastAsia="en-GB"/>
        </w:rPr>
        <w:t>solution</w:t>
      </w:r>
      <w:r w:rsidR="004E4FBD">
        <w:rPr>
          <w:rFonts w:ascii="Cambria" w:eastAsia="Times New Roman" w:hAnsi="Cambria" w:cs="Calibri"/>
          <w:sz w:val="22"/>
          <w:lang w:eastAsia="en-GB"/>
        </w:rPr>
        <w:t xml:space="preserve"> and change the chemical equilibrium of MT assembly, or that it could bind directly to MT tips,</w:t>
      </w:r>
      <w:r w:rsidR="00F36B70">
        <w:rPr>
          <w:rFonts w:ascii="Cambria" w:eastAsia="Times New Roman" w:hAnsi="Cambria" w:cs="Calibri"/>
          <w:sz w:val="22"/>
          <w:lang w:eastAsia="en-GB"/>
        </w:rPr>
        <w:t xml:space="preserve"> we </w:t>
      </w:r>
      <w:r w:rsidRPr="00272ABE">
        <w:rPr>
          <w:rFonts w:ascii="Cambria" w:eastAsia="Times New Roman" w:hAnsi="Cambria" w:cs="Calibri"/>
          <w:sz w:val="22"/>
          <w:lang w:eastAsia="en-GB"/>
        </w:rPr>
        <w:t xml:space="preserve">removed </w:t>
      </w:r>
      <w:r w:rsidR="00A6422A">
        <w:rPr>
          <w:rFonts w:ascii="Cambria" w:eastAsia="Times New Roman" w:hAnsi="Cambria" w:cs="Calibri"/>
          <w:sz w:val="22"/>
          <w:lang w:eastAsia="en-GB"/>
        </w:rPr>
        <w:t xml:space="preserve">both </w:t>
      </w:r>
      <w:r w:rsidRPr="00272ABE">
        <w:rPr>
          <w:rFonts w:ascii="Cambria" w:eastAsia="Times New Roman" w:hAnsi="Cambria" w:cs="Calibri"/>
          <w:sz w:val="22"/>
          <w:lang w:eastAsia="en-GB"/>
        </w:rPr>
        <w:t xml:space="preserve">Ase1 and tubulin from solution. </w:t>
      </w:r>
      <w:r w:rsidR="00A6422A">
        <w:rPr>
          <w:rFonts w:ascii="Cambria" w:eastAsia="Times New Roman" w:hAnsi="Cambria" w:cs="Calibri"/>
          <w:sz w:val="22"/>
          <w:lang w:eastAsia="en-GB"/>
        </w:rPr>
        <w:t xml:space="preserve">As microtubules started to depolymerize </w:t>
      </w:r>
      <w:r w:rsidRPr="00272ABE">
        <w:rPr>
          <w:rFonts w:ascii="Cambria" w:eastAsia="Times New Roman" w:hAnsi="Cambria" w:cs="Calibri"/>
          <w:sz w:val="22"/>
          <w:lang w:eastAsia="en-GB"/>
        </w:rPr>
        <w:t>Ase1</w:t>
      </w:r>
      <w:r w:rsidR="004E4FBD">
        <w:rPr>
          <w:rFonts w:ascii="Cambria" w:eastAsia="Times New Roman" w:hAnsi="Cambria" w:cs="Calibri"/>
          <w:sz w:val="22"/>
          <w:lang w:eastAsia="en-GB"/>
        </w:rPr>
        <w:t xml:space="preserve"> still</w:t>
      </w:r>
      <w:r w:rsidRPr="00272ABE">
        <w:rPr>
          <w:rFonts w:ascii="Cambria" w:eastAsia="Times New Roman" w:hAnsi="Cambria" w:cs="Calibri"/>
          <w:sz w:val="22"/>
          <w:lang w:eastAsia="en-GB"/>
        </w:rPr>
        <w:t xml:space="preserve"> accumulat</w:t>
      </w:r>
      <w:r w:rsidR="004E4FBD">
        <w:rPr>
          <w:rFonts w:ascii="Cambria" w:eastAsia="Times New Roman" w:hAnsi="Cambria" w:cs="Calibri"/>
          <w:sz w:val="22"/>
          <w:lang w:eastAsia="en-GB"/>
        </w:rPr>
        <w:t>ed</w:t>
      </w:r>
      <w:r w:rsidRPr="00272ABE">
        <w:rPr>
          <w:rFonts w:ascii="Cambria" w:eastAsia="Times New Roman" w:hAnsi="Cambria" w:cs="Calibri"/>
          <w:sz w:val="22"/>
          <w:lang w:eastAsia="en-GB"/>
        </w:rPr>
        <w:t xml:space="preserve"> at the depolymerizing ends, </w:t>
      </w:r>
      <w:r w:rsidR="004E4FBD">
        <w:rPr>
          <w:rFonts w:ascii="Cambria" w:eastAsia="Times New Roman" w:hAnsi="Cambria" w:cs="Calibri"/>
          <w:sz w:val="22"/>
          <w:lang w:eastAsia="en-GB"/>
        </w:rPr>
        <w:t>further indicating</w:t>
      </w:r>
      <w:r w:rsidR="004E4FBD" w:rsidRPr="00272ABE">
        <w:rPr>
          <w:rFonts w:ascii="Cambria" w:eastAsia="Times New Roman" w:hAnsi="Cambria" w:cs="Calibri"/>
          <w:sz w:val="22"/>
          <w:lang w:eastAsia="en-GB"/>
        </w:rPr>
        <w:t xml:space="preserve"> </w:t>
      </w:r>
      <w:r w:rsidRPr="00272ABE">
        <w:rPr>
          <w:rFonts w:ascii="Cambria" w:eastAsia="Times New Roman" w:hAnsi="Cambria" w:cs="Calibri"/>
          <w:sz w:val="22"/>
          <w:lang w:eastAsia="en-GB"/>
        </w:rPr>
        <w:t xml:space="preserve">that </w:t>
      </w:r>
      <w:r w:rsidR="003A3571">
        <w:rPr>
          <w:rFonts w:ascii="Cambria" w:eastAsia="Times New Roman" w:hAnsi="Cambria" w:cs="Calibri"/>
          <w:sz w:val="22"/>
          <w:lang w:eastAsia="en-GB"/>
        </w:rPr>
        <w:t>th</w:t>
      </w:r>
      <w:r w:rsidR="004E4FBD">
        <w:rPr>
          <w:rFonts w:ascii="Cambria" w:eastAsia="Times New Roman" w:hAnsi="Cambria" w:cs="Calibri"/>
          <w:sz w:val="22"/>
          <w:lang w:eastAsia="en-GB"/>
        </w:rPr>
        <w:t>is</w:t>
      </w:r>
      <w:r w:rsidR="003A3571">
        <w:rPr>
          <w:rFonts w:ascii="Cambria" w:eastAsia="Times New Roman" w:hAnsi="Cambria" w:cs="Calibri"/>
          <w:sz w:val="22"/>
          <w:lang w:eastAsia="en-GB"/>
        </w:rPr>
        <w:t xml:space="preserve"> increase is due to </w:t>
      </w:r>
      <w:r w:rsidRPr="00272ABE">
        <w:rPr>
          <w:rFonts w:ascii="Cambria" w:eastAsia="Times New Roman" w:hAnsi="Cambria" w:cs="Calibri"/>
          <w:sz w:val="22"/>
          <w:lang w:eastAsia="en-GB"/>
        </w:rPr>
        <w:t>sweeping of Ase1 molecules </w:t>
      </w:r>
      <w:r w:rsidR="003C31F6">
        <w:rPr>
          <w:rFonts w:ascii="Cambria" w:eastAsia="Times New Roman" w:hAnsi="Cambria" w:cs="Calibri"/>
          <w:sz w:val="22"/>
          <w:lang w:eastAsia="en-GB"/>
        </w:rPr>
        <w:t xml:space="preserve">that were already </w:t>
      </w:r>
      <w:r w:rsidRPr="00272ABE">
        <w:rPr>
          <w:rFonts w:ascii="Cambria" w:eastAsia="Times New Roman" w:hAnsi="Cambria" w:cs="Calibri"/>
          <w:sz w:val="22"/>
          <w:lang w:eastAsia="en-GB"/>
        </w:rPr>
        <w:t>bound to the microtubule </w:t>
      </w:r>
      <w:r w:rsidR="003C31F6">
        <w:rPr>
          <w:rFonts w:ascii="Cambria" w:eastAsia="Times New Roman" w:hAnsi="Cambria" w:cs="Calibri"/>
          <w:sz w:val="22"/>
          <w:lang w:eastAsia="en-GB"/>
        </w:rPr>
        <w:t>lattice</w:t>
      </w:r>
      <w:r>
        <w:rPr>
          <w:rFonts w:ascii="Cambria" w:eastAsia="Times New Roman" w:hAnsi="Cambria" w:cs="Calibri"/>
          <w:sz w:val="22"/>
          <w:lang w:eastAsia="en-GB"/>
        </w:rPr>
        <w:t xml:space="preserve"> </w:t>
      </w:r>
      <w:r w:rsidR="00036FE2">
        <w:rPr>
          <w:rFonts w:ascii="Cambria" w:eastAsia="Times New Roman" w:hAnsi="Cambria" w:cs="Calibri"/>
          <w:sz w:val="22"/>
          <w:lang w:eastAsia="en-GB"/>
        </w:rPr>
        <w:t xml:space="preserve">before catastrophe </w:t>
      </w:r>
      <w:r w:rsidRPr="00272ABE">
        <w:rPr>
          <w:rFonts w:ascii="Cambria" w:eastAsia="Times New Roman" w:hAnsi="Cambria" w:cs="Calibri"/>
          <w:sz w:val="22"/>
          <w:lang w:eastAsia="en-GB"/>
        </w:rPr>
        <w:t>(Figure </w:t>
      </w:r>
      <w:r w:rsidR="00826999">
        <w:rPr>
          <w:rFonts w:ascii="Cambria" w:eastAsia="Times New Roman" w:hAnsi="Cambria" w:cs="Calibri"/>
          <w:sz w:val="22"/>
          <w:lang w:eastAsia="en-GB"/>
        </w:rPr>
        <w:t>S3</w:t>
      </w:r>
      <w:r w:rsidR="00B74213">
        <w:rPr>
          <w:rFonts w:ascii="Cambria" w:eastAsia="Times New Roman" w:hAnsi="Cambria" w:cs="Calibri"/>
          <w:sz w:val="22"/>
          <w:lang w:eastAsia="en-GB"/>
        </w:rPr>
        <w:t>C</w:t>
      </w:r>
      <w:r w:rsidR="004E4FBD">
        <w:rPr>
          <w:rFonts w:ascii="Cambria" w:eastAsia="Times New Roman" w:hAnsi="Cambria" w:cs="Calibri"/>
          <w:sz w:val="22"/>
          <w:lang w:eastAsia="en-GB"/>
        </w:rPr>
        <w:t>)</w:t>
      </w:r>
      <w:r w:rsidRPr="00272ABE">
        <w:rPr>
          <w:rFonts w:ascii="Cambria" w:eastAsia="Times New Roman" w:hAnsi="Cambria" w:cs="Calibri"/>
          <w:sz w:val="22"/>
          <w:lang w:eastAsia="en-GB"/>
        </w:rPr>
        <w:t>. </w:t>
      </w:r>
      <w:r w:rsidR="00036FE2">
        <w:rPr>
          <w:rFonts w:ascii="Cambria" w:eastAsia="Times New Roman" w:hAnsi="Cambria" w:cs="Calibri"/>
          <w:sz w:val="22"/>
          <w:lang w:eastAsia="en-GB"/>
        </w:rPr>
        <w:t>O</w:t>
      </w:r>
      <w:r w:rsidRPr="00272ABE">
        <w:rPr>
          <w:rFonts w:ascii="Cambria" w:eastAsia="Times New Roman" w:hAnsi="Cambria" w:cs="Calibri"/>
          <w:sz w:val="22"/>
          <w:lang w:eastAsia="en-GB"/>
        </w:rPr>
        <w:t>ccasionally</w:t>
      </w:r>
      <w:r w:rsidR="00036FE2">
        <w:rPr>
          <w:rFonts w:ascii="Cambria" w:eastAsia="Times New Roman" w:hAnsi="Cambria" w:cs="Calibri"/>
          <w:sz w:val="22"/>
          <w:lang w:eastAsia="en-GB"/>
        </w:rPr>
        <w:t>,</w:t>
      </w:r>
      <w:r w:rsidRPr="00272ABE">
        <w:rPr>
          <w:rFonts w:ascii="Cambria" w:eastAsia="Times New Roman" w:hAnsi="Cambria" w:cs="Calibri"/>
          <w:sz w:val="22"/>
          <w:lang w:eastAsia="en-GB"/>
        </w:rPr>
        <w:t> </w:t>
      </w:r>
      <w:r w:rsidR="00D47AF0">
        <w:rPr>
          <w:rFonts w:ascii="Cambria" w:eastAsia="Times New Roman" w:hAnsi="Cambria" w:cs="Calibri"/>
          <w:sz w:val="22"/>
          <w:lang w:eastAsia="en-GB"/>
        </w:rPr>
        <w:t xml:space="preserve">we </w:t>
      </w:r>
      <w:r w:rsidRPr="00272ABE">
        <w:rPr>
          <w:rFonts w:ascii="Cambria" w:eastAsia="Times New Roman" w:hAnsi="Cambria" w:cs="Calibri"/>
          <w:sz w:val="22"/>
          <w:lang w:eastAsia="en-GB"/>
        </w:rPr>
        <w:lastRenderedPageBreak/>
        <w:t>observed</w:t>
      </w:r>
      <w:r w:rsidR="004E4FBD">
        <w:rPr>
          <w:rFonts w:ascii="Cambria" w:eastAsia="Times New Roman" w:hAnsi="Cambria" w:cs="Calibri"/>
          <w:sz w:val="22"/>
          <w:lang w:eastAsia="en-GB"/>
        </w:rPr>
        <w:t xml:space="preserve"> that a </w:t>
      </w:r>
      <w:r w:rsidRPr="00272ABE">
        <w:rPr>
          <w:rFonts w:ascii="Cambria" w:eastAsia="Times New Roman" w:hAnsi="Cambria" w:cs="Calibri"/>
          <w:sz w:val="22"/>
          <w:lang w:eastAsia="en-GB"/>
        </w:rPr>
        <w:t xml:space="preserve">depolymerizing MT tip </w:t>
      </w:r>
      <w:r w:rsidR="004E4FBD">
        <w:rPr>
          <w:rFonts w:ascii="Cambria" w:eastAsia="Times New Roman" w:hAnsi="Cambria" w:cs="Calibri"/>
          <w:sz w:val="22"/>
          <w:lang w:eastAsia="en-GB"/>
        </w:rPr>
        <w:t>would</w:t>
      </w:r>
      <w:r w:rsidR="004E4FBD" w:rsidRPr="00272ABE">
        <w:rPr>
          <w:rFonts w:ascii="Cambria" w:eastAsia="Times New Roman" w:hAnsi="Cambria" w:cs="Calibri"/>
          <w:sz w:val="22"/>
          <w:lang w:eastAsia="en-GB"/>
        </w:rPr>
        <w:t xml:space="preserve"> </w:t>
      </w:r>
      <w:r w:rsidRPr="00272ABE">
        <w:rPr>
          <w:rFonts w:ascii="Cambria" w:eastAsia="Times New Roman" w:hAnsi="Cambria" w:cs="Calibri"/>
          <w:sz w:val="22"/>
          <w:lang w:eastAsia="en-GB"/>
        </w:rPr>
        <w:t xml:space="preserve">drag other microtubules, </w:t>
      </w:r>
      <w:r w:rsidR="00E96E34">
        <w:rPr>
          <w:rFonts w:ascii="Cambria" w:eastAsia="Times New Roman" w:hAnsi="Cambria" w:cs="Calibri"/>
          <w:sz w:val="22"/>
          <w:lang w:eastAsia="en-GB"/>
        </w:rPr>
        <w:t xml:space="preserve">indicating </w:t>
      </w:r>
      <w:r w:rsidR="004E4FBD">
        <w:rPr>
          <w:rFonts w:ascii="Cambria" w:eastAsia="Times New Roman" w:hAnsi="Cambria" w:cs="Calibri"/>
          <w:sz w:val="22"/>
          <w:lang w:eastAsia="en-GB"/>
        </w:rPr>
        <w:t>that</w:t>
      </w:r>
      <w:r w:rsidR="00E96E34">
        <w:rPr>
          <w:rFonts w:ascii="Cambria" w:eastAsia="Times New Roman" w:hAnsi="Cambria" w:cs="Calibri"/>
          <w:sz w:val="22"/>
          <w:lang w:eastAsia="en-GB"/>
        </w:rPr>
        <w:t xml:space="preserve"> substantial forces</w:t>
      </w:r>
      <w:r w:rsidR="004E4FBD">
        <w:rPr>
          <w:rFonts w:ascii="Cambria" w:eastAsia="Times New Roman" w:hAnsi="Cambria" w:cs="Calibri"/>
          <w:sz w:val="22"/>
          <w:lang w:eastAsia="en-GB"/>
        </w:rPr>
        <w:t xml:space="preserve"> could be transmitted by this mechanism</w:t>
      </w:r>
      <w:r w:rsidR="00E96E34">
        <w:rPr>
          <w:rFonts w:ascii="Cambria" w:eastAsia="Times New Roman" w:hAnsi="Cambria" w:cs="Calibri"/>
          <w:sz w:val="22"/>
          <w:lang w:eastAsia="en-GB"/>
        </w:rPr>
        <w:t xml:space="preserve"> </w:t>
      </w:r>
      <w:r w:rsidRPr="00272ABE">
        <w:rPr>
          <w:rFonts w:ascii="Cambria" w:eastAsia="Times New Roman" w:hAnsi="Cambria" w:cs="Calibri"/>
          <w:sz w:val="22"/>
          <w:lang w:eastAsia="en-GB"/>
        </w:rPr>
        <w:t>(Figure </w:t>
      </w:r>
      <w:r w:rsidR="000A6B34">
        <w:rPr>
          <w:rFonts w:ascii="Cambria" w:eastAsia="Times New Roman" w:hAnsi="Cambria" w:cs="Calibri"/>
          <w:sz w:val="22"/>
          <w:lang w:eastAsia="en-GB"/>
        </w:rPr>
        <w:t>3G</w:t>
      </w:r>
      <w:r w:rsidRPr="00272ABE">
        <w:rPr>
          <w:rFonts w:ascii="Cambria" w:eastAsia="Times New Roman" w:hAnsi="Cambria" w:cs="Calibri"/>
          <w:sz w:val="22"/>
          <w:lang w:eastAsia="en-GB"/>
        </w:rPr>
        <w:t>)</w:t>
      </w:r>
      <w:r w:rsidR="004E4FBD">
        <w:rPr>
          <w:rFonts w:ascii="Cambria" w:eastAsia="Times New Roman" w:hAnsi="Cambria" w:cs="Calibri"/>
          <w:sz w:val="22"/>
          <w:lang w:eastAsia="en-GB"/>
        </w:rPr>
        <w:t>. This is</w:t>
      </w:r>
      <w:r w:rsidR="00036FE2">
        <w:rPr>
          <w:rFonts w:ascii="Cambria" w:eastAsia="Times New Roman" w:hAnsi="Cambria" w:cs="Calibri"/>
          <w:sz w:val="22"/>
          <w:lang w:eastAsia="en-GB"/>
        </w:rPr>
        <w:t xml:space="preserve"> analogous to</w:t>
      </w:r>
      <w:r w:rsidRPr="00272ABE">
        <w:rPr>
          <w:rFonts w:ascii="Cambria" w:eastAsia="Times New Roman" w:hAnsi="Cambria" w:cs="Calibri"/>
          <w:sz w:val="22"/>
          <w:lang w:eastAsia="en-GB"/>
        </w:rPr>
        <w:t> Dam1/Ndc80</w:t>
      </w:r>
      <w:r w:rsidR="00036FE2">
        <w:rPr>
          <w:rFonts w:ascii="Cambria" w:eastAsia="Times New Roman" w:hAnsi="Cambria" w:cs="Calibri"/>
          <w:sz w:val="22"/>
          <w:lang w:eastAsia="en-GB"/>
        </w:rPr>
        <w:t xml:space="preserve"> complexes, which </w:t>
      </w:r>
      <w:r w:rsidR="00E96E34">
        <w:rPr>
          <w:rFonts w:ascii="Cambria" w:eastAsia="Times New Roman" w:hAnsi="Cambria" w:cs="Calibri"/>
          <w:sz w:val="22"/>
          <w:lang w:eastAsia="en-GB"/>
        </w:rPr>
        <w:t xml:space="preserve">can </w:t>
      </w:r>
      <w:r w:rsidR="004E4FBD">
        <w:rPr>
          <w:rFonts w:ascii="Cambria" w:eastAsia="Times New Roman" w:hAnsi="Cambria" w:cs="Calibri"/>
          <w:sz w:val="22"/>
          <w:lang w:eastAsia="en-GB"/>
        </w:rPr>
        <w:t>transmit</w:t>
      </w:r>
      <w:r w:rsidR="00E96E34">
        <w:rPr>
          <w:rFonts w:ascii="Cambria" w:eastAsia="Times New Roman" w:hAnsi="Cambria" w:cs="Calibri"/>
          <w:sz w:val="22"/>
          <w:lang w:eastAsia="en-GB"/>
        </w:rPr>
        <w:t xml:space="preserve"> microtubule</w:t>
      </w:r>
      <w:r w:rsidR="004E4FBD">
        <w:rPr>
          <w:rFonts w:ascii="Cambria" w:eastAsia="Times New Roman" w:hAnsi="Cambria" w:cs="Calibri"/>
          <w:sz w:val="22"/>
          <w:lang w:eastAsia="en-GB"/>
        </w:rPr>
        <w:t xml:space="preserve"> depolymerization forces</w:t>
      </w:r>
      <w:r w:rsidR="00E96E34">
        <w:rPr>
          <w:rFonts w:ascii="Cambria" w:eastAsia="Times New Roman" w:hAnsi="Cambria" w:cs="Calibri"/>
          <w:sz w:val="22"/>
          <w:lang w:eastAsia="en-GB"/>
        </w:rPr>
        <w:t xml:space="preserve"> to large objects </w:t>
      </w:r>
      <w:r w:rsidR="00036FE2">
        <w:rPr>
          <w:rFonts w:ascii="Cambria" w:eastAsia="Times New Roman" w:hAnsi="Cambria" w:cs="Calibri"/>
          <w:sz w:val="22"/>
          <w:lang w:eastAsia="en-GB"/>
        </w:rPr>
        <w:t>(</w:t>
      </w:r>
      <w:proofErr w:type="spellStart"/>
      <w:r w:rsidR="004E4FBD">
        <w:rPr>
          <w:rFonts w:ascii="Cambria" w:eastAsia="Times New Roman" w:hAnsi="Cambria" w:cs="Calibri"/>
          <w:sz w:val="22"/>
          <w:lang w:eastAsia="en-GB"/>
        </w:rPr>
        <w:t>Lombillo</w:t>
      </w:r>
      <w:proofErr w:type="spellEnd"/>
      <w:r w:rsidR="004E4FBD">
        <w:rPr>
          <w:rFonts w:ascii="Cambria" w:eastAsia="Times New Roman" w:hAnsi="Cambria" w:cs="Calibri"/>
          <w:sz w:val="22"/>
          <w:lang w:eastAsia="en-GB"/>
        </w:rPr>
        <w:t xml:space="preserve"> et al. Nature 1995</w:t>
      </w:r>
      <w:r w:rsidR="00036FE2">
        <w:rPr>
          <w:rFonts w:ascii="Cambria" w:eastAsia="Times New Roman" w:hAnsi="Cambria" w:cs="Calibri"/>
          <w:sz w:val="22"/>
          <w:lang w:eastAsia="en-GB"/>
        </w:rPr>
        <w:t>)</w:t>
      </w:r>
      <w:r w:rsidRPr="00272ABE">
        <w:rPr>
          <w:rFonts w:ascii="Cambria" w:eastAsia="Times New Roman" w:hAnsi="Cambria" w:cs="Calibri"/>
          <w:sz w:val="22"/>
          <w:lang w:eastAsia="en-GB"/>
        </w:rPr>
        <w:t>.</w:t>
      </w:r>
      <w:r>
        <w:rPr>
          <w:rFonts w:ascii="Cambria" w:eastAsia="Times New Roman" w:hAnsi="Cambria" w:cs="Calibri"/>
          <w:sz w:val="22"/>
          <w:lang w:eastAsia="en-GB"/>
        </w:rPr>
        <w:t xml:space="preserve"> </w:t>
      </w:r>
      <w:r w:rsidR="004E4FBD">
        <w:rPr>
          <w:rFonts w:ascii="Cambria" w:eastAsia="Times New Roman" w:hAnsi="Cambria" w:cs="Calibri"/>
          <w:sz w:val="22"/>
          <w:lang w:eastAsia="en-GB"/>
        </w:rPr>
        <w:t>In summary</w:t>
      </w:r>
      <w:r w:rsidR="00036FE2">
        <w:rPr>
          <w:rFonts w:ascii="Cambria" w:eastAsia="Times New Roman" w:hAnsi="Cambria" w:cs="Calibri"/>
          <w:sz w:val="22"/>
          <w:lang w:eastAsia="en-GB"/>
        </w:rPr>
        <w:t>,</w:t>
      </w:r>
      <w:r w:rsidR="009A5955">
        <w:rPr>
          <w:rFonts w:ascii="Cambria" w:eastAsia="Times New Roman" w:hAnsi="Cambria" w:cs="Calibri"/>
          <w:sz w:val="22"/>
          <w:lang w:eastAsia="en-GB"/>
        </w:rPr>
        <w:t xml:space="preserve"> these experiments </w:t>
      </w:r>
      <w:r w:rsidR="004E4FBD">
        <w:rPr>
          <w:rFonts w:ascii="Cambria" w:eastAsia="Times New Roman" w:hAnsi="Cambria" w:cs="Calibri"/>
          <w:sz w:val="22"/>
          <w:lang w:eastAsia="en-GB"/>
        </w:rPr>
        <w:t xml:space="preserve">indicate </w:t>
      </w:r>
      <w:r w:rsidR="009A5955">
        <w:rPr>
          <w:rFonts w:ascii="Cambria" w:eastAsia="Times New Roman" w:hAnsi="Cambria" w:cs="Calibri"/>
          <w:sz w:val="22"/>
          <w:lang w:eastAsia="en-GB"/>
        </w:rPr>
        <w:t>that</w:t>
      </w:r>
      <w:r w:rsidR="00E96E34">
        <w:rPr>
          <w:rFonts w:ascii="Cambria" w:eastAsia="Times New Roman" w:hAnsi="Cambria" w:cs="Calibri"/>
          <w:sz w:val="22"/>
          <w:lang w:eastAsia="en-GB"/>
        </w:rPr>
        <w:t xml:space="preserve"> </w:t>
      </w:r>
      <w:r w:rsidR="009A5955">
        <w:rPr>
          <w:rFonts w:ascii="Cambria" w:eastAsia="Times New Roman" w:hAnsi="Cambria" w:cs="Calibri"/>
          <w:sz w:val="22"/>
          <w:lang w:eastAsia="en-GB"/>
        </w:rPr>
        <w:t xml:space="preserve">lattice bound Ase1 molecules </w:t>
      </w:r>
      <w:r w:rsidR="004E4FBD">
        <w:rPr>
          <w:rFonts w:ascii="Cambria" w:eastAsia="Times New Roman" w:hAnsi="Cambria" w:cs="Calibri"/>
          <w:sz w:val="22"/>
          <w:lang w:eastAsia="en-GB"/>
        </w:rPr>
        <w:t xml:space="preserve">are swept  </w:t>
      </w:r>
      <w:r w:rsidR="00582B0E">
        <w:rPr>
          <w:rFonts w:ascii="Cambria" w:eastAsia="Times New Roman" w:hAnsi="Cambria" w:cs="Calibri"/>
          <w:sz w:val="22"/>
          <w:lang w:eastAsia="en-GB"/>
        </w:rPr>
        <w:t>by</w:t>
      </w:r>
      <w:r w:rsidR="00B33632">
        <w:rPr>
          <w:rFonts w:ascii="Cambria" w:eastAsia="Times New Roman" w:hAnsi="Cambria" w:cs="Calibri"/>
          <w:sz w:val="22"/>
          <w:lang w:eastAsia="en-GB"/>
        </w:rPr>
        <w:t xml:space="preserve"> the </w:t>
      </w:r>
      <w:r w:rsidR="00E96E34">
        <w:rPr>
          <w:rFonts w:ascii="Cambria" w:eastAsia="Times New Roman" w:hAnsi="Cambria" w:cs="Calibri"/>
          <w:sz w:val="22"/>
          <w:lang w:eastAsia="en-GB"/>
        </w:rPr>
        <w:t xml:space="preserve">depolymerizing </w:t>
      </w:r>
      <w:r w:rsidR="00582B0E">
        <w:rPr>
          <w:rFonts w:ascii="Cambria" w:eastAsia="Times New Roman" w:hAnsi="Cambria" w:cs="Calibri"/>
          <w:sz w:val="22"/>
          <w:lang w:eastAsia="en-GB"/>
        </w:rPr>
        <w:t xml:space="preserve">MT </w:t>
      </w:r>
      <w:r w:rsidR="00E96E34">
        <w:rPr>
          <w:rFonts w:ascii="Cambria" w:eastAsia="Times New Roman" w:hAnsi="Cambria" w:cs="Calibri"/>
          <w:sz w:val="22"/>
          <w:lang w:eastAsia="en-GB"/>
        </w:rPr>
        <w:t>ends</w:t>
      </w:r>
      <w:r w:rsidR="00582B0E">
        <w:rPr>
          <w:rFonts w:ascii="Cambria" w:eastAsia="Times New Roman" w:hAnsi="Cambria" w:cs="Calibri"/>
          <w:sz w:val="22"/>
          <w:lang w:eastAsia="en-GB"/>
        </w:rPr>
        <w:t>. The resulting specific</w:t>
      </w:r>
      <w:r w:rsidR="004E4FBD">
        <w:rPr>
          <w:rFonts w:ascii="Cambria" w:eastAsia="Times New Roman" w:hAnsi="Cambria" w:cs="Calibri"/>
          <w:sz w:val="22"/>
          <w:lang w:eastAsia="en-GB"/>
        </w:rPr>
        <w:t xml:space="preserve"> accumulation</w:t>
      </w:r>
      <w:r w:rsidR="00582B0E">
        <w:rPr>
          <w:rFonts w:ascii="Cambria" w:eastAsia="Times New Roman" w:hAnsi="Cambria" w:cs="Calibri"/>
          <w:sz w:val="22"/>
          <w:lang w:eastAsia="en-GB"/>
        </w:rPr>
        <w:t xml:space="preserve"> of Ase1</w:t>
      </w:r>
      <w:r w:rsidR="00BE3EB6" w:rsidRPr="00BE3EB6">
        <w:rPr>
          <w:rFonts w:ascii="Cambria" w:eastAsia="Times New Roman" w:hAnsi="Cambria" w:cs="Calibri"/>
          <w:sz w:val="22"/>
          <w:lang w:eastAsia="en-GB"/>
        </w:rPr>
        <w:t xml:space="preserve"> </w:t>
      </w:r>
      <w:r w:rsidR="00BE3EB6">
        <w:rPr>
          <w:rFonts w:ascii="Cambria" w:eastAsia="Times New Roman" w:hAnsi="Cambria" w:cs="Calibri"/>
          <w:sz w:val="22"/>
          <w:lang w:eastAsia="en-GB"/>
        </w:rPr>
        <w:t>at MT ends</w:t>
      </w:r>
      <w:r w:rsidR="00582B0E">
        <w:rPr>
          <w:rFonts w:ascii="Cambria" w:eastAsia="Times New Roman" w:hAnsi="Cambria" w:cs="Calibri"/>
          <w:sz w:val="22"/>
          <w:lang w:eastAsia="en-GB"/>
        </w:rPr>
        <w:t xml:space="preserve"> </w:t>
      </w:r>
      <w:r w:rsidR="00E26643">
        <w:rPr>
          <w:rFonts w:ascii="Cambria" w:eastAsia="Times New Roman" w:hAnsi="Cambria" w:cs="Calibri"/>
          <w:sz w:val="22"/>
          <w:lang w:eastAsia="en-GB"/>
        </w:rPr>
        <w:t>can then</w:t>
      </w:r>
      <w:r w:rsidR="003F6DAD">
        <w:rPr>
          <w:rFonts w:ascii="Cambria" w:eastAsia="Times New Roman" w:hAnsi="Cambria" w:cs="Calibri"/>
          <w:sz w:val="22"/>
          <w:lang w:eastAsia="en-GB"/>
        </w:rPr>
        <w:t xml:space="preserve"> </w:t>
      </w:r>
      <w:r w:rsidR="00E26643">
        <w:rPr>
          <w:rFonts w:ascii="Cambria" w:eastAsia="Times New Roman" w:hAnsi="Cambria" w:cs="Calibri"/>
          <w:sz w:val="22"/>
          <w:lang w:eastAsia="en-GB"/>
        </w:rPr>
        <w:t>lead</w:t>
      </w:r>
      <w:r w:rsidR="004E4FBD">
        <w:rPr>
          <w:rFonts w:ascii="Cambria" w:eastAsia="Times New Roman" w:hAnsi="Cambria" w:cs="Calibri"/>
          <w:sz w:val="22"/>
          <w:lang w:eastAsia="en-GB"/>
        </w:rPr>
        <w:t xml:space="preserve"> to</w:t>
      </w:r>
      <w:r w:rsidR="00E96E34">
        <w:rPr>
          <w:rFonts w:ascii="Cambria" w:eastAsia="Times New Roman" w:hAnsi="Cambria" w:cs="Calibri"/>
          <w:sz w:val="22"/>
          <w:lang w:eastAsia="en-GB"/>
        </w:rPr>
        <w:t xml:space="preserve"> the</w:t>
      </w:r>
      <w:r w:rsidR="00BE3EB6">
        <w:rPr>
          <w:rFonts w:ascii="Cambria" w:eastAsia="Times New Roman" w:hAnsi="Cambria" w:cs="Calibri"/>
          <w:sz w:val="22"/>
          <w:lang w:eastAsia="en-GB"/>
        </w:rPr>
        <w:t>ir</w:t>
      </w:r>
      <w:r w:rsidR="00E96E34">
        <w:rPr>
          <w:rFonts w:ascii="Cambria" w:eastAsia="Times New Roman" w:hAnsi="Cambria" w:cs="Calibri"/>
          <w:sz w:val="22"/>
          <w:lang w:eastAsia="en-GB"/>
        </w:rPr>
        <w:t xml:space="preserve"> stabilization </w:t>
      </w:r>
      <w:r w:rsidR="00582B0E">
        <w:rPr>
          <w:rFonts w:ascii="Cambria" w:eastAsia="Times New Roman" w:hAnsi="Cambria" w:cs="Calibri"/>
          <w:sz w:val="22"/>
          <w:lang w:eastAsia="en-GB"/>
        </w:rPr>
        <w:t>by</w:t>
      </w:r>
      <w:r w:rsidR="00E96E34">
        <w:rPr>
          <w:rFonts w:ascii="Cambria" w:eastAsia="Times New Roman" w:hAnsi="Cambria" w:cs="Calibri"/>
          <w:sz w:val="22"/>
          <w:lang w:eastAsia="en-GB"/>
        </w:rPr>
        <w:t xml:space="preserve"> </w:t>
      </w:r>
      <w:r w:rsidR="004E4FBD">
        <w:rPr>
          <w:rFonts w:ascii="Cambria" w:eastAsia="Times New Roman" w:hAnsi="Cambria" w:cs="Calibri"/>
          <w:sz w:val="22"/>
          <w:lang w:eastAsia="en-GB"/>
        </w:rPr>
        <w:t xml:space="preserve">decelerating </w:t>
      </w:r>
      <w:r w:rsidR="00A13E5C">
        <w:rPr>
          <w:rFonts w:ascii="Cambria" w:eastAsia="Times New Roman" w:hAnsi="Cambria" w:cs="Calibri"/>
          <w:sz w:val="22"/>
          <w:lang w:eastAsia="en-GB"/>
        </w:rPr>
        <w:t xml:space="preserve">depolymerization and </w:t>
      </w:r>
      <w:r w:rsidR="004E4FBD">
        <w:rPr>
          <w:rFonts w:ascii="Cambria" w:eastAsia="Times New Roman" w:hAnsi="Cambria" w:cs="Calibri"/>
          <w:sz w:val="22"/>
          <w:lang w:eastAsia="en-GB"/>
        </w:rPr>
        <w:t xml:space="preserve">promoting </w:t>
      </w:r>
      <w:r w:rsidR="00A13E5C">
        <w:rPr>
          <w:rFonts w:ascii="Cambria" w:eastAsia="Times New Roman" w:hAnsi="Cambria" w:cs="Calibri"/>
          <w:sz w:val="22"/>
          <w:lang w:eastAsia="en-GB"/>
        </w:rPr>
        <w:t>rescues</w:t>
      </w:r>
      <w:r>
        <w:rPr>
          <w:rFonts w:ascii="Cambria" w:eastAsia="Times New Roman" w:hAnsi="Cambria" w:cs="Calibri"/>
          <w:sz w:val="22"/>
          <w:lang w:eastAsia="en-GB"/>
        </w:rPr>
        <w:t>.</w:t>
      </w:r>
      <w:r w:rsidRPr="00272ABE">
        <w:rPr>
          <w:rFonts w:ascii="Cambria" w:eastAsia="Times New Roman" w:hAnsi="Cambria" w:cs="Calibri"/>
          <w:sz w:val="22"/>
          <w:lang w:eastAsia="en-GB"/>
        </w:rPr>
        <w:t> </w:t>
      </w:r>
    </w:p>
    <w:p w14:paraId="1E3CA9D9" w14:textId="69B404CD" w:rsidR="002F2922" w:rsidRDefault="00DB3A75" w:rsidP="002F2922">
      <w:pPr>
        <w:spacing w:line="360" w:lineRule="auto"/>
        <w:jc w:val="both"/>
        <w:textAlignment w:val="baseline"/>
        <w:rPr>
          <w:rFonts w:ascii="Cambria" w:eastAsia="Times New Roman" w:hAnsi="Cambria" w:cs="Calibri"/>
          <w:sz w:val="22"/>
          <w:lang w:eastAsia="en-GB"/>
        </w:rPr>
      </w:pPr>
      <w:r>
        <w:rPr>
          <w:rFonts w:ascii="Cambria" w:eastAsia="Times New Roman" w:hAnsi="Cambria" w:cs="Calibri"/>
          <w:sz w:val="22"/>
          <w:lang w:eastAsia="en-GB"/>
        </w:rPr>
        <w:t xml:space="preserve"> </w:t>
      </w:r>
    </w:p>
    <w:p w14:paraId="184CA255" w14:textId="70874EE7" w:rsidR="002F2922" w:rsidRPr="0078530D" w:rsidRDefault="002F2922" w:rsidP="002F2922">
      <w:pPr>
        <w:rPr>
          <w:rFonts w:ascii="Times New Roman" w:eastAsia="Times New Roman" w:hAnsi="Times New Roman" w:cs="Times New Roman"/>
          <w:lang w:eastAsia="en-GB"/>
        </w:rPr>
      </w:pPr>
      <w:r w:rsidRPr="0078530D">
        <w:rPr>
          <w:rFonts w:ascii="Times New Roman" w:eastAsia="Times New Roman" w:hAnsi="Times New Roman" w:cs="Times New Roman"/>
          <w:lang w:eastAsia="en-GB"/>
        </w:rPr>
        <w:fldChar w:fldCharType="begin"/>
      </w:r>
      <w:r>
        <w:rPr>
          <w:rFonts w:ascii="Times New Roman" w:eastAsia="Times New Roman" w:hAnsi="Times New Roman" w:cs="Times New Roman"/>
          <w:lang w:eastAsia="en-GB"/>
        </w:rPr>
        <w:instrText xml:space="preserve"> INCLUDEPICTURE "C:\\var\\folders\\3s\\t2t1p9vj2mv9t2c817fzggfc0000gn\\T\\com.microsoft.Word\\WebArchiveCopyPasteTempFiles\\4PsZb5jz+5wRgAAAAASUVORK5CYII=" \* MERGEFORMAT </w:instrText>
      </w:r>
      <w:r w:rsidRPr="0078530D">
        <w:rPr>
          <w:rFonts w:ascii="Times New Roman" w:eastAsia="Times New Roman" w:hAnsi="Times New Roman" w:cs="Times New Roman"/>
          <w:lang w:eastAsia="en-GB"/>
        </w:rPr>
        <w:fldChar w:fldCharType="end"/>
      </w:r>
    </w:p>
    <w:p w14:paraId="3FA3E2EB" w14:textId="36547ACF" w:rsidR="002F2922" w:rsidRPr="0078530D" w:rsidRDefault="00426582" w:rsidP="002F2922">
      <w:pPr>
        <w:jc w:val="center"/>
        <w:rPr>
          <w:rFonts w:ascii="Times New Roman" w:eastAsia="Times New Roman" w:hAnsi="Times New Roman" w:cs="Times New Roman"/>
          <w:lang w:eastAsia="en-GB"/>
        </w:rPr>
      </w:pPr>
      <w:r>
        <w:rPr>
          <w:rFonts w:ascii="Times New Roman" w:eastAsia="Times New Roman" w:hAnsi="Times New Roman" w:cs="Times New Roman"/>
          <w:noProof/>
          <w:lang w:eastAsia="en-GB"/>
        </w:rPr>
        <w:lastRenderedPageBreak/>
        <w:drawing>
          <wp:inline distT="0" distB="0" distL="0" distR="0" wp14:anchorId="1B90C442" wp14:editId="1E0EBC24">
            <wp:extent cx="5934075" cy="8105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8105775"/>
                    </a:xfrm>
                    <a:prstGeom prst="rect">
                      <a:avLst/>
                    </a:prstGeom>
                    <a:noFill/>
                    <a:ln>
                      <a:noFill/>
                    </a:ln>
                  </pic:spPr>
                </pic:pic>
              </a:graphicData>
            </a:graphic>
          </wp:inline>
        </w:drawing>
      </w:r>
    </w:p>
    <w:p w14:paraId="705EB7BB" w14:textId="71626F28" w:rsidR="002F2922" w:rsidRDefault="00BC1E06" w:rsidP="00BC1E06">
      <w:pPr>
        <w:jc w:val="both"/>
        <w:rPr>
          <w:rFonts w:ascii="Cambria" w:eastAsia="Times New Roman" w:hAnsi="Cambria" w:cs="Calibri"/>
          <w:sz w:val="22"/>
          <w:lang w:eastAsia="en-GB"/>
        </w:rPr>
      </w:pPr>
      <w:r w:rsidRPr="00FC3A2C">
        <w:rPr>
          <w:rFonts w:ascii="Cambria" w:eastAsia="Times New Roman" w:hAnsi="Cambria" w:cs="Calibri"/>
          <w:b/>
          <w:bCs/>
          <w:sz w:val="22"/>
          <w:lang w:eastAsia="en-GB"/>
        </w:rPr>
        <w:lastRenderedPageBreak/>
        <w:t>Figure </w:t>
      </w:r>
      <w:r>
        <w:rPr>
          <w:rFonts w:ascii="Cambria" w:eastAsia="Times New Roman" w:hAnsi="Cambria" w:cs="Calibri"/>
          <w:b/>
          <w:bCs/>
          <w:sz w:val="22"/>
          <w:lang w:eastAsia="en-GB"/>
        </w:rPr>
        <w:t>3</w:t>
      </w:r>
      <w:r w:rsidRPr="00FC3A2C">
        <w:rPr>
          <w:rFonts w:ascii="Cambria" w:eastAsia="Times New Roman" w:hAnsi="Cambria" w:cs="Calibri"/>
          <w:b/>
          <w:bCs/>
          <w:sz w:val="22"/>
          <w:lang w:eastAsia="en-GB"/>
        </w:rPr>
        <w:t>. Ase1 is swept by depolymerizing microtubule tips. </w:t>
      </w:r>
      <w:r w:rsidRPr="00973D3F">
        <w:rPr>
          <w:rFonts w:ascii="Cambria" w:eastAsia="Times New Roman" w:hAnsi="Cambria" w:cs="Calibri"/>
          <w:b/>
          <w:bCs/>
          <w:sz w:val="22"/>
          <w:lang w:eastAsia="en-GB"/>
        </w:rPr>
        <w:t xml:space="preserve"> </w:t>
      </w:r>
      <w:r>
        <w:rPr>
          <w:rFonts w:ascii="Cambria" w:eastAsia="Times New Roman" w:hAnsi="Cambria" w:cs="Calibri"/>
          <w:b/>
          <w:bCs/>
          <w:sz w:val="22"/>
          <w:lang w:eastAsia="en-GB"/>
        </w:rPr>
        <w:t>A</w:t>
      </w:r>
      <w:r w:rsidRPr="00FC3A2C">
        <w:rPr>
          <w:rFonts w:ascii="Cambria" w:eastAsia="Times New Roman" w:hAnsi="Cambria" w:cs="Calibri"/>
          <w:b/>
          <w:bCs/>
          <w:sz w:val="22"/>
          <w:lang w:eastAsia="en-GB"/>
        </w:rPr>
        <w:t> </w:t>
      </w:r>
      <w:r w:rsidRPr="00FC3A2C">
        <w:rPr>
          <w:rFonts w:ascii="Cambria" w:eastAsia="Times New Roman" w:hAnsi="Cambria" w:cs="Calibri"/>
          <w:sz w:val="22"/>
          <w:lang w:eastAsia="en-GB"/>
        </w:rPr>
        <w:t>Kymographs of the plus end of depolymerizing single MTs at 6 </w:t>
      </w:r>
      <w:proofErr w:type="spellStart"/>
      <w:r w:rsidRPr="00FC3A2C">
        <w:rPr>
          <w:rFonts w:ascii="Cambria" w:eastAsia="Times New Roman" w:hAnsi="Cambria" w:cs="Calibri"/>
          <w:sz w:val="22"/>
          <w:lang w:eastAsia="en-GB"/>
        </w:rPr>
        <w:t>nM</w:t>
      </w:r>
      <w:proofErr w:type="spellEnd"/>
      <w:r w:rsidRPr="00FC3A2C">
        <w:rPr>
          <w:rFonts w:ascii="Cambria" w:eastAsia="Times New Roman" w:hAnsi="Cambria" w:cs="Calibri"/>
          <w:sz w:val="22"/>
          <w:lang w:eastAsia="en-GB"/>
        </w:rPr>
        <w:t> Ase1-GFP in solution (left) respectively antiparallel MTs at 1 </w:t>
      </w:r>
      <w:proofErr w:type="spellStart"/>
      <w:r w:rsidRPr="00FC3A2C">
        <w:rPr>
          <w:rFonts w:ascii="Cambria" w:eastAsia="Times New Roman" w:hAnsi="Cambria" w:cs="Calibri"/>
          <w:sz w:val="22"/>
          <w:lang w:eastAsia="en-GB"/>
        </w:rPr>
        <w:t>nM</w:t>
      </w:r>
      <w:proofErr w:type="spellEnd"/>
      <w:r w:rsidRPr="00FC3A2C">
        <w:rPr>
          <w:rFonts w:ascii="Cambria" w:eastAsia="Times New Roman" w:hAnsi="Cambria" w:cs="Calibri"/>
          <w:sz w:val="22"/>
          <w:lang w:eastAsia="en-GB"/>
        </w:rPr>
        <w:t> Ase1-GFP (right). These experiments were performed under slightly different conditions than those shown in Figure 1, 2, and 3</w:t>
      </w:r>
      <w:r>
        <w:rPr>
          <w:rFonts w:ascii="Cambria" w:eastAsia="Times New Roman" w:hAnsi="Cambria" w:cs="Calibri"/>
          <w:sz w:val="22"/>
          <w:lang w:eastAsia="en-GB"/>
        </w:rPr>
        <w:t>B</w:t>
      </w:r>
      <w:r w:rsidRPr="00FC3A2C">
        <w:rPr>
          <w:rFonts w:ascii="Cambria" w:eastAsia="Times New Roman" w:hAnsi="Cambria" w:cs="Calibri"/>
          <w:sz w:val="22"/>
          <w:lang w:eastAsia="en-GB"/>
        </w:rPr>
        <w:t>-</w:t>
      </w:r>
      <w:r>
        <w:rPr>
          <w:rFonts w:ascii="Cambria" w:eastAsia="Times New Roman" w:hAnsi="Cambria" w:cs="Calibri"/>
          <w:sz w:val="22"/>
          <w:lang w:eastAsia="en-GB"/>
        </w:rPr>
        <w:t>C</w:t>
      </w:r>
      <w:r w:rsidRPr="00FC3A2C">
        <w:rPr>
          <w:rFonts w:ascii="Cambria" w:eastAsia="Times New Roman" w:hAnsi="Cambria" w:cs="Calibri"/>
          <w:sz w:val="22"/>
          <w:lang w:eastAsia="en-GB"/>
        </w:rPr>
        <w:t>. The stabilized GMPCPP-microtubule seeds were labeled with 15% rhodamine and 15% Alexa647 (template microtubules as shown in the sketch for E were labeled with 1% Alexa647), while the free tubulin in solution was labelled with 7% rhodamine. In sketches, dynamic extensions with GDP lattices are colored red, and stabilized GMPCPP seeds are colored blue.</w:t>
      </w:r>
      <w:r>
        <w:rPr>
          <w:rFonts w:ascii="Cambria" w:eastAsia="Times New Roman" w:hAnsi="Cambria" w:cs="Calibri"/>
          <w:sz w:val="22"/>
          <w:lang w:eastAsia="en-GB"/>
        </w:rPr>
        <w:t xml:space="preserve"> The greyscale panels show the Alexa647 channel (bottom). </w:t>
      </w:r>
      <w:r>
        <w:rPr>
          <w:rFonts w:ascii="Cambria" w:eastAsia="Times New Roman" w:hAnsi="Cambria" w:cs="Calibri"/>
          <w:b/>
          <w:bCs/>
          <w:sz w:val="22"/>
          <w:lang w:eastAsia="en-GB"/>
        </w:rPr>
        <w:t>B</w:t>
      </w:r>
      <w:r w:rsidRPr="00D06149">
        <w:rPr>
          <w:rFonts w:ascii="Cambria" w:eastAsia="Times New Roman" w:hAnsi="Cambria" w:cs="Calibri"/>
          <w:b/>
          <w:bCs/>
          <w:sz w:val="22"/>
          <w:lang w:eastAsia="en-GB"/>
        </w:rPr>
        <w:t> </w:t>
      </w:r>
      <w:r w:rsidRPr="00D06149">
        <w:rPr>
          <w:rFonts w:ascii="Cambria" w:eastAsia="Times New Roman" w:hAnsi="Cambria" w:cs="Calibri"/>
          <w:sz w:val="22"/>
          <w:lang w:eastAsia="en-GB"/>
        </w:rPr>
        <w:t>Plots showing the density of Ase1-neon around single MT tips during depolymerization at 420 </w:t>
      </w:r>
      <w:proofErr w:type="spellStart"/>
      <w:r w:rsidRPr="00D06149">
        <w:rPr>
          <w:rFonts w:ascii="Cambria" w:eastAsia="Times New Roman" w:hAnsi="Cambria" w:cs="Calibri"/>
          <w:sz w:val="22"/>
          <w:lang w:eastAsia="en-GB"/>
        </w:rPr>
        <w:t>nM</w:t>
      </w:r>
      <w:proofErr w:type="spellEnd"/>
      <w:r w:rsidRPr="00D06149">
        <w:rPr>
          <w:rFonts w:ascii="Cambria" w:eastAsia="Times New Roman" w:hAnsi="Cambria" w:cs="Calibri"/>
          <w:sz w:val="22"/>
          <w:lang w:eastAsia="en-GB"/>
        </w:rPr>
        <w:t>, minus the equilibrium density (as determined by measuring the density at the respective spot on the microtubule before catastrophe). This density is shown as measured via our experimental setup, and thus blurred by the setup’s point spread function. Each colored thin line is the median signal distribution of one depolymerization event (median of all observed frames). The thick red line is the median of all the thin colored lines. Results from same experiments as analyzed in Figures 1, 2, and 3</w:t>
      </w:r>
      <w:r>
        <w:rPr>
          <w:rFonts w:ascii="Cambria" w:eastAsia="Times New Roman" w:hAnsi="Cambria" w:cs="Calibri"/>
          <w:sz w:val="22"/>
          <w:lang w:eastAsia="en-GB"/>
        </w:rPr>
        <w:t>C</w:t>
      </w:r>
      <w:r w:rsidRPr="00D06149">
        <w:rPr>
          <w:rFonts w:ascii="Cambria" w:eastAsia="Times New Roman" w:hAnsi="Cambria" w:cs="Calibri"/>
          <w:sz w:val="22"/>
          <w:lang w:eastAsia="en-GB"/>
        </w:rPr>
        <w:t>. </w:t>
      </w:r>
      <w:r>
        <w:rPr>
          <w:rFonts w:ascii="Cambria" w:eastAsia="Times New Roman" w:hAnsi="Cambria" w:cs="Calibri"/>
          <w:b/>
          <w:bCs/>
          <w:sz w:val="22"/>
          <w:lang w:eastAsia="en-GB"/>
        </w:rPr>
        <w:t>C</w:t>
      </w:r>
      <w:r w:rsidRPr="00D06149">
        <w:rPr>
          <w:rFonts w:ascii="Cambria" w:eastAsia="Times New Roman" w:hAnsi="Cambria" w:cs="Calibri"/>
          <w:b/>
          <w:bCs/>
          <w:sz w:val="22"/>
          <w:lang w:eastAsia="en-GB"/>
        </w:rPr>
        <w:t> </w:t>
      </w:r>
      <w:r w:rsidRPr="00D06149">
        <w:rPr>
          <w:rFonts w:ascii="Cambria" w:eastAsia="Times New Roman" w:hAnsi="Cambria" w:cs="Calibri"/>
          <w:sz w:val="22"/>
          <w:lang w:eastAsia="en-GB"/>
        </w:rPr>
        <w:t>Boxplot showing the estimated median number of additional Ase1 molecules at MT tips per depolymerization event, which was derived inferred from data as shown in A. Results from same experiments as analyzed in Figures 1, 2, and 3</w:t>
      </w:r>
      <w:r>
        <w:rPr>
          <w:rFonts w:ascii="Cambria" w:eastAsia="Times New Roman" w:hAnsi="Cambria" w:cs="Calibri"/>
          <w:sz w:val="22"/>
          <w:lang w:eastAsia="en-GB"/>
        </w:rPr>
        <w:t>B</w:t>
      </w:r>
      <w:r w:rsidRPr="00D06149">
        <w:rPr>
          <w:rFonts w:ascii="Cambria" w:eastAsia="Times New Roman" w:hAnsi="Cambria" w:cs="Calibri"/>
          <w:sz w:val="22"/>
          <w:lang w:eastAsia="en-GB"/>
        </w:rPr>
        <w:t>.</w:t>
      </w:r>
      <w:r>
        <w:rPr>
          <w:rFonts w:ascii="Cambria" w:eastAsia="Times New Roman" w:hAnsi="Cambria" w:cs="Calibri"/>
          <w:sz w:val="22"/>
          <w:lang w:eastAsia="en-GB"/>
        </w:rPr>
        <w:t xml:space="preserve"> </w:t>
      </w:r>
      <w:r w:rsidRPr="00FC3A2C">
        <w:rPr>
          <w:rFonts w:ascii="Cambria" w:eastAsia="Times New Roman" w:hAnsi="Cambria" w:cs="Calibri"/>
          <w:sz w:val="22"/>
          <w:lang w:eastAsia="en-GB"/>
        </w:rPr>
        <w:t> </w:t>
      </w:r>
      <w:r>
        <w:rPr>
          <w:rFonts w:ascii="Cambria" w:eastAsia="Times New Roman" w:hAnsi="Cambria" w:cs="Calibri"/>
          <w:b/>
          <w:bCs/>
          <w:sz w:val="22"/>
          <w:lang w:eastAsia="en-GB"/>
        </w:rPr>
        <w:t>D</w:t>
      </w:r>
      <w:r w:rsidRPr="00FC3A2C">
        <w:rPr>
          <w:rFonts w:ascii="Cambria" w:eastAsia="Times New Roman" w:hAnsi="Cambria" w:cs="Calibri"/>
          <w:sz w:val="22"/>
          <w:lang w:eastAsia="en-GB"/>
        </w:rPr>
        <w:t> </w:t>
      </w:r>
      <w:r>
        <w:rPr>
          <w:rFonts w:ascii="Cambria" w:eastAsia="Times New Roman" w:hAnsi="Cambria" w:cs="Calibri"/>
          <w:sz w:val="22"/>
          <w:lang w:eastAsia="en-GB"/>
        </w:rPr>
        <w:t>The y-axis shows t</w:t>
      </w:r>
      <w:r w:rsidRPr="00FC3A2C">
        <w:rPr>
          <w:rFonts w:ascii="Cambria" w:eastAsia="Times New Roman" w:hAnsi="Cambria" w:cs="Calibri"/>
          <w:sz w:val="22"/>
          <w:lang w:eastAsia="en-GB"/>
        </w:rPr>
        <w:t xml:space="preserve">he number of additional Ase1 molecules at the tip of depolymerizing </w:t>
      </w:r>
      <w:r>
        <w:rPr>
          <w:rFonts w:ascii="Cambria" w:eastAsia="Times New Roman" w:hAnsi="Cambria" w:cs="Calibri"/>
          <w:sz w:val="22"/>
          <w:lang w:eastAsia="en-GB"/>
        </w:rPr>
        <w:t>MTs</w:t>
      </w:r>
      <w:r w:rsidRPr="00FC3A2C">
        <w:rPr>
          <w:rFonts w:ascii="Cambria" w:eastAsia="Times New Roman" w:hAnsi="Cambria" w:cs="Calibri"/>
          <w:sz w:val="22"/>
          <w:lang w:eastAsia="en-GB"/>
        </w:rPr>
        <w:t xml:space="preserve"> for single MTs (left) respectively antiparallel MTs (right), divided by the equilibrium density (as determined by measuring the density at the respective spot on the microtubule before catastrophe).</w:t>
      </w:r>
      <w:r>
        <w:rPr>
          <w:rFonts w:ascii="Cambria" w:eastAsia="Times New Roman" w:hAnsi="Cambria" w:cs="Calibri"/>
          <w:sz w:val="22"/>
          <w:lang w:eastAsia="en-GB"/>
        </w:rPr>
        <w:t xml:space="preserve"> The x-axis shows</w:t>
      </w:r>
      <w:r w:rsidRPr="00FC3A2C">
        <w:rPr>
          <w:rFonts w:ascii="Cambria" w:eastAsia="Times New Roman" w:hAnsi="Cambria" w:cs="Calibri"/>
          <w:sz w:val="22"/>
          <w:lang w:eastAsia="en-GB"/>
        </w:rPr>
        <w:t xml:space="preserve"> time passed since the catastrophe. Each data point represents data extracted from one line scan, the data points recorded during each event are connected by lines and share the same color. </w:t>
      </w:r>
      <w:r>
        <w:rPr>
          <w:rFonts w:ascii="Cambria" w:eastAsia="Times New Roman" w:hAnsi="Cambria" w:cs="Calibri"/>
          <w:b/>
          <w:bCs/>
          <w:sz w:val="22"/>
          <w:lang w:eastAsia="en-GB"/>
        </w:rPr>
        <w:t xml:space="preserve">E </w:t>
      </w:r>
      <w:r w:rsidRPr="00180A76">
        <w:rPr>
          <w:rFonts w:ascii="Cambria" w:eastAsia="Times New Roman" w:hAnsi="Cambria" w:cs="Calibri"/>
          <w:sz w:val="22"/>
          <w:lang w:eastAsia="en-GB"/>
        </w:rPr>
        <w:t>I</w:t>
      </w:r>
      <w:r>
        <w:rPr>
          <w:rFonts w:ascii="Cambria" w:eastAsia="Times New Roman" w:hAnsi="Cambria" w:cs="Calibri"/>
          <w:sz w:val="22"/>
          <w:lang w:eastAsia="en-GB"/>
        </w:rPr>
        <w:t>nstantaneous depolymerization speed plotted over number of additional Ase1 molecules at the MT tip (the mean value of the two values recorded from the two frames which were used to compute the speed)</w:t>
      </w:r>
      <w:r>
        <w:rPr>
          <w:rFonts w:ascii="Cambria" w:eastAsia="Times New Roman" w:hAnsi="Cambria" w:cs="Calibri"/>
          <w:b/>
          <w:bCs/>
          <w:sz w:val="22"/>
          <w:lang w:eastAsia="en-GB"/>
        </w:rPr>
        <w:t xml:space="preserve">. </w:t>
      </w:r>
      <w:r>
        <w:rPr>
          <w:rFonts w:ascii="Cambria" w:eastAsia="Times New Roman" w:hAnsi="Cambria" w:cs="Calibri"/>
          <w:sz w:val="22"/>
          <w:lang w:eastAsia="en-GB"/>
        </w:rPr>
        <w:t>Data points recorded before 5 seconds after catastrophe were discarded as they were affected by limits in temporal resolution.</w:t>
      </w:r>
      <w:r>
        <w:rPr>
          <w:rFonts w:ascii="Cambria" w:eastAsia="Times New Roman" w:hAnsi="Cambria" w:cs="Calibri"/>
          <w:b/>
          <w:bCs/>
          <w:sz w:val="22"/>
          <w:lang w:eastAsia="en-GB"/>
        </w:rPr>
        <w:t xml:space="preserve"> F</w:t>
      </w:r>
      <w:r w:rsidRPr="00FC3A2C">
        <w:rPr>
          <w:rFonts w:ascii="Cambria" w:eastAsia="Times New Roman" w:hAnsi="Cambria" w:cs="Calibri"/>
          <w:b/>
          <w:bCs/>
          <w:sz w:val="22"/>
          <w:lang w:eastAsia="en-GB"/>
        </w:rPr>
        <w:t> </w:t>
      </w:r>
      <w:r>
        <w:rPr>
          <w:rFonts w:ascii="Cambria" w:eastAsia="Times New Roman" w:hAnsi="Cambria" w:cs="Calibri"/>
          <w:sz w:val="22"/>
          <w:lang w:eastAsia="en-GB"/>
        </w:rPr>
        <w:t>Rescue frequency plotted over number of additional Ase1 molecules at the MT tip. The distance depolymerized at a respective x-value was added to the respective bin. The number of rescues observed in the same bin (N) was then divided by the sum of depolymerized distances (shown in µm, the number in parentheses refers to the number of microtubules) to yield the rescue frequency. The width of the error bars was obtained by dividing the square root of the number of rescues by the sum of the depolymerized distances.</w:t>
      </w:r>
      <w:r>
        <w:rPr>
          <w:rFonts w:ascii="Cambria" w:eastAsia="Times New Roman" w:hAnsi="Cambria" w:cs="Calibri"/>
          <w:b/>
          <w:bCs/>
          <w:sz w:val="22"/>
          <w:lang w:eastAsia="en-GB"/>
        </w:rPr>
        <w:t xml:space="preserve"> G</w:t>
      </w:r>
      <w:r w:rsidRPr="00FC3A2C">
        <w:rPr>
          <w:rFonts w:ascii="Cambria" w:eastAsia="Times New Roman" w:hAnsi="Cambria" w:cs="Calibri"/>
          <w:sz w:val="22"/>
          <w:lang w:eastAsia="en-GB"/>
        </w:rPr>
        <w:t> A time series of micrographs</w:t>
      </w:r>
      <w:r>
        <w:rPr>
          <w:rFonts w:ascii="Cambria" w:eastAsia="Times New Roman" w:hAnsi="Cambria" w:cs="Calibri"/>
          <w:sz w:val="22"/>
          <w:lang w:eastAsia="en-GB"/>
        </w:rPr>
        <w:t xml:space="preserve"> (Ase1-GFP channel)</w:t>
      </w:r>
      <w:r w:rsidRPr="00FC3A2C">
        <w:rPr>
          <w:rFonts w:ascii="Cambria" w:eastAsia="Times New Roman" w:hAnsi="Cambria" w:cs="Calibri"/>
          <w:sz w:val="22"/>
          <w:lang w:eastAsia="en-GB"/>
        </w:rPr>
        <w:t xml:space="preserve"> showing an event where the accumulated Ase1 at one depolymerizing microtubule tip (indicated by yellow arrows) causes the tip to “drag” a microtubule it crosses with it, thereby bending it. In the frames where bending occurs, the arrows are colored red. The blue arrows indicate the (depolymerizing) end of the formerly bent microtubule. Same experiments as shown in </w:t>
      </w:r>
      <w:r>
        <w:rPr>
          <w:rFonts w:ascii="Cambria" w:eastAsia="Times New Roman" w:hAnsi="Cambria" w:cs="Calibri"/>
          <w:sz w:val="22"/>
          <w:lang w:eastAsia="en-GB"/>
        </w:rPr>
        <w:t>S3C</w:t>
      </w:r>
      <w:r w:rsidRPr="00FC3A2C">
        <w:rPr>
          <w:rFonts w:ascii="Cambria" w:eastAsia="Times New Roman" w:hAnsi="Cambria" w:cs="Calibri"/>
          <w:sz w:val="22"/>
          <w:lang w:eastAsia="en-GB"/>
        </w:rPr>
        <w:t>.  </w:t>
      </w:r>
      <w:r>
        <w:rPr>
          <w:rFonts w:ascii="Cambria" w:eastAsia="Times New Roman" w:hAnsi="Cambria" w:cs="Calibri"/>
          <w:sz w:val="22"/>
          <w:lang w:eastAsia="en-GB"/>
        </w:rPr>
        <w:t>Results shown in A and D-F are from a different dataset than results shown in Figures 1, 2, and B,C (see Methods).</w:t>
      </w:r>
    </w:p>
    <w:p w14:paraId="684F3B7B" w14:textId="75B1256F" w:rsidR="00DC0214" w:rsidRPr="00BC1E06" w:rsidDel="00D223E7" w:rsidRDefault="00DC0214" w:rsidP="00BC1E06">
      <w:pPr>
        <w:jc w:val="both"/>
        <w:rPr>
          <w:del w:id="91" w:author="Manuel Lera Ramírez" w:date="2022-03-10T10:50:00Z"/>
          <w:rFonts w:ascii="Cambria" w:eastAsia="Times New Roman" w:hAnsi="Cambria" w:cs="Times New Roman"/>
          <w:sz w:val="22"/>
          <w:lang w:eastAsia="en-GB"/>
        </w:rPr>
      </w:pPr>
      <w:commentRangeStart w:id="92"/>
    </w:p>
    <w:p w14:paraId="7CBB7F8F" w14:textId="6A64EE7D" w:rsidR="002F2922" w:rsidRDefault="00732566" w:rsidP="00B8402A">
      <w:pPr>
        <w:spacing w:after="0" w:line="360" w:lineRule="auto"/>
        <w:textAlignment w:val="baseline"/>
        <w:rPr>
          <w:rFonts w:ascii="Cambria" w:eastAsia="Times New Roman" w:hAnsi="Cambria" w:cs="Calibri Light"/>
          <w:color w:val="2F5496"/>
          <w:sz w:val="22"/>
          <w:lang w:eastAsia="en-GB"/>
        </w:rPr>
      </w:pPr>
      <w:del w:id="93" w:author="Manuel Lera Ramírez" w:date="2022-03-10T10:49:00Z">
        <w:r w:rsidRPr="002634CD" w:rsidDel="00D223E7">
          <w:rPr>
            <w:rFonts w:ascii="Cambria" w:eastAsia="Times New Roman" w:hAnsi="Cambria" w:cs="Calibri"/>
            <w:b/>
            <w:bCs/>
            <w:sz w:val="22"/>
            <w:lang w:eastAsia="en-GB"/>
          </w:rPr>
          <w:delText>Biased diffusion at depolymerizing microtubule tips</w:delText>
        </w:r>
        <w:r w:rsidR="00555E31" w:rsidDel="00D223E7">
          <w:rPr>
            <w:rFonts w:ascii="Cambria" w:eastAsia="Times New Roman" w:hAnsi="Cambria" w:cs="Calibri"/>
            <w:b/>
            <w:bCs/>
            <w:sz w:val="22"/>
            <w:lang w:eastAsia="en-GB"/>
          </w:rPr>
          <w:delText xml:space="preserve"> explains Ase1 </w:delText>
        </w:r>
        <w:r w:rsidR="00555E31" w:rsidRPr="002634CD" w:rsidDel="00D223E7">
          <w:rPr>
            <w:rFonts w:ascii="Cambria" w:eastAsia="Times New Roman" w:hAnsi="Cambria" w:cs="Calibri"/>
            <w:b/>
            <w:bCs/>
            <w:sz w:val="22"/>
            <w:lang w:eastAsia="en-GB"/>
          </w:rPr>
          <w:delText>sweeping</w:delText>
        </w:r>
      </w:del>
      <w:ins w:id="94" w:author="Manuel Lera Ramírez" w:date="2022-03-10T10:49:00Z">
        <w:r w:rsidR="00D223E7">
          <w:rPr>
            <w:rFonts w:ascii="Cambria" w:eastAsia="Times New Roman" w:hAnsi="Cambria" w:cs="Calibri"/>
            <w:b/>
            <w:bCs/>
            <w:sz w:val="22"/>
            <w:lang w:eastAsia="en-GB"/>
          </w:rPr>
          <w:t xml:space="preserve">Stabilization of terminal tubulin subunits by Ase1 is sufficient to reproduce Ase1 sweeping and </w:t>
        </w:r>
      </w:ins>
      <w:ins w:id="95" w:author="Manuel Lera Ramírez" w:date="2022-03-10T10:50:00Z">
        <w:r w:rsidR="00D223E7">
          <w:rPr>
            <w:rFonts w:ascii="Cambria" w:eastAsia="Times New Roman" w:hAnsi="Cambria" w:cs="Calibri"/>
            <w:b/>
            <w:bCs/>
            <w:sz w:val="22"/>
            <w:lang w:eastAsia="en-GB"/>
          </w:rPr>
          <w:t>reduced microtubule shrinkage speed</w:t>
        </w:r>
        <w:commentRangeEnd w:id="92"/>
        <w:r w:rsidR="00D223E7">
          <w:rPr>
            <w:rStyle w:val="CommentReference"/>
          </w:rPr>
          <w:commentReference w:id="92"/>
        </w:r>
      </w:ins>
      <w:r w:rsidRPr="00FC3A2C" w:rsidDel="00732566">
        <w:rPr>
          <w:rFonts w:ascii="Cambria" w:eastAsia="Times New Roman" w:hAnsi="Cambria" w:cs="Calibri Light"/>
          <w:b/>
          <w:bCs/>
          <w:color w:val="2F5496"/>
          <w:sz w:val="22"/>
          <w:lang w:eastAsia="en-GB"/>
        </w:rPr>
        <w:t xml:space="preserve"> </w:t>
      </w:r>
      <w:r w:rsidR="002F2922" w:rsidRPr="00FC3A2C">
        <w:rPr>
          <w:rFonts w:ascii="Cambria" w:eastAsia="Times New Roman" w:hAnsi="Cambria" w:cs="Calibri Light"/>
          <w:color w:val="2F5496"/>
          <w:sz w:val="22"/>
          <w:lang w:eastAsia="en-GB"/>
        </w:rPr>
        <w:t>(</w:t>
      </w:r>
      <w:r w:rsidR="002F2922" w:rsidRPr="00862DA1">
        <w:rPr>
          <w:rFonts w:ascii="Cambria" w:eastAsia="Times New Roman" w:hAnsi="Cambria" w:cs="Calibri Light"/>
          <w:color w:val="2F5496"/>
          <w:sz w:val="22"/>
          <w:lang w:eastAsia="en-GB"/>
        </w:rPr>
        <w:t xml:space="preserve">fig. </w:t>
      </w:r>
      <w:r w:rsidR="007D4FFD">
        <w:rPr>
          <w:rFonts w:ascii="Cambria" w:eastAsia="Times New Roman" w:hAnsi="Cambria" w:cs="Calibri Light"/>
          <w:color w:val="2F5496"/>
          <w:sz w:val="22"/>
          <w:lang w:eastAsia="en-GB"/>
        </w:rPr>
        <w:t>4</w:t>
      </w:r>
      <w:r w:rsidR="002F2922" w:rsidRPr="00862DA1">
        <w:rPr>
          <w:rFonts w:ascii="Cambria" w:eastAsia="Times New Roman" w:hAnsi="Cambria" w:cs="Calibri Light"/>
          <w:color w:val="2F5496"/>
          <w:sz w:val="22"/>
          <w:lang w:eastAsia="en-GB"/>
        </w:rPr>
        <w:t>)</w:t>
      </w:r>
    </w:p>
    <w:p w14:paraId="477BC703" w14:textId="0655F7AB" w:rsidR="00B8402A" w:rsidRDefault="00B8402A" w:rsidP="00B8402A">
      <w:pPr>
        <w:spacing w:after="0" w:line="360" w:lineRule="auto"/>
        <w:jc w:val="both"/>
        <w:rPr>
          <w:rFonts w:ascii="Cambria" w:eastAsia="Times New Roman" w:hAnsi="Cambria" w:cs="Times New Roman"/>
          <w:sz w:val="22"/>
        </w:rPr>
      </w:pPr>
      <w:r w:rsidRPr="00B8402A">
        <w:rPr>
          <w:rFonts w:ascii="Cambria" w:eastAsia="Helvetica Neue" w:hAnsi="Cambria" w:cs="Helvetica Neue"/>
          <w:sz w:val="22"/>
        </w:rPr>
        <w:t xml:space="preserve">To analyze how Ase1 accumulates at shrinking microtubule ends, and the effects this has on shrinkage speed, we considered a one-dimensional microtubule made of lattice sites corresponding to tubulin heterodimers, starting at the plus end (see Methods). </w:t>
      </w:r>
      <w:del w:id="96" w:author="Manuel Lera Ramírez" w:date="2022-03-10T10:52:00Z">
        <w:r w:rsidRPr="00B8402A" w:rsidDel="00D223E7">
          <w:rPr>
            <w:rFonts w:ascii="Cambria" w:eastAsia="Helvetica Neue" w:hAnsi="Cambria" w:cs="Helvetica Neue"/>
            <w:sz w:val="22"/>
          </w:rPr>
          <w:delText>Although it includes a single microtubule, this model is applicable to antiparallel pairs, by adapting the on/off rates of Ase1 binding to the lattice</w:delText>
        </w:r>
      </w:del>
      <w:ins w:id="97" w:author="Manuel Lera Ramírez" w:date="2022-03-10T10:52:00Z">
        <w:r w:rsidR="00D223E7">
          <w:rPr>
            <w:rFonts w:ascii="Cambria" w:eastAsia="Helvetica Neue" w:hAnsi="Cambria" w:cs="Helvetica Neue"/>
            <w:sz w:val="22"/>
          </w:rPr>
          <w:t>For simplicity, we focused on the effect of Ase1 on the shrinkage speed of single microtubules (Figure X)</w:t>
        </w:r>
      </w:ins>
      <w:r w:rsidRPr="00B8402A">
        <w:rPr>
          <w:rFonts w:ascii="Cambria" w:eastAsia="Helvetica Neue" w:hAnsi="Cambria" w:cs="Helvetica Neue"/>
          <w:sz w:val="22"/>
        </w:rPr>
        <w:t xml:space="preserve">. Events such as Ase1 binding, </w:t>
      </w:r>
      <w:r w:rsidRPr="00B8402A">
        <w:rPr>
          <w:rFonts w:ascii="Cambria" w:eastAsia="Helvetica Neue" w:hAnsi="Cambria" w:cs="Helvetica Neue"/>
          <w:sz w:val="22"/>
        </w:rPr>
        <w:lastRenderedPageBreak/>
        <w:t xml:space="preserve">unbind, and hopping to neighboring sites are stochastic with constant rates </w:t>
      </w:r>
      <m:oMath>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 xml:space="preserve">on </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off</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h</m:t>
            </m:r>
          </m:sub>
        </m:sSub>
      </m:oMath>
      <w:r w:rsidRPr="00B8402A">
        <w:rPr>
          <w:rFonts w:ascii="Cambria" w:eastAsia="Helvetica Neue" w:hAnsi="Cambria" w:cs="Helvetica Neue"/>
          <w:sz w:val="22"/>
        </w:rPr>
        <w:t xml:space="preserve"> (Fig. 4A) that were determined experimentally (</w:t>
      </w:r>
      <w:del w:id="98" w:author="Manuel Lera Ramírez" w:date="2022-03-10T10:53:00Z">
        <w:r w:rsidRPr="00B8402A" w:rsidDel="00D223E7">
          <w:rPr>
            <w:rFonts w:ascii="Cambria" w:eastAsia="Helvetica Neue" w:hAnsi="Cambria" w:cs="Helvetica Neue"/>
            <w:sz w:val="22"/>
          </w:rPr>
          <w:delText xml:space="preserve">see </w:delText>
        </w:r>
      </w:del>
      <w:r w:rsidRPr="00B8402A">
        <w:rPr>
          <w:rFonts w:ascii="Cambria" w:eastAsia="Helvetica Neue" w:hAnsi="Cambria" w:cs="Helvetica Neue"/>
          <w:sz w:val="22"/>
        </w:rPr>
        <w:t>Table S1). Importantly, only one Ase1 molecule can be attached to any one tubulin heterodimer, and Ase1 can thus only hop to unoccupied neighboring sites. We also assume that Ase1 does not fall off from the microtubule by hopping at its plus ends, as shown experimentally (Fig. 4A, red arrow on the left)(</w:t>
      </w:r>
      <w:del w:id="99" w:author="Manuel Lera Ramírez" w:date="2022-03-10T10:53:00Z">
        <w:r w:rsidRPr="00B8402A" w:rsidDel="00D223E7">
          <w:rPr>
            <w:rFonts w:ascii="Cambria" w:eastAsia="Helvetica Neue" w:hAnsi="Cambria" w:cs="Helvetica Neue"/>
            <w:sz w:val="22"/>
            <w:highlight w:val="yellow"/>
          </w:rPr>
          <w:delText>refs</w:delText>
        </w:r>
      </w:del>
      <w:ins w:id="100" w:author="Manuel Lera Ramírez" w:date="2022-03-10T10:53:00Z">
        <w:r w:rsidR="00D223E7">
          <w:rPr>
            <w:rFonts w:ascii="Cambria" w:eastAsia="Helvetica Neue" w:hAnsi="Cambria" w:cs="Helvetica Neue"/>
            <w:sz w:val="22"/>
          </w:rPr>
          <w:t>Braun et al. 2011</w:t>
        </w:r>
      </w:ins>
      <w:r w:rsidRPr="00B8402A">
        <w:rPr>
          <w:rFonts w:ascii="Cambria" w:eastAsia="Helvetica Neue" w:hAnsi="Cambria" w:cs="Helvetica Neue"/>
          <w:sz w:val="22"/>
        </w:rPr>
        <w:t xml:space="preserve">). MT shrinkage is also modelled stochastically by detachment of the terminal subunit, at a rate that is affected by Ase1 (Fig. 4B top). Specifically, this rate is </w:t>
      </w:r>
      <m:oMath>
        <m:sSubSup>
          <m:sSubSupPr>
            <m:ctrlPr>
              <w:rPr>
                <w:rFonts w:ascii="Cambria Math" w:eastAsia="Cambria Math" w:hAnsi="Cambria Math" w:cs="Cambria Math"/>
                <w:sz w:val="22"/>
              </w:rPr>
            </m:ctrlPr>
          </m:sSubSupPr>
          <m:e>
            <m:r>
              <w:rPr>
                <w:rFonts w:ascii="Cambria Math" w:eastAsia="Cambria Math" w:hAnsi="Cambria Math" w:cs="Cambria Math"/>
                <w:sz w:val="22"/>
              </w:rPr>
              <m:t>k</m:t>
            </m:r>
          </m:e>
          <m:sub>
            <m:r>
              <w:rPr>
                <w:rFonts w:ascii="Cambria Math" w:eastAsia="Cambria Math" w:hAnsi="Cambria Math" w:cs="Cambria Math"/>
                <w:sz w:val="22"/>
              </w:rPr>
              <m:t>d</m:t>
            </m:r>
          </m:sub>
          <m:sup>
            <m:r>
              <w:rPr>
                <w:rFonts w:ascii="Cambria Math" w:eastAsia="Cambria Math" w:hAnsi="Cambria Math" w:cs="Cambria Math"/>
                <w:sz w:val="22"/>
              </w:rPr>
              <m:t>0</m:t>
            </m:r>
          </m:sup>
        </m:sSubSup>
      </m:oMath>
      <w:r w:rsidRPr="00B8402A">
        <w:rPr>
          <w:rFonts w:ascii="Cambria" w:eastAsia="Helvetica Neue" w:hAnsi="Cambria" w:cs="Helvetica Neue"/>
          <w:sz w:val="22"/>
        </w:rPr>
        <w:t xml:space="preserve"> when the first tubulin subunit is free of Ase1, and </w:t>
      </w:r>
      <m:oMath>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d</m:t>
            </m:r>
          </m:sub>
        </m:sSub>
        <m:r>
          <w:rPr>
            <w:rFonts w:ascii="Cambria Math" w:eastAsia="Cambria Math" w:hAnsi="Cambria Math" w:cs="Cambria Math"/>
            <w:sz w:val="22"/>
          </w:rPr>
          <m:t>=</m:t>
        </m:r>
        <m:sSubSup>
          <m:sSubSupPr>
            <m:ctrlPr>
              <w:rPr>
                <w:rFonts w:ascii="Cambria Math" w:eastAsia="Cambria Math" w:hAnsi="Cambria Math" w:cs="Cambria Math"/>
                <w:sz w:val="22"/>
              </w:rPr>
            </m:ctrlPr>
          </m:sSubSupPr>
          <m:e>
            <m:r>
              <w:rPr>
                <w:rFonts w:ascii="Cambria Math" w:eastAsia="Cambria Math" w:hAnsi="Cambria Math" w:cs="Cambria Math"/>
                <w:sz w:val="22"/>
              </w:rPr>
              <m:t>(1-Ω)k</m:t>
            </m:r>
          </m:e>
          <m:sub>
            <m:r>
              <w:rPr>
                <w:rFonts w:ascii="Cambria Math" w:eastAsia="Cambria Math" w:hAnsi="Cambria Math" w:cs="Cambria Math"/>
                <w:sz w:val="22"/>
              </w:rPr>
              <m:t>d</m:t>
            </m:r>
          </m:sub>
          <m:sup>
            <m:r>
              <w:rPr>
                <w:rFonts w:ascii="Cambria Math" w:eastAsia="Cambria Math" w:hAnsi="Cambria Math" w:cs="Cambria Math"/>
                <w:sz w:val="22"/>
              </w:rPr>
              <m:t>0</m:t>
            </m:r>
          </m:sup>
        </m:sSubSup>
      </m:oMath>
      <w:r w:rsidRPr="00B8402A">
        <w:rPr>
          <w:rFonts w:ascii="Cambria" w:eastAsia="Helvetica Neue" w:hAnsi="Cambria" w:cs="Helvetica Neue"/>
          <w:sz w:val="22"/>
        </w:rPr>
        <w:t xml:space="preserve">, if Ase1 is bound at the terminal site. The value of </w:t>
      </w:r>
      <m:oMath>
        <m:sSubSup>
          <m:sSubSupPr>
            <m:ctrlPr>
              <w:rPr>
                <w:rFonts w:ascii="Cambria Math" w:eastAsia="Cambria Math" w:hAnsi="Cambria Math" w:cs="Cambria Math"/>
                <w:sz w:val="22"/>
              </w:rPr>
            </m:ctrlPr>
          </m:sSubSupPr>
          <m:e>
            <m:r>
              <w:rPr>
                <w:rFonts w:ascii="Cambria Math" w:eastAsia="Cambria Math" w:hAnsi="Cambria Math" w:cs="Cambria Math"/>
                <w:sz w:val="22"/>
              </w:rPr>
              <m:t>k</m:t>
            </m:r>
          </m:e>
          <m:sub>
            <m:r>
              <w:rPr>
                <w:rFonts w:ascii="Cambria Math" w:eastAsia="Cambria Math" w:hAnsi="Cambria Math" w:cs="Cambria Math"/>
                <w:sz w:val="22"/>
              </w:rPr>
              <m:t>d</m:t>
            </m:r>
          </m:sub>
          <m:sup>
            <m:r>
              <w:rPr>
                <w:rFonts w:ascii="Cambria Math" w:eastAsia="Cambria Math" w:hAnsi="Cambria Math" w:cs="Cambria Math"/>
                <w:sz w:val="22"/>
              </w:rPr>
              <m:t>0</m:t>
            </m:r>
          </m:sup>
        </m:sSubSup>
      </m:oMath>
      <w:r w:rsidRPr="00B8402A">
        <w:rPr>
          <w:rFonts w:ascii="Cambria" w:eastAsia="Helvetica Neue" w:hAnsi="Cambria" w:cs="Helvetica Neue"/>
          <w:sz w:val="22"/>
        </w:rPr>
        <w:t xml:space="preserve"> is set by the mean depolymerization speed measured</w:t>
      </w:r>
      <w:r w:rsidRPr="00B8402A">
        <w:rPr>
          <w:rFonts w:ascii="Cambria" w:eastAsia="Helvetica Neue" w:hAnsi="Cambria" w:cs="Helvetica Neue"/>
          <w:i/>
          <w:sz w:val="22"/>
        </w:rPr>
        <w:t xml:space="preserve"> in vitro</w:t>
      </w:r>
      <w:r w:rsidRPr="00B8402A">
        <w:rPr>
          <w:rFonts w:ascii="Cambria" w:eastAsia="Helvetica Neue" w:hAnsi="Cambria" w:cs="Helvetica Neue"/>
          <w:sz w:val="22"/>
        </w:rPr>
        <w:t xml:space="preserve"> without Ase1 (Table S1). The parameter </w:t>
      </w:r>
      <m:oMath>
        <m:r>
          <w:rPr>
            <w:rFonts w:ascii="Cambria Math" w:eastAsia="Cambria Math" w:hAnsi="Cambria Math" w:cs="Cambria Math"/>
            <w:sz w:val="22"/>
          </w:rPr>
          <m:t>Ω∈[0,1]</m:t>
        </m:r>
      </m:oMath>
      <w:r w:rsidRPr="00B8402A">
        <w:rPr>
          <w:rFonts w:ascii="Cambria" w:eastAsia="Helvetica Neue" w:hAnsi="Cambria" w:cs="Helvetica Neue"/>
          <w:sz w:val="22"/>
        </w:rPr>
        <w:t xml:space="preserve"> specifies the effect of Ase1 on disassembly (Fig. 4B bottom). If </w:t>
      </w:r>
      <m:oMath>
        <m:r>
          <w:rPr>
            <w:rFonts w:ascii="Cambria Math" w:eastAsia="Cambria Math" w:hAnsi="Cambria Math" w:cs="Cambria Math"/>
            <w:sz w:val="22"/>
          </w:rPr>
          <m:t>Ω=0</m:t>
        </m:r>
      </m:oMath>
      <w:r w:rsidRPr="00B8402A">
        <w:rPr>
          <w:rFonts w:ascii="Cambria" w:eastAsia="Helvetica Neue" w:hAnsi="Cambria" w:cs="Helvetica Neue"/>
          <w:sz w:val="22"/>
        </w:rPr>
        <w:t xml:space="preserve">, Ase1 has no effect, while if </w:t>
      </w:r>
      <m:oMath>
        <m:r>
          <w:rPr>
            <w:rFonts w:ascii="Cambria Math" w:eastAsia="Cambria Math" w:hAnsi="Cambria Math" w:cs="Cambria Math"/>
            <w:sz w:val="22"/>
          </w:rPr>
          <m:t>Ω=1</m:t>
        </m:r>
      </m:oMath>
      <w:r w:rsidRPr="00B8402A">
        <w:rPr>
          <w:rFonts w:ascii="Cambria" w:eastAsia="Helvetica Neue" w:hAnsi="Cambria" w:cs="Helvetica Neue"/>
          <w:sz w:val="22"/>
        </w:rPr>
        <w:t xml:space="preserve">, the terminal subunit cannot unbind if Ase1 is bound. For any value </w:t>
      </w:r>
      <m:oMath>
        <m:r>
          <w:rPr>
            <w:rFonts w:ascii="Cambria Math" w:eastAsia="Cambria Math" w:hAnsi="Cambria Math" w:cs="Cambria Math"/>
            <w:sz w:val="22"/>
          </w:rPr>
          <m:t>Ω&gt;0</m:t>
        </m:r>
      </m:oMath>
      <w:r w:rsidRPr="00B8402A">
        <w:rPr>
          <w:rFonts w:ascii="Cambria" w:eastAsia="Helvetica Neue" w:hAnsi="Cambria" w:cs="Helvetica Neue"/>
          <w:sz w:val="22"/>
        </w:rPr>
        <w:t xml:space="preserve">, this simple model leads to an accumulation of Ase1 near the shrinking tip and a concomitant decrease of the shrinkage speed (Fig. 4D, S4A). </w:t>
      </w:r>
      <w:commentRangeStart w:id="101"/>
      <w:r w:rsidRPr="00B8402A">
        <w:rPr>
          <w:rFonts w:ascii="Cambria" w:eastAsia="Helvetica Neue" w:hAnsi="Cambria" w:cs="Helvetica Neue"/>
          <w:color w:val="000000"/>
          <w:sz w:val="22"/>
        </w:rPr>
        <w:t>The accumulation occurs because subunits without Ase1 are more likely to be lost at the plus-end, so depolymerization increases the density of Ase1 at the shrinking end.</w:t>
      </w:r>
      <w:r w:rsidRPr="00B8402A">
        <w:rPr>
          <w:rFonts w:ascii="Cambria" w:eastAsia="Times New Roman" w:hAnsi="Cambria" w:cs="Times New Roman"/>
          <w:sz w:val="22"/>
        </w:rPr>
        <w:t xml:space="preserve"> </w:t>
      </w:r>
      <w:commentRangeEnd w:id="101"/>
      <w:r w:rsidR="00D223E7">
        <w:rPr>
          <w:rStyle w:val="CommentReference"/>
        </w:rPr>
        <w:commentReference w:id="101"/>
      </w:r>
      <w:r w:rsidRPr="00B8402A">
        <w:rPr>
          <w:rFonts w:ascii="Cambria" w:eastAsia="Helvetica Neue" w:hAnsi="Cambria" w:cs="Helvetica Neue"/>
          <w:sz w:val="22"/>
        </w:rPr>
        <w:t xml:space="preserve">At steady state, the system can be characterized by the probability </w:t>
      </w:r>
      <m:oMath>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1</m:t>
            </m:r>
          </m:sub>
        </m:sSub>
      </m:oMath>
      <w:r w:rsidRPr="00B8402A">
        <w:rPr>
          <w:rFonts w:ascii="Cambria" w:eastAsia="Helvetica Neue" w:hAnsi="Cambria" w:cs="Helvetica Neue"/>
          <w:sz w:val="22"/>
        </w:rPr>
        <w:t xml:space="preserve"> of the terminal site to be occupied, and the rate of subunits loss is </w:t>
      </w:r>
      <m:oMath>
        <m:sSubSup>
          <m:sSubSupPr>
            <m:ctrlPr>
              <w:rPr>
                <w:rFonts w:ascii="Cambria Math" w:eastAsia="Cambria Math" w:hAnsi="Cambria Math" w:cs="Cambria Math"/>
                <w:sz w:val="22"/>
              </w:rPr>
            </m:ctrlPr>
          </m:sSubSupPr>
          <m:e>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d</m:t>
                </m:r>
              </m:sub>
            </m:sSub>
            <m:r>
              <w:rPr>
                <w:rFonts w:ascii="Cambria Math" w:eastAsia="Cambria Math" w:hAnsi="Cambria Math" w:cs="Cambria Math"/>
                <w:sz w:val="22"/>
              </w:rPr>
              <m:t>=k</m:t>
            </m:r>
          </m:e>
          <m:sub>
            <m:r>
              <w:rPr>
                <w:rFonts w:ascii="Cambria Math" w:eastAsia="Cambria Math" w:hAnsi="Cambria Math" w:cs="Cambria Math"/>
                <w:sz w:val="22"/>
              </w:rPr>
              <m:t>d</m:t>
            </m:r>
          </m:sub>
          <m:sup>
            <m:r>
              <w:rPr>
                <w:rFonts w:ascii="Cambria Math" w:eastAsia="Cambria Math" w:hAnsi="Cambria Math" w:cs="Cambria Math"/>
                <w:sz w:val="22"/>
              </w:rPr>
              <m:t>0</m:t>
            </m:r>
          </m:sup>
        </m:sSubSup>
        <m:r>
          <w:rPr>
            <w:rFonts w:ascii="Cambria Math" w:eastAsia="Cambria Math" w:hAnsi="Cambria Math" w:cs="Cambria Math"/>
            <w:sz w:val="22"/>
          </w:rPr>
          <m:t>(1-Ω</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1</m:t>
            </m:r>
          </m:sub>
        </m:sSub>
        <m:r>
          <w:rPr>
            <w:rFonts w:ascii="Cambria Math" w:eastAsia="Cambria Math" w:hAnsi="Cambria Math" w:cs="Cambria Math"/>
            <w:sz w:val="22"/>
          </w:rPr>
          <m:t>)</m:t>
        </m:r>
      </m:oMath>
      <w:r w:rsidRPr="00B8402A">
        <w:rPr>
          <w:rFonts w:ascii="Cambria" w:eastAsia="Helvetica Neue" w:hAnsi="Cambria" w:cs="Helvetica Neue"/>
          <w:sz w:val="22"/>
        </w:rPr>
        <w:t xml:space="preserve">. </w:t>
      </w:r>
    </w:p>
    <w:p w14:paraId="6D21A4B3" w14:textId="77777777" w:rsidR="00B8402A" w:rsidRPr="00B8402A" w:rsidRDefault="00B8402A" w:rsidP="00B8402A">
      <w:pPr>
        <w:spacing w:after="0" w:line="360" w:lineRule="auto"/>
        <w:jc w:val="both"/>
        <w:rPr>
          <w:rFonts w:ascii="Cambria" w:eastAsia="Times New Roman" w:hAnsi="Cambria" w:cs="Times New Roman"/>
          <w:sz w:val="22"/>
        </w:rPr>
      </w:pPr>
    </w:p>
    <w:p w14:paraId="728EAB7B" w14:textId="77777777" w:rsidR="00B8402A" w:rsidRPr="00B8402A" w:rsidRDefault="00B8402A" w:rsidP="00B8402A">
      <w:pPr>
        <w:spacing w:after="0" w:line="360" w:lineRule="auto"/>
        <w:jc w:val="both"/>
        <w:rPr>
          <w:rFonts w:ascii="Cambria" w:eastAsia="Helvetica Neue" w:hAnsi="Cambria" w:cs="Helvetica Neue"/>
          <w:sz w:val="22"/>
        </w:rPr>
      </w:pPr>
      <w:r w:rsidRPr="00B8402A">
        <w:rPr>
          <w:rFonts w:ascii="Cambria" w:eastAsia="Helvetica Neue" w:hAnsi="Cambria" w:cs="Helvetica Neue"/>
          <w:sz w:val="22"/>
        </w:rPr>
        <w:t xml:space="preserve">Since all parameters of this model (Model 1) were set from experimental measurements, except for </w:t>
      </w:r>
      <m:oMath>
        <m:r>
          <w:rPr>
            <w:rFonts w:ascii="Cambria Math" w:hAnsi="Cambria Math"/>
            <w:sz w:val="22"/>
          </w:rPr>
          <m:t>Ω</m:t>
        </m:r>
      </m:oMath>
      <w:r w:rsidRPr="00B8402A">
        <w:rPr>
          <w:rFonts w:ascii="Cambria" w:eastAsia="Helvetica Neue" w:hAnsi="Cambria" w:cs="Helvetica Neue"/>
          <w:sz w:val="22"/>
        </w:rPr>
        <w:t xml:space="preserve">, we first tested whether any value of </w:t>
      </w:r>
      <m:oMath>
        <m:r>
          <w:rPr>
            <w:rFonts w:ascii="Cambria Math" w:hAnsi="Cambria Math"/>
            <w:sz w:val="22"/>
          </w:rPr>
          <m:t>Ω</m:t>
        </m:r>
      </m:oMath>
      <w:r w:rsidRPr="00B8402A">
        <w:rPr>
          <w:rFonts w:ascii="Cambria" w:eastAsia="Helvetica Neue" w:hAnsi="Cambria" w:cs="Helvetica Neue"/>
          <w:sz w:val="22"/>
        </w:rPr>
        <w:t xml:space="preserve"> could quantitatively recapitulate the experimental behavior. Specifically, we aimed to reproduce the timescale of accumulation of Ase1, and the total amount of Ase1 accumulated and shrinking speed reached at steady state (Table S2). For </w:t>
      </w:r>
      <m:oMath>
        <m:r>
          <w:rPr>
            <w:rFonts w:ascii="Cambria Math" w:eastAsia="Cambria Math" w:hAnsi="Cambria Math" w:cs="Cambria Math"/>
            <w:sz w:val="22"/>
          </w:rPr>
          <m:t>Ω=1</m:t>
        </m:r>
      </m:oMath>
      <w:r w:rsidRPr="00B8402A">
        <w:rPr>
          <w:rFonts w:ascii="Cambria" w:eastAsia="Helvetica Neue" w:hAnsi="Cambria" w:cs="Helvetica Neue"/>
          <w:sz w:val="22"/>
        </w:rPr>
        <w:t>, the model predicted shrinkage speeds that are comparable to the experimentally observed ones (Fig. 4E), but when comparing the timescale and number of Ase1 molecules accumulated at steady state we found that they were respectively 2.5× and 8× higher than experimentally observed (Fig. 4F, G). Therefore, despite recapitulating the experimental phenomenology qualitatively (Fig. 4D), this first model was insufficient to quantitatively reproduce our experimental results.</w:t>
      </w:r>
    </w:p>
    <w:p w14:paraId="66559560" w14:textId="77777777" w:rsidR="00B8402A" w:rsidRPr="00B8402A" w:rsidRDefault="00B8402A" w:rsidP="00B8402A">
      <w:pPr>
        <w:spacing w:after="0" w:line="360" w:lineRule="auto"/>
        <w:rPr>
          <w:rFonts w:ascii="Cambria" w:eastAsia="Helvetica Neue" w:hAnsi="Cambria" w:cs="Helvetica Neue"/>
          <w:sz w:val="22"/>
        </w:rPr>
      </w:pPr>
    </w:p>
    <w:p w14:paraId="7C508247" w14:textId="758065DF" w:rsidR="00B8402A" w:rsidDel="00F405CC" w:rsidRDefault="00B8402A" w:rsidP="00F405CC">
      <w:pPr>
        <w:spacing w:after="0" w:line="360" w:lineRule="auto"/>
        <w:jc w:val="both"/>
        <w:rPr>
          <w:del w:id="102" w:author="Manuel Lera Ramírez" w:date="2022-03-10T11:05:00Z"/>
          <w:rFonts w:ascii="Cambria" w:eastAsia="Helvetica Neue" w:hAnsi="Cambria" w:cs="Helvetica Neue"/>
          <w:sz w:val="22"/>
        </w:rPr>
      </w:pPr>
      <w:r w:rsidRPr="00B8402A">
        <w:rPr>
          <w:rFonts w:ascii="Cambria" w:eastAsia="Helvetica Neue" w:hAnsi="Cambria" w:cs="Helvetica Neue"/>
          <w:sz w:val="22"/>
        </w:rPr>
        <w:t xml:space="preserve">The failure of Model 1 indicated that Ase1 should affect microtubule shrinkage at lower density. We thus hypothesized that Ase1 molecules located at lattice sites other than the terminal one could affect shrinkage. We initially tested the possibility that the rate of tubulin subunits loss at the plus end would be reduced by a factor </w:t>
      </w:r>
      <m:oMath>
        <m:r>
          <w:rPr>
            <w:rFonts w:ascii="Cambria Math" w:eastAsia="Cambria Math" w:hAnsi="Cambria Math" w:cs="Cambria Math"/>
            <w:sz w:val="22"/>
          </w:rPr>
          <m:t>(1-Ω)</m:t>
        </m:r>
      </m:oMath>
      <w:r w:rsidRPr="00B8402A">
        <w:rPr>
          <w:rFonts w:ascii="Cambria" w:eastAsia="Helvetica Neue" w:hAnsi="Cambria" w:cs="Helvetica Neue"/>
          <w:sz w:val="22"/>
        </w:rPr>
        <w:t xml:space="preserve"> if any of the </w:t>
      </w:r>
      <m:oMath>
        <m:r>
          <w:rPr>
            <w:rFonts w:ascii="Cambria Math" w:eastAsia="Cambria Math" w:hAnsi="Cambria Math" w:cs="Cambria Math"/>
            <w:sz w:val="22"/>
          </w:rPr>
          <m:t>N</m:t>
        </m:r>
      </m:oMath>
      <w:r w:rsidRPr="00B8402A">
        <w:rPr>
          <w:rFonts w:ascii="Cambria" w:eastAsia="Helvetica Neue" w:hAnsi="Cambria" w:cs="Helvetica Neue"/>
          <w:sz w:val="22"/>
        </w:rPr>
        <w:t xml:space="preserve"> terminal sites were occupied (Fig. 4C). This rate at steady state would then be </w:t>
      </w:r>
      <m:oMath>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d</m:t>
            </m:r>
          </m:sub>
        </m:sSub>
        <m:r>
          <w:rPr>
            <w:rFonts w:ascii="Cambria Math" w:eastAsia="Cambria Math" w:hAnsi="Cambria Math" w:cs="Cambria Math"/>
            <w:sz w:val="22"/>
          </w:rPr>
          <m:t>=</m:t>
        </m:r>
        <m:sSubSup>
          <m:sSubSupPr>
            <m:ctrlPr>
              <w:rPr>
                <w:rFonts w:ascii="Cambria Math" w:eastAsia="Cambria Math" w:hAnsi="Cambria Math" w:cs="Cambria Math"/>
                <w:sz w:val="22"/>
              </w:rPr>
            </m:ctrlPr>
          </m:sSubSupPr>
          <m:e>
            <m:r>
              <w:rPr>
                <w:rFonts w:ascii="Cambria Math" w:eastAsia="Cambria Math" w:hAnsi="Cambria Math" w:cs="Cambria Math"/>
                <w:sz w:val="22"/>
              </w:rPr>
              <m:t>k</m:t>
            </m:r>
          </m:e>
          <m:sub>
            <m:r>
              <w:rPr>
                <w:rFonts w:ascii="Cambria Math" w:eastAsia="Cambria Math" w:hAnsi="Cambria Math" w:cs="Cambria Math"/>
                <w:sz w:val="22"/>
              </w:rPr>
              <m:t>0</m:t>
            </m:r>
          </m:sub>
          <m:sup>
            <m:r>
              <w:rPr>
                <w:rFonts w:ascii="Cambria Math" w:eastAsia="Cambria Math" w:hAnsi="Cambria Math" w:cs="Cambria Math"/>
                <w:sz w:val="22"/>
              </w:rPr>
              <m:t>d</m:t>
            </m:r>
          </m:sup>
        </m:sSubSup>
        <m:r>
          <w:rPr>
            <w:rFonts w:ascii="Cambria Math" w:eastAsia="Cambria Math" w:hAnsi="Cambria Math" w:cs="Cambria Math"/>
            <w:sz w:val="22"/>
          </w:rPr>
          <m:t>[1-Ω{1-</m:t>
        </m:r>
        <m:nary>
          <m:naryPr>
            <m:chr m:val="∏"/>
            <m:ctrlPr>
              <w:rPr>
                <w:rFonts w:ascii="Cambria Math" w:eastAsia="Cambria Math" w:hAnsi="Cambria Math" w:cs="Cambria Math"/>
                <w:sz w:val="22"/>
              </w:rPr>
            </m:ctrlPr>
          </m:naryPr>
          <m:sub>
            <m:r>
              <w:rPr>
                <w:rFonts w:ascii="Cambria Math" w:eastAsia="Cambria Math" w:hAnsi="Cambria Math" w:cs="Cambria Math"/>
                <w:sz w:val="22"/>
              </w:rPr>
              <m:t>i=1</m:t>
            </m:r>
          </m:sub>
          <m:sup>
            <m:r>
              <w:rPr>
                <w:rFonts w:ascii="Cambria Math" w:eastAsia="Cambria Math" w:hAnsi="Cambria Math" w:cs="Cambria Math"/>
                <w:sz w:val="22"/>
              </w:rPr>
              <m:t>i=N</m:t>
            </m:r>
          </m:sup>
          <m:e>
            <m:r>
              <w:ins w:id="103" w:author="Manuel Lera Ramírez" w:date="2022-03-10T10:58:00Z">
                <w:rPr>
                  <w:rFonts w:ascii="Cambria Math" w:eastAsia="Cambria Math" w:hAnsi="Cambria Math" w:cs="Cambria Math"/>
                  <w:sz w:val="22"/>
                </w:rPr>
                <m:t>(1-</m:t>
              </w:ins>
            </m:r>
            <m:sSub>
              <m:sSubPr>
                <m:ctrlPr>
                  <w:ins w:id="104" w:author="Manuel Lera Ramírez" w:date="2022-03-10T10:58:00Z">
                    <w:rPr>
                      <w:rFonts w:ascii="Cambria Math" w:eastAsia="Cambria Math" w:hAnsi="Cambria Math" w:cs="Cambria Math"/>
                      <w:sz w:val="22"/>
                    </w:rPr>
                  </w:ins>
                </m:ctrlPr>
              </m:sSubPr>
              <m:e>
                <m:r>
                  <w:ins w:id="105" w:author="Manuel Lera Ramírez" w:date="2022-03-10T10:58:00Z">
                    <w:rPr>
                      <w:rFonts w:ascii="Cambria Math" w:eastAsia="Cambria Math" w:hAnsi="Cambria Math" w:cs="Cambria Math"/>
                      <w:sz w:val="22"/>
                    </w:rPr>
                    <m:t>P</m:t>
                  </w:ins>
                </m:r>
              </m:e>
              <m:sub>
                <m:r>
                  <w:ins w:id="106" w:author="Manuel Lera Ramírez" w:date="2022-03-10T10:58:00Z">
                    <w:rPr>
                      <w:rFonts w:ascii="Cambria Math" w:eastAsia="Cambria Math" w:hAnsi="Cambria Math" w:cs="Cambria Math"/>
                      <w:sz w:val="22"/>
                    </w:rPr>
                    <m:t>i</m:t>
                  </w:ins>
                </m:r>
              </m:sub>
            </m:sSub>
            <m:r>
              <w:ins w:id="107" w:author="Manuel Lera Ramírez" w:date="2022-03-10T10:58:00Z">
                <w:rPr>
                  <w:rFonts w:ascii="Cambria Math" w:eastAsia="Cambria Math" w:hAnsi="Cambria Math" w:cs="Cambria Math"/>
                  <w:sz w:val="22"/>
                </w:rPr>
                <m:t>)</m:t>
              </w:ins>
            </m:r>
          </m:e>
        </m:nary>
        <m:r>
          <w:del w:id="108" w:author="Manuel Lera Ramírez" w:date="2022-03-10T10:58:00Z">
            <w:rPr>
              <w:rFonts w:ascii="Cambria Math" w:eastAsia="Cambria Math" w:hAnsi="Cambria Math" w:cs="Cambria Math"/>
              <w:sz w:val="22"/>
            </w:rPr>
            <m:t>(1-</m:t>
          </w:del>
        </m:r>
        <m:sSub>
          <m:sSubPr>
            <m:ctrlPr>
              <w:del w:id="109" w:author="Manuel Lera Ramírez" w:date="2022-03-10T10:58:00Z">
                <w:rPr>
                  <w:rFonts w:ascii="Cambria Math" w:eastAsia="Cambria Math" w:hAnsi="Cambria Math" w:cs="Cambria Math"/>
                  <w:sz w:val="22"/>
                </w:rPr>
              </w:del>
            </m:ctrlPr>
          </m:sSubPr>
          <m:e>
            <m:r>
              <w:del w:id="110" w:author="Manuel Lera Ramírez" w:date="2022-03-10T10:58:00Z">
                <w:rPr>
                  <w:rFonts w:ascii="Cambria Math" w:eastAsia="Cambria Math" w:hAnsi="Cambria Math" w:cs="Cambria Math"/>
                  <w:sz w:val="22"/>
                </w:rPr>
                <m:t>P</m:t>
              </w:del>
            </m:r>
          </m:e>
          <m:sub>
            <m:r>
              <w:del w:id="111" w:author="Manuel Lera Ramírez" w:date="2022-03-10T10:58:00Z">
                <w:rPr>
                  <w:rFonts w:ascii="Cambria Math" w:eastAsia="Cambria Math" w:hAnsi="Cambria Math" w:cs="Cambria Math"/>
                  <w:sz w:val="22"/>
                </w:rPr>
                <m:t>i</m:t>
              </w:del>
            </m:r>
          </m:sub>
        </m:sSub>
        <m:r>
          <w:del w:id="112" w:author="Manuel Lera Ramírez" w:date="2022-03-10T10:58:00Z">
            <w:rPr>
              <w:rFonts w:ascii="Cambria Math" w:eastAsia="Cambria Math" w:hAnsi="Cambria Math" w:cs="Cambria Math"/>
              <w:sz w:val="22"/>
            </w:rPr>
            <m:t>)</m:t>
          </w:del>
        </m:r>
        <m:r>
          <w:rPr>
            <w:rFonts w:ascii="Cambria Math" w:eastAsia="Cambria Math" w:hAnsi="Cambria Math" w:cs="Cambria Math"/>
            <w:sz w:val="22"/>
          </w:rPr>
          <m:t>}]</m:t>
        </m:r>
      </m:oMath>
      <w:r w:rsidRPr="00B8402A">
        <w:rPr>
          <w:rFonts w:ascii="Cambria" w:eastAsia="Helvetica Neue" w:hAnsi="Cambria" w:cs="Helvetica Neue"/>
          <w:sz w:val="22"/>
        </w:rPr>
        <w:t xml:space="preserve">, where </w:t>
      </w:r>
      <m:oMath>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i</m:t>
            </m:r>
          </m:sub>
        </m:sSub>
      </m:oMath>
      <w:r w:rsidRPr="00B8402A">
        <w:rPr>
          <w:rFonts w:ascii="Cambria" w:eastAsia="Helvetica Neue" w:hAnsi="Cambria" w:cs="Helvetica Neue"/>
          <w:sz w:val="22"/>
        </w:rPr>
        <w:t xml:space="preserve"> is the probability of site </w:t>
      </w:r>
      <m:oMath>
        <m:r>
          <w:rPr>
            <w:rFonts w:ascii="Cambria Math" w:eastAsia="Cambria Math" w:hAnsi="Cambria Math" w:cs="Cambria Math"/>
            <w:sz w:val="22"/>
          </w:rPr>
          <m:t>i</m:t>
        </m:r>
      </m:oMath>
      <w:r w:rsidRPr="00B8402A">
        <w:rPr>
          <w:rFonts w:ascii="Cambria" w:eastAsia="Helvetica Neue" w:hAnsi="Cambria" w:cs="Helvetica Neue"/>
          <w:sz w:val="22"/>
        </w:rPr>
        <w:t xml:space="preserve"> being occupied by Ase1. For </w:t>
      </w:r>
      <m:oMath>
        <m:r>
          <w:rPr>
            <w:rFonts w:ascii="Cambria Math" w:eastAsia="Cambria Math" w:hAnsi="Cambria Math" w:cs="Cambria Math"/>
            <w:sz w:val="22"/>
          </w:rPr>
          <m:t>N=4</m:t>
        </m:r>
      </m:oMath>
      <w:r w:rsidRPr="00B8402A">
        <w:rPr>
          <w:rFonts w:ascii="Cambria" w:eastAsia="Helvetica Neue" w:hAnsi="Cambria" w:cs="Helvetica Neue"/>
          <w:sz w:val="22"/>
        </w:rPr>
        <w:t xml:space="preserve"> and </w:t>
      </w:r>
      <m:oMath>
        <m:r>
          <w:rPr>
            <w:rFonts w:ascii="Cambria Math" w:hAnsi="Cambria Math"/>
            <w:sz w:val="22"/>
          </w:rPr>
          <m:t>Ω</m:t>
        </m:r>
        <m:r>
          <w:rPr>
            <w:rFonts w:ascii="Cambria Math" w:eastAsia="Cambria Math" w:hAnsi="Cambria Math" w:cs="Cambria Math"/>
            <w:sz w:val="22"/>
          </w:rPr>
          <m:t>=0.9</m:t>
        </m:r>
      </m:oMath>
      <w:r w:rsidRPr="00B8402A">
        <w:rPr>
          <w:rFonts w:ascii="Cambria" w:eastAsia="Helvetica Neue" w:hAnsi="Cambria" w:cs="Helvetica Neue"/>
          <w:sz w:val="22"/>
        </w:rPr>
        <w:t xml:space="preserve"> this model (Model 2) reproduced microtubule growth </w:t>
      </w:r>
      <w:r w:rsidRPr="00B8402A">
        <w:rPr>
          <w:rFonts w:ascii="Cambria" w:eastAsia="Helvetica Neue" w:hAnsi="Cambria" w:cs="Helvetica Neue"/>
          <w:sz w:val="22"/>
        </w:rPr>
        <w:lastRenderedPageBreak/>
        <w:t xml:space="preserve">speed at steady state and accumulation timescale, but the accumulation of Ase1 at steady state was more than double of the experimentally observed (Fig. 4E-G). Higher values of </w:t>
      </w:r>
      <m:oMath>
        <m:r>
          <w:rPr>
            <w:rFonts w:ascii="Cambria Math" w:eastAsia="Cambria Math" w:hAnsi="Cambria Math" w:cs="Cambria Math"/>
            <w:sz w:val="22"/>
          </w:rPr>
          <m:t>N</m:t>
        </m:r>
      </m:oMath>
      <w:r w:rsidRPr="00B8402A">
        <w:rPr>
          <w:rFonts w:ascii="Cambria" w:eastAsia="Helvetica Neue" w:hAnsi="Cambria" w:cs="Helvetica Neue"/>
          <w:sz w:val="22"/>
        </w:rPr>
        <w:t xml:space="preserve"> gave improved fit to the experiments, but it is unclear how Ase1 could influence the unbinding of the terminal tubulin heterodimer from a distance. Instead, it seemed more natural to assume that Ase1 molecules in neighboring protofilaments would also affect the unbinding, since they are closer. To avoid the complexity of modelling the 13 microtubule protofilaments with their longitudinal offset, we turned to a phenomenological model (see Methods) in which the rate of loss of subunits at the plus end is </w:t>
      </w:r>
      <m:oMath>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d</m:t>
            </m:r>
          </m:sub>
        </m:sSub>
        <m:r>
          <w:rPr>
            <w:rFonts w:ascii="Cambria Math" w:eastAsia="Cambria Math" w:hAnsi="Cambria Math" w:cs="Cambria Math"/>
            <w:sz w:val="22"/>
          </w:rPr>
          <m:t>=</m:t>
        </m:r>
        <m:sSubSup>
          <m:sSubSupPr>
            <m:ctrlPr>
              <w:rPr>
                <w:rFonts w:ascii="Cambria Math" w:eastAsia="Cambria Math" w:hAnsi="Cambria Math" w:cs="Cambria Math"/>
                <w:sz w:val="22"/>
              </w:rPr>
            </m:ctrlPr>
          </m:sSubSupPr>
          <m:e>
            <m:r>
              <w:rPr>
                <w:rFonts w:ascii="Cambria Math" w:eastAsia="Cambria Math" w:hAnsi="Cambria Math" w:cs="Cambria Math"/>
                <w:sz w:val="22"/>
              </w:rPr>
              <m:t>k</m:t>
            </m:r>
          </m:e>
          <m:sub>
            <m:r>
              <w:rPr>
                <w:rFonts w:ascii="Cambria Math" w:eastAsia="Cambria Math" w:hAnsi="Cambria Math" w:cs="Cambria Math"/>
                <w:sz w:val="22"/>
              </w:rPr>
              <m:t>0</m:t>
            </m:r>
          </m:sub>
          <m:sup>
            <m:r>
              <w:rPr>
                <w:rFonts w:ascii="Cambria Math" w:eastAsia="Cambria Math" w:hAnsi="Cambria Math" w:cs="Cambria Math"/>
                <w:sz w:val="22"/>
              </w:rPr>
              <m:t>d</m:t>
            </m:r>
          </m:sup>
        </m:sSubSup>
        <m:r>
          <w:rPr>
            <w:rFonts w:ascii="Cambria Math" w:eastAsia="Cambria Math" w:hAnsi="Cambria Math" w:cs="Cambria Math"/>
            <w:sz w:val="22"/>
          </w:rPr>
          <m:t>[1-Ω{1-</m:t>
        </m:r>
        <m:nary>
          <m:naryPr>
            <m:chr m:val="∏"/>
            <m:ctrlPr>
              <w:rPr>
                <w:rFonts w:ascii="Cambria Math" w:eastAsia="Cambria Math" w:hAnsi="Cambria Math" w:cs="Cambria Math"/>
                <w:sz w:val="22"/>
              </w:rPr>
            </m:ctrlPr>
          </m:naryPr>
          <m:sub>
            <m:r>
              <w:rPr>
                <w:rFonts w:ascii="Cambria Math" w:eastAsia="Cambria Math" w:hAnsi="Cambria Math" w:cs="Cambria Math"/>
                <w:sz w:val="22"/>
              </w:rPr>
              <m:t>i=1</m:t>
            </m:r>
          </m:sub>
          <m:sup>
            <m:r>
              <w:rPr>
                <w:rFonts w:ascii="Cambria Math" w:eastAsia="Cambria Math" w:hAnsi="Cambria Math" w:cs="Cambria Math"/>
                <w:sz w:val="22"/>
              </w:rPr>
              <m:t>i=N</m:t>
            </m:r>
          </m:sup>
          <m:e>
            <m:sSup>
              <m:sSupPr>
                <m:ctrlPr>
                  <w:ins w:id="113" w:author="Manuel Lera Ramírez" w:date="2022-03-10T11:00:00Z">
                    <w:rPr>
                      <w:rFonts w:ascii="Cambria Math" w:eastAsia="Cambria Math" w:hAnsi="Cambria Math" w:cs="Cambria Math"/>
                      <w:sz w:val="22"/>
                    </w:rPr>
                  </w:ins>
                </m:ctrlPr>
              </m:sSupPr>
              <m:e>
                <m:d>
                  <m:dPr>
                    <m:ctrlPr>
                      <w:ins w:id="114" w:author="Manuel Lera Ramírez" w:date="2022-03-10T11:00:00Z">
                        <w:rPr>
                          <w:rFonts w:ascii="Cambria Math" w:eastAsia="Cambria Math" w:hAnsi="Cambria Math" w:cs="Cambria Math"/>
                          <w:sz w:val="22"/>
                        </w:rPr>
                      </w:ins>
                    </m:ctrlPr>
                  </m:dPr>
                  <m:e>
                    <m:r>
                      <w:ins w:id="115" w:author="Manuel Lera Ramírez" w:date="2022-03-10T11:00:00Z">
                        <w:rPr>
                          <w:rFonts w:ascii="Cambria Math" w:eastAsia="Cambria Math" w:hAnsi="Cambria Math" w:cs="Cambria Math"/>
                          <w:sz w:val="22"/>
                        </w:rPr>
                        <m:t>1-</m:t>
                      </w:ins>
                    </m:r>
                    <m:sSub>
                      <m:sSubPr>
                        <m:ctrlPr>
                          <w:ins w:id="116" w:author="Manuel Lera Ramírez" w:date="2022-03-10T11:00:00Z">
                            <w:rPr>
                              <w:rFonts w:ascii="Cambria Math" w:eastAsia="Cambria Math" w:hAnsi="Cambria Math" w:cs="Cambria Math"/>
                              <w:sz w:val="22"/>
                            </w:rPr>
                          </w:ins>
                        </m:ctrlPr>
                      </m:sSubPr>
                      <m:e>
                        <m:r>
                          <w:ins w:id="117" w:author="Manuel Lera Ramírez" w:date="2022-03-10T11:00:00Z">
                            <w:rPr>
                              <w:rFonts w:ascii="Cambria Math" w:eastAsia="Cambria Math" w:hAnsi="Cambria Math" w:cs="Cambria Math"/>
                              <w:sz w:val="22"/>
                            </w:rPr>
                            <m:t>P</m:t>
                          </w:ins>
                        </m:r>
                      </m:e>
                      <m:sub>
                        <m:r>
                          <w:ins w:id="118" w:author="Manuel Lera Ramírez" w:date="2022-03-10T11:00:00Z">
                            <w:rPr>
                              <w:rFonts w:ascii="Cambria Math" w:eastAsia="Cambria Math" w:hAnsi="Cambria Math" w:cs="Cambria Math"/>
                              <w:sz w:val="22"/>
                            </w:rPr>
                            <m:t>i</m:t>
                          </w:ins>
                        </m:r>
                      </m:sub>
                    </m:sSub>
                  </m:e>
                </m:d>
              </m:e>
              <m:sup>
                <m:r>
                  <w:ins w:id="119" w:author="Manuel Lera Ramírez" w:date="2022-03-10T11:00:00Z">
                    <w:rPr>
                      <w:rFonts w:ascii="Cambria Math" w:eastAsia="Cambria Math" w:hAnsi="Cambria Math" w:cs="Cambria Math"/>
                      <w:sz w:val="22"/>
                    </w:rPr>
                    <m:t>3</m:t>
                  </w:ins>
                </m:r>
              </m:sup>
            </m:sSup>
          </m:e>
        </m:nary>
        <m:sSup>
          <m:sSupPr>
            <m:ctrlPr>
              <w:del w:id="120" w:author="Manuel Lera Ramírez" w:date="2022-03-10T11:00:00Z">
                <w:rPr>
                  <w:rFonts w:ascii="Cambria Math" w:eastAsia="Cambria Math" w:hAnsi="Cambria Math" w:cs="Cambria Math"/>
                  <w:sz w:val="22"/>
                </w:rPr>
              </w:del>
            </m:ctrlPr>
          </m:sSupPr>
          <m:e>
            <m:d>
              <m:dPr>
                <m:ctrlPr>
                  <w:del w:id="121" w:author="Manuel Lera Ramírez" w:date="2022-03-10T11:00:00Z">
                    <w:rPr>
                      <w:rFonts w:ascii="Cambria Math" w:eastAsia="Cambria Math" w:hAnsi="Cambria Math" w:cs="Cambria Math"/>
                      <w:sz w:val="22"/>
                    </w:rPr>
                  </w:del>
                </m:ctrlPr>
              </m:dPr>
              <m:e>
                <m:r>
                  <w:del w:id="122" w:author="Manuel Lera Ramírez" w:date="2022-03-10T11:00:00Z">
                    <w:rPr>
                      <w:rFonts w:ascii="Cambria Math" w:eastAsia="Cambria Math" w:hAnsi="Cambria Math" w:cs="Cambria Math"/>
                      <w:sz w:val="22"/>
                    </w:rPr>
                    <m:t>1-</m:t>
                  </w:del>
                </m:r>
                <m:sSub>
                  <m:sSubPr>
                    <m:ctrlPr>
                      <w:del w:id="123" w:author="Manuel Lera Ramírez" w:date="2022-03-10T11:00:00Z">
                        <w:rPr>
                          <w:rFonts w:ascii="Cambria Math" w:eastAsia="Cambria Math" w:hAnsi="Cambria Math" w:cs="Cambria Math"/>
                          <w:sz w:val="22"/>
                        </w:rPr>
                      </w:del>
                    </m:ctrlPr>
                  </m:sSubPr>
                  <m:e>
                    <m:r>
                      <w:del w:id="124" w:author="Manuel Lera Ramírez" w:date="2022-03-10T11:00:00Z">
                        <w:rPr>
                          <w:rFonts w:ascii="Cambria Math" w:eastAsia="Cambria Math" w:hAnsi="Cambria Math" w:cs="Cambria Math"/>
                          <w:sz w:val="22"/>
                        </w:rPr>
                        <m:t>P</m:t>
                      </w:del>
                    </m:r>
                  </m:e>
                  <m:sub>
                    <m:r>
                      <w:del w:id="125" w:author="Manuel Lera Ramírez" w:date="2022-03-10T11:00:00Z">
                        <w:rPr>
                          <w:rFonts w:ascii="Cambria Math" w:eastAsia="Cambria Math" w:hAnsi="Cambria Math" w:cs="Cambria Math"/>
                          <w:sz w:val="22"/>
                        </w:rPr>
                        <m:t>i</m:t>
                      </w:del>
                    </m:r>
                  </m:sub>
                </m:sSub>
              </m:e>
            </m:d>
          </m:e>
          <m:sup>
            <m:r>
              <w:del w:id="126" w:author="Manuel Lera Ramírez" w:date="2022-03-10T11:00:00Z">
                <w:rPr>
                  <w:rFonts w:ascii="Cambria Math" w:eastAsia="Cambria Math" w:hAnsi="Cambria Math" w:cs="Cambria Math"/>
                  <w:sz w:val="22"/>
                </w:rPr>
                <m:t>3</m:t>
              </w:del>
            </m:r>
          </m:sup>
        </m:sSup>
        <m:r>
          <w:rPr>
            <w:rFonts w:ascii="Cambria Math" w:eastAsia="Cambria Math" w:hAnsi="Cambria Math" w:cs="Cambria Math"/>
            <w:sz w:val="22"/>
          </w:rPr>
          <m:t>}]</m:t>
        </m:r>
      </m:oMath>
      <w:r w:rsidRPr="00B8402A">
        <w:rPr>
          <w:rFonts w:ascii="Cambria" w:eastAsia="Helvetica Neue" w:hAnsi="Cambria" w:cs="Helvetica Neue"/>
          <w:sz w:val="22"/>
        </w:rPr>
        <w:t>. Here, the exponent 3 represents the number of protofilaments that are considered sufficiently close to affect depolymerization of one protofilaments (</w:t>
      </w:r>
      <w:r w:rsidRPr="00B8402A">
        <w:rPr>
          <w:rFonts w:ascii="Cambria" w:eastAsia="Helvetica Neue" w:hAnsi="Cambria" w:cs="Helvetica Neue"/>
          <w:i/>
          <w:sz w:val="22"/>
        </w:rPr>
        <w:t xml:space="preserve">i.e. </w:t>
      </w:r>
      <w:r w:rsidRPr="00B8402A">
        <w:rPr>
          <w:rFonts w:ascii="Cambria" w:eastAsia="Helvetica Neue" w:hAnsi="Cambria" w:cs="Helvetica Neue"/>
          <w:sz w:val="22"/>
        </w:rPr>
        <w:t xml:space="preserve">this protofilament, and the two flanking ones). This model (Model 3) with </w:t>
      </w:r>
      <m:oMath>
        <m:r>
          <w:rPr>
            <w:rFonts w:ascii="Cambria Math" w:eastAsia="Cambria Math" w:hAnsi="Cambria Math" w:cs="Cambria Math"/>
            <w:sz w:val="22"/>
          </w:rPr>
          <m:t>Ω=0.84</m:t>
        </m:r>
      </m:oMath>
      <w:r w:rsidRPr="00B8402A">
        <w:rPr>
          <w:rFonts w:ascii="Cambria" w:eastAsia="Helvetica Neue" w:hAnsi="Cambria" w:cs="Helvetica Neue"/>
          <w:sz w:val="22"/>
        </w:rPr>
        <w:t xml:space="preserve"> produced the best agreement with the experimental data from single microtubules (Fig. 4E-G). </w:t>
      </w:r>
      <w:commentRangeStart w:id="127"/>
      <w:ins w:id="128" w:author="Manuel Lera Ramírez" w:date="2022-03-10T11:08:00Z">
        <w:r w:rsidR="00A326B2">
          <w:rPr>
            <w:rFonts w:ascii="Cambria" w:eastAsia="Helvetica Neue" w:hAnsi="Cambria" w:cs="Helvetica Neue"/>
            <w:sz w:val="22"/>
          </w:rPr>
          <w:t xml:space="preserve">While </w:t>
        </w:r>
      </w:ins>
      <w:customXmlDelRangeStart w:id="129" w:author="Manuel Lera Ramírez" w:date="2022-03-10T11:00:00Z"/>
      <w:sdt>
        <w:sdtPr>
          <w:rPr>
            <w:rFonts w:ascii="Cambria" w:hAnsi="Cambria"/>
            <w:sz w:val="22"/>
          </w:rPr>
          <w:tag w:val="goog_rdk_0"/>
          <w:id w:val="1782917507"/>
        </w:sdtPr>
        <w:sdtContent>
          <w:customXmlDelRangeEnd w:id="129"/>
          <w:ins w:id="130" w:author="Manuel Lera Ramírez" w:date="2022-03-10T11:08:00Z">
            <w:r w:rsidR="00A326B2">
              <w:rPr>
                <w:rFonts w:ascii="Cambria" w:hAnsi="Cambria"/>
                <w:sz w:val="22"/>
              </w:rPr>
              <w:t>t</w:t>
            </w:r>
          </w:ins>
          <w:ins w:id="131" w:author="Manuel Lera Ramírez" w:date="2022-03-10T11:01:00Z">
            <w:r w:rsidR="00F405CC">
              <w:rPr>
                <w:rFonts w:ascii="Cambria" w:hAnsi="Cambria"/>
                <w:sz w:val="22"/>
              </w:rPr>
              <w:t>his simple</w:t>
            </w:r>
          </w:ins>
          <w:ins w:id="132" w:author="Manuel Lera Ramírez" w:date="2022-03-10T11:00:00Z">
            <w:r w:rsidR="00F405CC">
              <w:rPr>
                <w:rFonts w:ascii="Cambria" w:hAnsi="Cambria"/>
                <w:sz w:val="22"/>
              </w:rPr>
              <w:t xml:space="preserve"> model capt</w:t>
            </w:r>
          </w:ins>
          <w:ins w:id="133" w:author="Manuel Lera Ramírez" w:date="2022-03-10T11:01:00Z">
            <w:r w:rsidR="00F405CC">
              <w:rPr>
                <w:rFonts w:ascii="Cambria" w:hAnsi="Cambria"/>
                <w:sz w:val="22"/>
              </w:rPr>
              <w:t>ured most of the quantitative behavior of the system</w:t>
            </w:r>
          </w:ins>
          <w:commentRangeStart w:id="134"/>
          <w:customXmlDelRangeStart w:id="135" w:author="Manuel Lera Ramírez" w:date="2022-03-10T11:00:00Z"/>
        </w:sdtContent>
      </w:sdt>
      <w:customXmlDelRangeEnd w:id="135"/>
      <w:del w:id="136" w:author="Manuel Lera Ramírez" w:date="2022-03-10T11:00:00Z">
        <w:r w:rsidRPr="00B8402A" w:rsidDel="00F405CC">
          <w:rPr>
            <w:rFonts w:ascii="Cambria" w:eastAsia="Helvetica Neue" w:hAnsi="Cambria" w:cs="Helvetica Neue"/>
            <w:sz w:val="22"/>
          </w:rPr>
          <w:delText>The data from crosslinked microtubules could be reproduced by reducing the diffusion rate of Ase1 (</w:delText>
        </w:r>
        <w:r w:rsidRPr="00B8402A" w:rsidDel="00F405CC">
          <w:rPr>
            <w:rFonts w:ascii="Cambria" w:eastAsia="Helvetica Neue" w:hAnsi="Cambria" w:cs="Helvetica Neue"/>
            <w:sz w:val="22"/>
            <w:highlight w:val="yellow"/>
          </w:rPr>
          <w:delText>VALUE</w:delText>
        </w:r>
        <w:r w:rsidRPr="00B8402A" w:rsidDel="00F405CC">
          <w:rPr>
            <w:rFonts w:ascii="Cambria" w:eastAsia="Helvetica Neue" w:hAnsi="Cambria" w:cs="Helvetica Neue"/>
            <w:sz w:val="22"/>
          </w:rPr>
          <w:delText>) and its unbinding rate (</w:delText>
        </w:r>
        <w:r w:rsidRPr="00B8402A" w:rsidDel="00F405CC">
          <w:rPr>
            <w:rFonts w:ascii="Cambria" w:eastAsia="Helvetica Neue" w:hAnsi="Cambria" w:cs="Helvetica Neue"/>
            <w:sz w:val="22"/>
            <w:highlight w:val="yellow"/>
          </w:rPr>
          <w:delText>VALUE</w:delText>
        </w:r>
        <w:r w:rsidRPr="00B8402A" w:rsidDel="00F405CC">
          <w:rPr>
            <w:rFonts w:ascii="Cambria" w:eastAsia="Helvetica Neue" w:hAnsi="Cambria" w:cs="Helvetica Neue"/>
            <w:sz w:val="22"/>
          </w:rPr>
          <w:delText>) (Fig. 4SXX), following the experimentally known retention and slower diffusion of Ase1 in microtubule overlaps (refs).</w:delText>
        </w:r>
        <w:commentRangeEnd w:id="134"/>
        <w:r w:rsidRPr="00B8402A" w:rsidDel="00F405CC">
          <w:rPr>
            <w:rFonts w:ascii="Cambria" w:hAnsi="Cambria"/>
            <w:sz w:val="22"/>
          </w:rPr>
          <w:commentReference w:id="134"/>
        </w:r>
      </w:del>
      <w:ins w:id="137" w:author="Manuel Lera Ramírez" w:date="2022-03-10T11:02:00Z">
        <w:r w:rsidR="00F405CC">
          <w:rPr>
            <w:rFonts w:ascii="Cambria" w:eastAsia="Helvetica Neue" w:hAnsi="Cambria" w:cs="Helvetica Neue"/>
            <w:sz w:val="22"/>
          </w:rPr>
          <w:t xml:space="preserve">, it is worth noting that the model predicted that at steady state the </w:t>
        </w:r>
      </w:ins>
      <w:ins w:id="138" w:author="Manuel Lera Ramírez" w:date="2022-03-10T11:03:00Z">
        <w:r w:rsidR="00F405CC">
          <w:rPr>
            <w:rFonts w:ascii="Cambria" w:eastAsia="Helvetica Neue" w:hAnsi="Cambria" w:cs="Helvetica Neue"/>
            <w:sz w:val="22"/>
          </w:rPr>
          <w:t xml:space="preserve">density of Ase1 would decay with a </w:t>
        </w:r>
      </w:ins>
      <w:ins w:id="139" w:author="Manuel Lera Ramírez" w:date="2022-03-10T11:04:00Z">
        <w:r w:rsidR="00F405CC">
          <w:rPr>
            <w:rFonts w:ascii="Cambria" w:eastAsia="Helvetica Neue" w:hAnsi="Cambria" w:cs="Helvetica Neue"/>
            <w:sz w:val="22"/>
          </w:rPr>
          <w:t xml:space="preserve">length scale of </w:t>
        </w:r>
      </w:ins>
      <w:ins w:id="140" w:author="Manuel Lera Ramírez" w:date="2022-03-10T11:38:00Z">
        <w:r w:rsidR="00D80D12">
          <w:rPr>
            <w:rFonts w:ascii="Cambria" w:eastAsia="Helvetica Neue" w:hAnsi="Cambria" w:cs="Helvetica Neue"/>
            <w:sz w:val="22"/>
          </w:rPr>
          <w:t>~</w:t>
        </w:r>
      </w:ins>
      <w:ins w:id="141" w:author="Manuel Lera Ramírez" w:date="2022-03-10T11:05:00Z">
        <w:r w:rsidR="00F405CC">
          <w:rPr>
            <w:rFonts w:ascii="Cambria" w:eastAsia="Helvetica Neue" w:hAnsi="Cambria" w:cs="Helvetica Neue"/>
            <w:sz w:val="22"/>
          </w:rPr>
          <w:t>450nm (Figure S</w:t>
        </w:r>
      </w:ins>
      <w:ins w:id="142" w:author="Manuel Lera Ramírez" w:date="2022-03-10T11:36:00Z">
        <w:r w:rsidR="00D80D12">
          <w:rPr>
            <w:rFonts w:ascii="Cambria" w:eastAsia="Helvetica Neue" w:hAnsi="Cambria" w:cs="Helvetica Neue"/>
            <w:sz w:val="22"/>
          </w:rPr>
          <w:t>4</w:t>
        </w:r>
      </w:ins>
      <w:ins w:id="143" w:author="Manuel Lera Ramírez" w:date="2022-03-10T11:37:00Z">
        <w:r w:rsidR="00D80D12">
          <w:rPr>
            <w:rFonts w:ascii="Cambria" w:eastAsia="Helvetica Neue" w:hAnsi="Cambria" w:cs="Helvetica Neue"/>
            <w:sz w:val="22"/>
          </w:rPr>
          <w:t>A-C</w:t>
        </w:r>
      </w:ins>
      <w:ins w:id="144" w:author="Manuel Lera Ramírez" w:date="2022-03-10T11:05:00Z">
        <w:r w:rsidR="00F405CC">
          <w:rPr>
            <w:rFonts w:ascii="Cambria" w:eastAsia="Helvetica Neue" w:hAnsi="Cambria" w:cs="Helvetica Neue"/>
            <w:sz w:val="22"/>
          </w:rPr>
          <w:t xml:space="preserve">), while </w:t>
        </w:r>
      </w:ins>
      <w:ins w:id="145" w:author="Manuel Lera Ramírez" w:date="2022-03-10T11:06:00Z">
        <w:r w:rsidR="00D54B26">
          <w:rPr>
            <w:rFonts w:ascii="Cambria" w:eastAsia="Helvetica Neue" w:hAnsi="Cambria" w:cs="Helvetica Neue"/>
            <w:sz w:val="22"/>
          </w:rPr>
          <w:t>experimentally we observe that Ase1 accumulation is constrained to the</w:t>
        </w:r>
      </w:ins>
      <w:ins w:id="146" w:author="Manuel Lera Ramírez" w:date="2022-03-10T11:07:00Z">
        <w:r w:rsidR="00D54B26">
          <w:rPr>
            <w:rFonts w:ascii="Cambria" w:eastAsia="Helvetica Neue" w:hAnsi="Cambria" w:cs="Helvetica Neue"/>
            <w:sz w:val="22"/>
          </w:rPr>
          <w:t xml:space="preserve"> first</w:t>
        </w:r>
      </w:ins>
      <w:ins w:id="147" w:author="Manuel Lera Ramírez" w:date="2022-03-10T11:06:00Z">
        <w:r w:rsidR="00D54B26">
          <w:rPr>
            <w:rFonts w:ascii="Cambria" w:eastAsia="Helvetica Neue" w:hAnsi="Cambria" w:cs="Helvetica Neue"/>
            <w:sz w:val="22"/>
          </w:rPr>
          <w:t xml:space="preserve"> </w:t>
        </w:r>
      </w:ins>
      <w:ins w:id="148" w:author="Manuel Lera Ramírez" w:date="2022-03-10T11:07:00Z">
        <w:r w:rsidR="00D54B26">
          <w:rPr>
            <w:rFonts w:ascii="Cambria" w:eastAsia="Helvetica Neue" w:hAnsi="Cambria" w:cs="Helvetica Neue"/>
            <w:sz w:val="22"/>
          </w:rPr>
          <w:t>XXX</w:t>
        </w:r>
      </w:ins>
    </w:p>
    <w:p w14:paraId="2EED4735" w14:textId="063108F4" w:rsidR="00F405CC" w:rsidRPr="00B8402A" w:rsidRDefault="00D54B26" w:rsidP="00B8402A">
      <w:pPr>
        <w:spacing w:after="0" w:line="360" w:lineRule="auto"/>
        <w:jc w:val="both"/>
        <w:rPr>
          <w:ins w:id="149" w:author="Manuel Lera Ramírez" w:date="2022-03-10T11:05:00Z"/>
          <w:rFonts w:ascii="Cambria" w:eastAsia="Helvetica Neue" w:hAnsi="Cambria" w:cs="Helvetica Neue"/>
          <w:sz w:val="22"/>
        </w:rPr>
      </w:pPr>
      <w:ins w:id="150" w:author="Manuel Lera Ramírez" w:date="2022-03-10T11:07:00Z">
        <w:r>
          <w:rPr>
            <w:rFonts w:ascii="Cambria" w:eastAsia="Helvetica Neue" w:hAnsi="Cambria" w:cs="Helvetica Neue"/>
            <w:sz w:val="22"/>
          </w:rPr>
          <w:t xml:space="preserve"> nm of the microtubule. These differences may arise from further interactions between </w:t>
        </w:r>
      </w:ins>
      <w:ins w:id="151" w:author="Manuel Lera Ramírez" w:date="2022-03-10T11:08:00Z">
        <w:r>
          <w:rPr>
            <w:rFonts w:ascii="Cambria" w:eastAsia="Helvetica Neue" w:hAnsi="Cambria" w:cs="Helvetica Neue"/>
            <w:sz w:val="22"/>
          </w:rPr>
          <w:t>protofilaments that are not accounted for in the model.</w:t>
        </w:r>
        <w:commentRangeEnd w:id="127"/>
        <w:r w:rsidR="00A326B2">
          <w:rPr>
            <w:rStyle w:val="CommentReference"/>
          </w:rPr>
          <w:commentReference w:id="127"/>
        </w:r>
      </w:ins>
    </w:p>
    <w:p w14:paraId="37A2C80B" w14:textId="77777777" w:rsidR="00B8402A" w:rsidRPr="00B8402A" w:rsidRDefault="00B8402A" w:rsidP="00F405CC">
      <w:pPr>
        <w:spacing w:after="0" w:line="360" w:lineRule="auto"/>
        <w:jc w:val="both"/>
        <w:rPr>
          <w:rFonts w:ascii="Cambria" w:eastAsia="Helvetica Neue" w:hAnsi="Cambria" w:cs="Helvetica Neue"/>
          <w:sz w:val="22"/>
        </w:rPr>
        <w:pPrChange w:id="152" w:author="Manuel Lera Ramírez" w:date="2022-03-10T11:05:00Z">
          <w:pPr>
            <w:spacing w:after="0" w:line="360" w:lineRule="auto"/>
          </w:pPr>
        </w:pPrChange>
      </w:pPr>
    </w:p>
    <w:p w14:paraId="7AE11759" w14:textId="77777777" w:rsidR="00B8402A" w:rsidRPr="00B8402A" w:rsidRDefault="00B8402A" w:rsidP="00B8402A">
      <w:pPr>
        <w:spacing w:after="0" w:line="360" w:lineRule="auto"/>
        <w:jc w:val="both"/>
        <w:rPr>
          <w:rFonts w:ascii="Cambria" w:eastAsia="Helvetica Neue" w:hAnsi="Cambria" w:cs="Helvetica Neue"/>
          <w:sz w:val="22"/>
        </w:rPr>
      </w:pPr>
      <w:r w:rsidRPr="00B8402A">
        <w:rPr>
          <w:rFonts w:ascii="Cambria" w:eastAsia="Helvetica Neue" w:hAnsi="Cambria" w:cs="Helvetica Neue"/>
          <w:sz w:val="22"/>
        </w:rPr>
        <w:t xml:space="preserve">In summary, stochastic modelling of the system showed that the observed effects of Ase1 on shrinking microtubule ends could be explained simply. The failure of the simplest model suggested that Ase1 acts cooperatively near the terminal tubulin units. Modifying the assumptions in this direction indeed improved the agreement obtained, coming close to reproducing the experimental data quantitatively. The effects of Ase1 on microtubule shrinkage speed and the timescale </w:t>
      </w:r>
      <w:sdt>
        <w:sdtPr>
          <w:rPr>
            <w:rFonts w:ascii="Cambria" w:hAnsi="Cambria"/>
            <w:sz w:val="22"/>
          </w:rPr>
          <w:tag w:val="goog_rdk_1"/>
          <w:id w:val="-2066933976"/>
        </w:sdtPr>
        <w:sdtContent>
          <w:commentRangeStart w:id="153"/>
        </w:sdtContent>
      </w:sdt>
      <w:r w:rsidRPr="00B8402A">
        <w:rPr>
          <w:rFonts w:ascii="Cambria" w:eastAsia="Helvetica Neue" w:hAnsi="Cambria" w:cs="Helvetica Neue"/>
          <w:sz w:val="22"/>
        </w:rPr>
        <w:t>and extent of the accumulation of Ase1 molecules could all be reproduced within a factor 2.</w:t>
      </w:r>
      <w:commentRangeEnd w:id="153"/>
      <w:r w:rsidRPr="00B8402A">
        <w:rPr>
          <w:rFonts w:ascii="Cambria" w:hAnsi="Cambria"/>
          <w:sz w:val="22"/>
        </w:rPr>
        <w:commentReference w:id="153"/>
      </w:r>
    </w:p>
    <w:p w14:paraId="6A406C1B" w14:textId="77777777" w:rsidR="00B8402A" w:rsidRPr="00B8402A" w:rsidRDefault="00B8402A" w:rsidP="00B8402A">
      <w:pPr>
        <w:spacing w:after="0" w:line="360" w:lineRule="auto"/>
        <w:textAlignment w:val="baseline"/>
        <w:rPr>
          <w:rFonts w:ascii="Cambria" w:eastAsia="Times New Roman" w:hAnsi="Cambria" w:cs="Segoe UI"/>
          <w:b/>
          <w:bCs/>
          <w:color w:val="2F5496"/>
          <w:sz w:val="22"/>
          <w:lang w:eastAsia="en-GB"/>
        </w:rPr>
      </w:pPr>
    </w:p>
    <w:p w14:paraId="740B1372" w14:textId="77777777" w:rsidR="00B8402A" w:rsidRPr="00862DA1" w:rsidRDefault="00B8402A" w:rsidP="002F2922">
      <w:pPr>
        <w:spacing w:line="360" w:lineRule="auto"/>
        <w:textAlignment w:val="baseline"/>
        <w:rPr>
          <w:rFonts w:ascii="Cambria" w:eastAsia="Times New Roman" w:hAnsi="Cambria" w:cs="Segoe UI"/>
          <w:b/>
          <w:bCs/>
          <w:color w:val="2F5496"/>
          <w:sz w:val="22"/>
          <w:lang w:eastAsia="en-GB"/>
        </w:rPr>
      </w:pPr>
    </w:p>
    <w:p w14:paraId="6DE038AD" w14:textId="31DFC988" w:rsidR="002F2922" w:rsidRPr="008675BD" w:rsidRDefault="0053405C" w:rsidP="002F2922">
      <w:pPr>
        <w:rPr>
          <w:rFonts w:ascii="Times New Roman" w:eastAsia="Times New Roman" w:hAnsi="Times New Roman" w:cs="Times New Roman"/>
          <w:lang w:eastAsia="en-GB"/>
        </w:rPr>
      </w:pPr>
      <w:r w:rsidRPr="0053405C">
        <w:rPr>
          <w:rFonts w:ascii="Times New Roman" w:eastAsia="Times New Roman" w:hAnsi="Times New Roman" w:cs="Times New Roman"/>
          <w:noProof/>
          <w:lang w:eastAsia="en-GB"/>
        </w:rPr>
        <w:lastRenderedPageBreak/>
        <w:drawing>
          <wp:inline distT="0" distB="0" distL="0" distR="0" wp14:anchorId="7143403E" wp14:editId="1301EEEA">
            <wp:extent cx="5943600" cy="2919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9730"/>
                    </a:xfrm>
                    <a:prstGeom prst="rect">
                      <a:avLst/>
                    </a:prstGeom>
                  </pic:spPr>
                </pic:pic>
              </a:graphicData>
            </a:graphic>
          </wp:inline>
        </w:drawing>
      </w:r>
    </w:p>
    <w:p w14:paraId="4DEB30D2" w14:textId="0B2281E6" w:rsidR="002F2922" w:rsidRPr="006D1B9F" w:rsidRDefault="002F2922" w:rsidP="006D1B9F">
      <w:pPr>
        <w:jc w:val="both"/>
        <w:textAlignment w:val="baseline"/>
        <w:rPr>
          <w:rFonts w:ascii="Cambria" w:eastAsia="Times New Roman" w:hAnsi="Cambria" w:cs="Calibri"/>
          <w:sz w:val="22"/>
          <w:lang w:eastAsia="en-GB"/>
        </w:rPr>
      </w:pPr>
      <w:commentRangeStart w:id="154"/>
      <w:r w:rsidRPr="002634CD">
        <w:rPr>
          <w:rFonts w:ascii="Cambria" w:eastAsia="Times New Roman" w:hAnsi="Cambria" w:cs="Calibri"/>
          <w:b/>
          <w:bCs/>
          <w:sz w:val="22"/>
          <w:lang w:eastAsia="en-GB"/>
        </w:rPr>
        <w:t xml:space="preserve">Figure </w:t>
      </w:r>
      <w:r w:rsidR="003B1C25">
        <w:rPr>
          <w:rFonts w:ascii="Cambria" w:eastAsia="Times New Roman" w:hAnsi="Cambria" w:cs="Calibri"/>
          <w:b/>
          <w:bCs/>
          <w:sz w:val="22"/>
          <w:lang w:eastAsia="en-GB"/>
        </w:rPr>
        <w:t>4</w:t>
      </w:r>
      <w:r w:rsidRPr="002634CD">
        <w:rPr>
          <w:rFonts w:ascii="Cambria" w:eastAsia="Times New Roman" w:hAnsi="Cambria" w:cs="Calibri"/>
          <w:b/>
          <w:bCs/>
          <w:sz w:val="22"/>
          <w:lang w:eastAsia="en-GB"/>
        </w:rPr>
        <w:t xml:space="preserve">. Biased diffusion </w:t>
      </w:r>
      <w:r w:rsidR="00F84ACE">
        <w:rPr>
          <w:rFonts w:ascii="Cambria" w:eastAsia="Times New Roman" w:hAnsi="Cambria" w:cs="Calibri"/>
          <w:b/>
          <w:bCs/>
          <w:sz w:val="22"/>
          <w:lang w:eastAsia="en-GB"/>
        </w:rPr>
        <w:t>can explain</w:t>
      </w:r>
      <w:r w:rsidRPr="002634CD">
        <w:rPr>
          <w:rFonts w:ascii="Cambria" w:eastAsia="Times New Roman" w:hAnsi="Cambria" w:cs="Calibri"/>
          <w:b/>
          <w:bCs/>
          <w:sz w:val="22"/>
          <w:lang w:eastAsia="en-GB"/>
        </w:rPr>
        <w:t xml:space="preserve"> Ase1 sweeping at depolymerizing microtubule tips. </w:t>
      </w:r>
      <w:r w:rsidR="006D1B9F" w:rsidRPr="006D1B9F">
        <w:rPr>
          <w:rFonts w:ascii="Cambria" w:eastAsia="Times New Roman" w:hAnsi="Cambria" w:cs="Calibri"/>
          <w:sz w:val="22"/>
          <w:lang w:eastAsia="en-GB"/>
        </w:rPr>
        <w:t>(A-C) Cartoons representing the model</w:t>
      </w:r>
      <w:r w:rsidR="006D1B9F">
        <w:rPr>
          <w:rFonts w:ascii="Cambria" w:eastAsia="Times New Roman" w:hAnsi="Cambria" w:cs="Calibri"/>
          <w:sz w:val="22"/>
          <w:lang w:eastAsia="en-GB"/>
        </w:rPr>
        <w:t xml:space="preserve">. </w:t>
      </w:r>
      <w:r w:rsidR="006D1B9F" w:rsidRPr="006D1B9F">
        <w:rPr>
          <w:rFonts w:ascii="Cambria" w:eastAsia="Times New Roman" w:hAnsi="Cambria" w:cs="Calibri"/>
          <w:sz w:val="22"/>
          <w:lang w:eastAsia="en-GB"/>
        </w:rPr>
        <w:t>(D) 50 seconds of kymographs generated from Model 1</w:t>
      </w:r>
      <w:r w:rsidR="006D1B9F">
        <w:rPr>
          <w:rFonts w:ascii="Cambria" w:eastAsia="Times New Roman" w:hAnsi="Cambria" w:cs="Calibri"/>
          <w:sz w:val="22"/>
          <w:lang w:eastAsia="en-GB"/>
        </w:rPr>
        <w:t xml:space="preserve">. </w:t>
      </w:r>
      <w:r w:rsidR="006D1B9F" w:rsidRPr="006D1B9F">
        <w:rPr>
          <w:rFonts w:ascii="Cambria" w:eastAsia="Times New Roman" w:hAnsi="Cambria" w:cs="Calibri"/>
          <w:sz w:val="22"/>
          <w:lang w:eastAsia="en-GB"/>
        </w:rPr>
        <w:t>(E) Shrinkage speed in time for the different models, for the parameter sets that fit the simulations</w:t>
      </w:r>
      <w:r w:rsidR="006D1B9F">
        <w:rPr>
          <w:rFonts w:ascii="Cambria" w:eastAsia="Times New Roman" w:hAnsi="Cambria" w:cs="Calibri"/>
          <w:sz w:val="22"/>
          <w:lang w:eastAsia="en-GB"/>
        </w:rPr>
        <w:t xml:space="preserve">. </w:t>
      </w:r>
      <w:r w:rsidR="006D1B9F" w:rsidRPr="006D1B9F">
        <w:rPr>
          <w:rFonts w:ascii="Cambria" w:eastAsia="Times New Roman" w:hAnsi="Cambria" w:cs="Calibri"/>
          <w:sz w:val="22"/>
          <w:lang w:eastAsia="en-GB"/>
        </w:rPr>
        <w:t>(F-G) The “experiment” dot is placed at the measured value of each magnitude along the x and y axes. The lines represent all the solutions of Model 1,2,3 from omega=0 to omega =1. The square is the best value of omega. This value of omega is the one used to plot the dynamics of shrinkage speed in (E).</w:t>
      </w:r>
      <w:commentRangeEnd w:id="154"/>
      <w:r w:rsidR="00A326B2">
        <w:rPr>
          <w:rStyle w:val="CommentReference"/>
        </w:rPr>
        <w:commentReference w:id="154"/>
      </w:r>
    </w:p>
    <w:p w14:paraId="52BCB863" w14:textId="77777777" w:rsidR="002F2922" w:rsidRDefault="002F2922" w:rsidP="002F2922">
      <w:pPr>
        <w:jc w:val="both"/>
        <w:textAlignment w:val="baseline"/>
        <w:rPr>
          <w:rFonts w:ascii="Cambria" w:eastAsia="Times New Roman" w:hAnsi="Cambria" w:cs="Calibri"/>
          <w:sz w:val="22"/>
          <w:lang w:eastAsia="en-GB"/>
        </w:rPr>
      </w:pPr>
    </w:p>
    <w:p w14:paraId="260A7C40" w14:textId="604681C9" w:rsidR="002B15B2" w:rsidRPr="00D06149" w:rsidRDefault="002F2922" w:rsidP="00D06149">
      <w:pPr>
        <w:spacing w:line="360" w:lineRule="auto"/>
        <w:textAlignment w:val="baseline"/>
        <w:rPr>
          <w:rFonts w:ascii="Cambria" w:eastAsia="Times New Roman" w:hAnsi="Cambria" w:cs="Calibri"/>
          <w:color w:val="000000"/>
          <w:sz w:val="22"/>
          <w:shd w:val="clear" w:color="auto" w:fill="E1E3E6"/>
          <w:lang w:eastAsia="en-GB"/>
        </w:rPr>
      </w:pPr>
      <w:r w:rsidRPr="00272ABE">
        <w:rPr>
          <w:rFonts w:ascii="Cambria" w:eastAsia="Times New Roman" w:hAnsi="Cambria" w:cs="Calibri Light"/>
          <w:color w:val="2F5496"/>
          <w:sz w:val="22"/>
          <w:lang w:eastAsia="en-GB"/>
        </w:rPr>
        <w:t>Discussion </w:t>
      </w:r>
    </w:p>
    <w:p w14:paraId="088A77BF" w14:textId="17A760DA" w:rsidR="00BA7E27" w:rsidRDefault="002B15B2" w:rsidP="00BA7E27">
      <w:pPr>
        <w:spacing w:line="360" w:lineRule="auto"/>
        <w:jc w:val="both"/>
        <w:rPr>
          <w:rFonts w:ascii="Cambria" w:eastAsia="Times New Roman" w:hAnsi="Cambria" w:cs="Calibri"/>
          <w:sz w:val="22"/>
          <w:lang w:eastAsia="en-GB"/>
        </w:rPr>
      </w:pPr>
      <w:r w:rsidRPr="002B15B2">
        <w:rPr>
          <w:rFonts w:ascii="Cambria" w:eastAsia="Times New Roman" w:hAnsi="Cambria" w:cs="Calibri"/>
          <w:sz w:val="22"/>
          <w:lang w:eastAsia="en-GB"/>
        </w:rPr>
        <w:t xml:space="preserve">In this work, we investigate the effects of the diffusible microtubule crosslinker Ase1 on microtubule depolymerization, both when crosslinking microtubules and on </w:t>
      </w:r>
      <w:r w:rsidR="0089066B">
        <w:rPr>
          <w:rFonts w:ascii="Cambria" w:eastAsia="Times New Roman" w:hAnsi="Cambria" w:cs="Calibri"/>
          <w:sz w:val="22"/>
          <w:lang w:eastAsia="en-GB"/>
        </w:rPr>
        <w:t>individual</w:t>
      </w:r>
      <w:r w:rsidRPr="002B15B2">
        <w:rPr>
          <w:rFonts w:ascii="Cambria" w:eastAsia="Times New Roman" w:hAnsi="Cambria" w:cs="Calibri"/>
          <w:sz w:val="22"/>
          <w:lang w:eastAsia="en-GB"/>
        </w:rPr>
        <w:t xml:space="preserve"> microtubules. Our results show that Ase1</w:t>
      </w:r>
      <w:r w:rsidR="008E49FF">
        <w:rPr>
          <w:rFonts w:ascii="Cambria" w:eastAsia="Times New Roman" w:hAnsi="Cambria" w:cs="Calibri"/>
          <w:sz w:val="22"/>
          <w:lang w:eastAsia="en-GB"/>
        </w:rPr>
        <w:t xml:space="preserve"> </w:t>
      </w:r>
      <w:r w:rsidR="008E49FF" w:rsidRPr="002B15B2">
        <w:rPr>
          <w:rFonts w:ascii="Cambria" w:eastAsia="Times New Roman" w:hAnsi="Cambria" w:cs="Calibri"/>
          <w:sz w:val="22"/>
          <w:lang w:eastAsia="en-GB"/>
        </w:rPr>
        <w:t>decreas</w:t>
      </w:r>
      <w:r w:rsidR="008E49FF">
        <w:rPr>
          <w:rFonts w:ascii="Cambria" w:eastAsia="Times New Roman" w:hAnsi="Cambria" w:cs="Calibri"/>
          <w:sz w:val="22"/>
          <w:lang w:eastAsia="en-GB"/>
        </w:rPr>
        <w:t xml:space="preserve">es microtubule </w:t>
      </w:r>
      <w:r w:rsidR="008E49FF" w:rsidRPr="002B15B2">
        <w:rPr>
          <w:rFonts w:ascii="Cambria" w:eastAsia="Times New Roman" w:hAnsi="Cambria" w:cs="Calibri"/>
          <w:sz w:val="22"/>
          <w:lang w:eastAsia="en-GB"/>
        </w:rPr>
        <w:t>depolymerizing velocities</w:t>
      </w:r>
      <w:r w:rsidRPr="002B15B2">
        <w:rPr>
          <w:rFonts w:ascii="Cambria" w:eastAsia="Times New Roman" w:hAnsi="Cambria" w:cs="Calibri"/>
          <w:sz w:val="22"/>
          <w:lang w:eastAsia="en-GB"/>
        </w:rPr>
        <w:t xml:space="preserve">, </w:t>
      </w:r>
      <w:r w:rsidR="008E49FF">
        <w:rPr>
          <w:rFonts w:ascii="Cambria" w:eastAsia="Times New Roman" w:hAnsi="Cambria" w:cs="Calibri"/>
          <w:sz w:val="22"/>
          <w:lang w:eastAsia="en-GB"/>
        </w:rPr>
        <w:t xml:space="preserve">and, by </w:t>
      </w:r>
      <w:r w:rsidRPr="002B15B2">
        <w:rPr>
          <w:rFonts w:ascii="Cambria" w:eastAsia="Times New Roman" w:hAnsi="Cambria" w:cs="Calibri"/>
          <w:sz w:val="22"/>
          <w:lang w:eastAsia="en-GB"/>
        </w:rPr>
        <w:t xml:space="preserve">selectively promoting </w:t>
      </w:r>
      <w:r w:rsidR="00BC23D2">
        <w:rPr>
          <w:rFonts w:ascii="Cambria" w:eastAsia="Times New Roman" w:hAnsi="Cambria" w:cs="Calibri"/>
          <w:sz w:val="22"/>
          <w:lang w:eastAsia="en-GB"/>
        </w:rPr>
        <w:t xml:space="preserve">the </w:t>
      </w:r>
      <w:r w:rsidRPr="002B15B2">
        <w:rPr>
          <w:rFonts w:ascii="Cambria" w:eastAsia="Times New Roman" w:hAnsi="Cambria" w:cs="Calibri"/>
          <w:sz w:val="22"/>
          <w:lang w:eastAsia="en-GB"/>
        </w:rPr>
        <w:t xml:space="preserve">rescue frequencies </w:t>
      </w:r>
      <w:r w:rsidR="008E49FF">
        <w:rPr>
          <w:rFonts w:ascii="Cambria" w:eastAsia="Times New Roman" w:hAnsi="Cambria" w:cs="Calibri"/>
          <w:sz w:val="22"/>
          <w:lang w:eastAsia="en-GB"/>
        </w:rPr>
        <w:t>of microtubules in antiparallel overlaps, selectively stabilizes</w:t>
      </w:r>
      <w:r w:rsidRPr="002B15B2">
        <w:rPr>
          <w:rFonts w:ascii="Cambria" w:eastAsia="Times New Roman" w:hAnsi="Cambria" w:cs="Calibri"/>
          <w:sz w:val="22"/>
          <w:lang w:eastAsia="en-GB"/>
        </w:rPr>
        <w:t xml:space="preserve"> antiparallel overlaps, while not substantially affecting the stability of parallel overlaps or single microtubules. </w:t>
      </w:r>
      <w:r w:rsidR="00BC23D2">
        <w:rPr>
          <w:rFonts w:ascii="Cambria" w:eastAsia="Times New Roman" w:hAnsi="Cambria" w:cs="Calibri"/>
          <w:sz w:val="22"/>
          <w:lang w:eastAsia="en-GB"/>
        </w:rPr>
        <w:t xml:space="preserve">In bipolar microtubule arrays, like mitotic spindles, this attribute of Ase1 </w:t>
      </w:r>
      <w:r w:rsidR="003C1E6C">
        <w:rPr>
          <w:rFonts w:ascii="Cambria" w:eastAsia="Times New Roman" w:hAnsi="Cambria" w:cs="Calibri"/>
          <w:sz w:val="22"/>
          <w:lang w:eastAsia="en-GB"/>
        </w:rPr>
        <w:t xml:space="preserve">can </w:t>
      </w:r>
      <w:r w:rsidR="00BC23D2">
        <w:rPr>
          <w:rFonts w:ascii="Cambria" w:eastAsia="Times New Roman" w:hAnsi="Cambria" w:cs="Calibri"/>
          <w:sz w:val="22"/>
          <w:lang w:eastAsia="en-GB"/>
        </w:rPr>
        <w:t>enable</w:t>
      </w:r>
      <w:r w:rsidR="005A5D73">
        <w:rPr>
          <w:rFonts w:ascii="Cambria" w:eastAsia="Times New Roman" w:hAnsi="Cambria" w:cs="Calibri"/>
          <w:sz w:val="22"/>
          <w:lang w:eastAsia="en-GB"/>
        </w:rPr>
        <w:t xml:space="preserve"> </w:t>
      </w:r>
      <w:r w:rsidR="00BC23D2">
        <w:rPr>
          <w:rFonts w:ascii="Cambria" w:eastAsia="Times New Roman" w:hAnsi="Cambria" w:cs="Calibri"/>
          <w:sz w:val="22"/>
          <w:lang w:eastAsia="en-GB"/>
        </w:rPr>
        <w:t xml:space="preserve">selective stabilization of the </w:t>
      </w:r>
      <w:r w:rsidR="005A5D73">
        <w:rPr>
          <w:rFonts w:ascii="Cambria" w:eastAsia="Times New Roman" w:hAnsi="Cambria" w:cs="Calibri"/>
          <w:sz w:val="22"/>
          <w:lang w:eastAsia="en-GB"/>
        </w:rPr>
        <w:t xml:space="preserve">array’s </w:t>
      </w:r>
      <w:r w:rsidR="00BC23D2">
        <w:rPr>
          <w:rFonts w:ascii="Cambria" w:eastAsia="Times New Roman" w:hAnsi="Cambria" w:cs="Calibri"/>
          <w:sz w:val="22"/>
          <w:lang w:eastAsia="en-GB"/>
        </w:rPr>
        <w:t xml:space="preserve">central </w:t>
      </w:r>
      <w:r w:rsidR="005A5D73">
        <w:rPr>
          <w:rFonts w:ascii="Cambria" w:eastAsia="Times New Roman" w:hAnsi="Cambria" w:cs="Calibri"/>
          <w:sz w:val="22"/>
          <w:lang w:eastAsia="en-GB"/>
        </w:rPr>
        <w:t>regions</w:t>
      </w:r>
      <w:r w:rsidR="00BC23D2">
        <w:rPr>
          <w:rFonts w:ascii="Cambria" w:eastAsia="Times New Roman" w:hAnsi="Cambria" w:cs="Calibri"/>
          <w:sz w:val="22"/>
          <w:lang w:eastAsia="en-GB"/>
        </w:rPr>
        <w:t>,</w:t>
      </w:r>
      <w:r w:rsidR="005A5D73">
        <w:rPr>
          <w:rFonts w:ascii="Cambria" w:eastAsia="Times New Roman" w:hAnsi="Cambria" w:cs="Calibri"/>
          <w:sz w:val="22"/>
          <w:lang w:eastAsia="en-GB"/>
        </w:rPr>
        <w:t xml:space="preserve"> while keeping the rest of the array dynamic and </w:t>
      </w:r>
      <w:r w:rsidR="007F2C19">
        <w:rPr>
          <w:rFonts w:ascii="Cambria" w:eastAsia="Times New Roman" w:hAnsi="Cambria" w:cs="Calibri"/>
          <w:sz w:val="22"/>
          <w:lang w:eastAsia="en-GB"/>
        </w:rPr>
        <w:t xml:space="preserve">pliable. </w:t>
      </w:r>
      <w:r w:rsidRPr="002B15B2">
        <w:rPr>
          <w:rFonts w:ascii="Cambria" w:eastAsia="Times New Roman" w:hAnsi="Cambria" w:cs="Calibri"/>
          <w:sz w:val="22"/>
          <w:lang w:eastAsia="en-GB"/>
        </w:rPr>
        <w:t xml:space="preserve">We </w:t>
      </w:r>
      <w:r w:rsidR="00973036">
        <w:rPr>
          <w:rFonts w:ascii="Cambria" w:eastAsia="Times New Roman" w:hAnsi="Cambria" w:cs="Calibri"/>
          <w:sz w:val="22"/>
          <w:lang w:eastAsia="en-GB"/>
        </w:rPr>
        <w:t xml:space="preserve">imaged </w:t>
      </w:r>
      <w:r w:rsidRPr="002B15B2">
        <w:rPr>
          <w:rFonts w:ascii="Cambria" w:eastAsia="Times New Roman" w:hAnsi="Cambria" w:cs="Calibri"/>
          <w:sz w:val="22"/>
          <w:lang w:eastAsia="en-GB"/>
        </w:rPr>
        <w:t>Ase1 swe</w:t>
      </w:r>
      <w:r w:rsidR="00973036">
        <w:rPr>
          <w:rFonts w:ascii="Cambria" w:eastAsia="Times New Roman" w:hAnsi="Cambria" w:cs="Calibri"/>
          <w:sz w:val="22"/>
          <w:lang w:eastAsia="en-GB"/>
        </w:rPr>
        <w:t>e</w:t>
      </w:r>
      <w:r w:rsidRPr="002B15B2">
        <w:rPr>
          <w:rFonts w:ascii="Cambria" w:eastAsia="Times New Roman" w:hAnsi="Cambria" w:cs="Calibri"/>
          <w:sz w:val="22"/>
          <w:lang w:eastAsia="en-GB"/>
        </w:rPr>
        <w:t>p</w:t>
      </w:r>
      <w:r w:rsidR="00973036">
        <w:rPr>
          <w:rFonts w:ascii="Cambria" w:eastAsia="Times New Roman" w:hAnsi="Cambria" w:cs="Calibri"/>
          <w:sz w:val="22"/>
          <w:lang w:eastAsia="en-GB"/>
        </w:rPr>
        <w:t>ing</w:t>
      </w:r>
      <w:r w:rsidR="006D73C7">
        <w:rPr>
          <w:rFonts w:ascii="Cambria" w:eastAsia="Times New Roman" w:hAnsi="Cambria" w:cs="Calibri"/>
          <w:sz w:val="22"/>
          <w:lang w:eastAsia="en-GB"/>
        </w:rPr>
        <w:t xml:space="preserve">, the accumulation of lattice-bound, diffusible Ase1 in front of the retracting tips of </w:t>
      </w:r>
      <w:r w:rsidRPr="002B15B2">
        <w:rPr>
          <w:rFonts w:ascii="Cambria" w:eastAsia="Times New Roman" w:hAnsi="Cambria" w:cs="Calibri"/>
          <w:sz w:val="22"/>
          <w:lang w:eastAsia="en-GB"/>
        </w:rPr>
        <w:t>depolymerizing microtubule</w:t>
      </w:r>
      <w:r w:rsidR="006D73C7">
        <w:rPr>
          <w:rFonts w:ascii="Cambria" w:eastAsia="Times New Roman" w:hAnsi="Cambria" w:cs="Calibri"/>
          <w:sz w:val="22"/>
          <w:lang w:eastAsia="en-GB"/>
        </w:rPr>
        <w:t>s,</w:t>
      </w:r>
      <w:r w:rsidRPr="002B15B2">
        <w:rPr>
          <w:rFonts w:ascii="Cambria" w:eastAsia="Times New Roman" w:hAnsi="Cambria" w:cs="Calibri"/>
          <w:sz w:val="22"/>
          <w:lang w:eastAsia="en-GB"/>
        </w:rPr>
        <w:t xml:space="preserve"> and </w:t>
      </w:r>
      <w:r w:rsidR="006D73C7">
        <w:rPr>
          <w:rFonts w:ascii="Cambria" w:eastAsia="Times New Roman" w:hAnsi="Cambria" w:cs="Calibri"/>
          <w:sz w:val="22"/>
          <w:lang w:eastAsia="en-GB"/>
        </w:rPr>
        <w:t xml:space="preserve">found </w:t>
      </w:r>
      <w:r w:rsidRPr="002B15B2">
        <w:rPr>
          <w:rFonts w:ascii="Cambria" w:eastAsia="Times New Roman" w:hAnsi="Cambria" w:cs="Calibri"/>
          <w:sz w:val="22"/>
          <w:lang w:eastAsia="en-GB"/>
        </w:rPr>
        <w:t>that accumulated Ase1 can transduce forces to other microtubules. These features</w:t>
      </w:r>
      <w:r w:rsidR="006D73C7">
        <w:rPr>
          <w:rFonts w:ascii="Cambria" w:eastAsia="Times New Roman" w:hAnsi="Cambria" w:cs="Calibri"/>
          <w:sz w:val="22"/>
          <w:lang w:eastAsia="en-GB"/>
        </w:rPr>
        <w:t>,</w:t>
      </w:r>
      <w:r w:rsidRPr="002B15B2">
        <w:rPr>
          <w:rFonts w:ascii="Cambria" w:eastAsia="Times New Roman" w:hAnsi="Cambria" w:cs="Calibri"/>
          <w:sz w:val="22"/>
          <w:lang w:eastAsia="en-GB"/>
        </w:rPr>
        <w:t xml:space="preserve"> similar to those of the conserved kinetochore-localized Dam1- and Ndc80- complexes, which crosslink chromosomes to depolymerizing microtubule ends (</w:t>
      </w:r>
      <w:proofErr w:type="spellStart"/>
      <w:r w:rsidRPr="002B15B2">
        <w:rPr>
          <w:rFonts w:ascii="Cambria" w:eastAsia="Times New Roman" w:hAnsi="Cambria" w:cs="Calibri"/>
          <w:sz w:val="22"/>
          <w:lang w:eastAsia="en-GB"/>
        </w:rPr>
        <w:t>Grishchuk</w:t>
      </w:r>
      <w:proofErr w:type="spellEnd"/>
      <w:r w:rsidRPr="002B15B2">
        <w:rPr>
          <w:rFonts w:ascii="Cambria" w:eastAsia="Times New Roman" w:hAnsi="Cambria" w:cs="Calibri"/>
          <w:sz w:val="22"/>
          <w:lang w:eastAsia="en-GB"/>
        </w:rPr>
        <w:t xml:space="preserve"> et al. 2012, </w:t>
      </w:r>
      <w:proofErr w:type="spellStart"/>
      <w:r w:rsidRPr="002B15B2">
        <w:rPr>
          <w:rFonts w:ascii="Cambria" w:eastAsia="Times New Roman" w:hAnsi="Cambria" w:cs="Calibri"/>
          <w:sz w:val="22"/>
          <w:lang w:eastAsia="en-GB"/>
        </w:rPr>
        <w:t>Grishchuk</w:t>
      </w:r>
      <w:proofErr w:type="spellEnd"/>
      <w:r w:rsidRPr="002B15B2">
        <w:rPr>
          <w:rFonts w:ascii="Cambria" w:eastAsia="Times New Roman" w:hAnsi="Cambria" w:cs="Calibri"/>
          <w:sz w:val="22"/>
          <w:lang w:eastAsia="en-GB"/>
        </w:rPr>
        <w:t xml:space="preserve"> 2017) (</w:t>
      </w:r>
      <w:r w:rsidR="003C1E6C">
        <w:rPr>
          <w:rFonts w:ascii="Cambria" w:eastAsia="Times New Roman" w:hAnsi="Cambria" w:cs="Calibri"/>
          <w:sz w:val="22"/>
          <w:lang w:eastAsia="en-GB"/>
        </w:rPr>
        <w:t xml:space="preserve">Franck NCB 2007 </w:t>
      </w:r>
      <w:r w:rsidRPr="00D06149">
        <w:rPr>
          <w:rFonts w:ascii="Cambria" w:eastAsia="Times New Roman" w:hAnsi="Cambria" w:cs="Calibri"/>
          <w:sz w:val="22"/>
          <w:highlight w:val="yellow"/>
          <w:lang w:eastAsia="en-GB"/>
        </w:rPr>
        <w:t>ndc80 refs</w:t>
      </w:r>
      <w:r w:rsidRPr="002B15B2">
        <w:rPr>
          <w:rFonts w:ascii="Cambria" w:eastAsia="Times New Roman" w:hAnsi="Cambria" w:cs="Calibri"/>
          <w:sz w:val="22"/>
          <w:lang w:eastAsia="en-GB"/>
        </w:rPr>
        <w:t>), indicat</w:t>
      </w:r>
      <w:r w:rsidR="006D73C7">
        <w:rPr>
          <w:rFonts w:ascii="Cambria" w:eastAsia="Times New Roman" w:hAnsi="Cambria" w:cs="Calibri"/>
          <w:sz w:val="22"/>
          <w:lang w:eastAsia="en-GB"/>
        </w:rPr>
        <w:t>e</w:t>
      </w:r>
      <w:r w:rsidRPr="002B15B2">
        <w:rPr>
          <w:rFonts w:ascii="Cambria" w:eastAsia="Times New Roman" w:hAnsi="Cambria" w:cs="Calibri"/>
          <w:sz w:val="22"/>
          <w:lang w:eastAsia="en-GB"/>
        </w:rPr>
        <w:t xml:space="preserve"> that, analogously to Dam1- and Ndc80- complexes, Ase1 accumulation at depolymerizing microtubule ends, antagonizes the dissociation of tubulin subunits from these microtubule ends. While on individual microtubules </w:t>
      </w:r>
      <w:r w:rsidRPr="002B15B2">
        <w:rPr>
          <w:rFonts w:ascii="Cambria" w:eastAsia="Times New Roman" w:hAnsi="Cambria" w:cs="Calibri"/>
          <w:sz w:val="22"/>
          <w:lang w:eastAsia="en-GB"/>
        </w:rPr>
        <w:lastRenderedPageBreak/>
        <w:t xml:space="preserve">this effect may be </w:t>
      </w:r>
      <w:r w:rsidR="00D553E1" w:rsidRPr="002B15B2">
        <w:rPr>
          <w:rFonts w:ascii="Cambria" w:eastAsia="Times New Roman" w:hAnsi="Cambria" w:cs="Calibri"/>
          <w:sz w:val="22"/>
          <w:lang w:eastAsia="en-GB"/>
        </w:rPr>
        <w:t xml:space="preserve">overcome </w:t>
      </w:r>
      <w:r w:rsidRPr="002B15B2">
        <w:rPr>
          <w:rFonts w:ascii="Cambria" w:eastAsia="Times New Roman" w:hAnsi="Cambria" w:cs="Calibri"/>
          <w:sz w:val="22"/>
          <w:lang w:eastAsia="en-GB"/>
        </w:rPr>
        <w:t>relatively eas</w:t>
      </w:r>
      <w:r w:rsidR="00D553E1">
        <w:rPr>
          <w:rFonts w:ascii="Cambria" w:eastAsia="Times New Roman" w:hAnsi="Cambria" w:cs="Calibri"/>
          <w:sz w:val="22"/>
          <w:lang w:eastAsia="en-GB"/>
        </w:rPr>
        <w:t>ily</w:t>
      </w:r>
      <w:r w:rsidRPr="002B15B2">
        <w:rPr>
          <w:rFonts w:ascii="Cambria" w:eastAsia="Times New Roman" w:hAnsi="Cambria" w:cs="Calibri"/>
          <w:sz w:val="22"/>
          <w:lang w:eastAsia="en-GB"/>
        </w:rPr>
        <w:t>, either by Ase1 dissociation (unbinding) or translocation (biased diffusion), both options happen less readily within overlaps, where Ase1 diffusion velocities  and unbinding rates are greatly reduced (</w:t>
      </w:r>
      <w:proofErr w:type="spellStart"/>
      <w:r w:rsidRPr="002B15B2">
        <w:rPr>
          <w:rFonts w:ascii="Cambria" w:eastAsia="Times New Roman" w:hAnsi="Cambria" w:cs="Calibri"/>
          <w:sz w:val="22"/>
          <w:lang w:eastAsia="en-GB"/>
        </w:rPr>
        <w:t>Kapitein</w:t>
      </w:r>
      <w:proofErr w:type="spellEnd"/>
      <w:r w:rsidRPr="002B15B2">
        <w:rPr>
          <w:rFonts w:ascii="Cambria" w:eastAsia="Times New Roman" w:hAnsi="Cambria" w:cs="Calibri"/>
          <w:sz w:val="22"/>
          <w:lang w:eastAsia="en-GB"/>
        </w:rPr>
        <w:t xml:space="preserve"> et al. 2008)(</w:t>
      </w:r>
      <w:r w:rsidRPr="00D06149">
        <w:rPr>
          <w:rFonts w:ascii="Cambria" w:eastAsia="Times New Roman" w:hAnsi="Cambria" w:cs="Calibri"/>
          <w:sz w:val="22"/>
          <w:highlight w:val="yellow"/>
          <w:lang w:eastAsia="en-GB"/>
        </w:rPr>
        <w:t>Lansky Cell 2015</w:t>
      </w:r>
      <w:r w:rsidRPr="002B15B2">
        <w:rPr>
          <w:rFonts w:ascii="Cambria" w:eastAsia="Times New Roman" w:hAnsi="Cambria" w:cs="Calibri"/>
          <w:sz w:val="22"/>
          <w:lang w:eastAsia="en-GB"/>
        </w:rPr>
        <w:t xml:space="preserve">), due </w:t>
      </w:r>
      <w:ins w:id="155" w:author="Manuel Lera Ramírez" w:date="2022-03-10T11:10:00Z">
        <w:r w:rsidR="00304667">
          <w:rPr>
            <w:rFonts w:ascii="Cambria" w:eastAsia="Times New Roman" w:hAnsi="Cambria" w:cs="Calibri"/>
            <w:sz w:val="22"/>
            <w:lang w:eastAsia="en-GB"/>
          </w:rPr>
          <w:t xml:space="preserve">to </w:t>
        </w:r>
      </w:ins>
      <w:r w:rsidRPr="002B15B2">
        <w:rPr>
          <w:rFonts w:ascii="Cambria" w:eastAsia="Times New Roman" w:hAnsi="Cambria" w:cs="Calibri"/>
          <w:sz w:val="22"/>
          <w:lang w:eastAsia="en-GB"/>
        </w:rPr>
        <w:t>protein avidity resulting from the multivalent interactions of Ase1 with the microtubules (</w:t>
      </w:r>
      <w:proofErr w:type="spellStart"/>
      <w:r w:rsidRPr="00D06149">
        <w:rPr>
          <w:rFonts w:ascii="Cambria" w:eastAsia="Times New Roman" w:hAnsi="Cambria" w:cs="Calibri"/>
          <w:sz w:val="22"/>
          <w:highlight w:val="yellow"/>
          <w:lang w:eastAsia="en-GB"/>
        </w:rPr>
        <w:t>Erlendsson</w:t>
      </w:r>
      <w:proofErr w:type="spellEnd"/>
      <w:r w:rsidRPr="00D06149">
        <w:rPr>
          <w:rFonts w:ascii="Cambria" w:eastAsia="Times New Roman" w:hAnsi="Cambria" w:cs="Calibri"/>
          <w:sz w:val="22"/>
          <w:highlight w:val="yellow"/>
          <w:lang w:eastAsia="en-GB"/>
        </w:rPr>
        <w:t xml:space="preserve"> Front. Mol. </w:t>
      </w:r>
      <w:proofErr w:type="spellStart"/>
      <w:r w:rsidRPr="00D06149">
        <w:rPr>
          <w:rFonts w:ascii="Cambria" w:eastAsia="Times New Roman" w:hAnsi="Cambria" w:cs="Calibri"/>
          <w:sz w:val="22"/>
          <w:highlight w:val="yellow"/>
          <w:lang w:eastAsia="en-GB"/>
        </w:rPr>
        <w:t>Biosci</w:t>
      </w:r>
      <w:proofErr w:type="spellEnd"/>
      <w:r w:rsidRPr="00D06149">
        <w:rPr>
          <w:rFonts w:ascii="Cambria" w:eastAsia="Times New Roman" w:hAnsi="Cambria" w:cs="Calibri"/>
          <w:sz w:val="22"/>
          <w:highlight w:val="yellow"/>
          <w:lang w:eastAsia="en-GB"/>
        </w:rPr>
        <w:t xml:space="preserve"> 2021; Braun J Cell Sci 2020</w:t>
      </w:r>
      <w:r w:rsidRPr="002B15B2">
        <w:rPr>
          <w:rFonts w:ascii="Cambria" w:eastAsia="Times New Roman" w:hAnsi="Cambria" w:cs="Calibri"/>
          <w:sz w:val="22"/>
          <w:lang w:eastAsia="en-GB"/>
        </w:rPr>
        <w:t>). We propose that, similarly to Dam1- and Ndc80- complexes whose rescue</w:t>
      </w:r>
      <w:r w:rsidR="0089037E">
        <w:rPr>
          <w:rFonts w:ascii="Cambria" w:eastAsia="Times New Roman" w:hAnsi="Cambria" w:cs="Calibri"/>
          <w:sz w:val="22"/>
          <w:lang w:eastAsia="en-GB"/>
        </w:rPr>
        <w:t>-</w:t>
      </w:r>
      <w:r w:rsidRPr="002B15B2">
        <w:rPr>
          <w:rFonts w:ascii="Cambria" w:eastAsia="Times New Roman" w:hAnsi="Cambria" w:cs="Calibri"/>
          <w:sz w:val="22"/>
          <w:lang w:eastAsia="en-GB"/>
        </w:rPr>
        <w:t xml:space="preserve">promoting propensity can be enhanced by putting load on the complexes (Franck et al. 2007) </w:t>
      </w:r>
      <w:r w:rsidRPr="00D06149">
        <w:rPr>
          <w:rFonts w:ascii="Cambria" w:eastAsia="Times New Roman" w:hAnsi="Cambria" w:cs="Calibri"/>
          <w:sz w:val="22"/>
          <w:highlight w:val="yellow"/>
          <w:lang w:eastAsia="en-GB"/>
        </w:rPr>
        <w:t>REFs</w:t>
      </w:r>
      <w:r w:rsidRPr="002B15B2">
        <w:rPr>
          <w:rFonts w:ascii="Cambria" w:eastAsia="Times New Roman" w:hAnsi="Cambria" w:cs="Calibri"/>
          <w:sz w:val="22"/>
          <w:lang w:eastAsia="en-GB"/>
        </w:rPr>
        <w:t xml:space="preserve">, crosslinking Ase1 proteins may </w:t>
      </w:r>
      <w:del w:id="156" w:author="Manuel Lera Ramírez" w:date="2022-03-10T11:13:00Z">
        <w:r w:rsidRPr="002B15B2" w:rsidDel="001505EB">
          <w:rPr>
            <w:rFonts w:ascii="Cambria" w:eastAsia="Times New Roman" w:hAnsi="Cambria" w:cs="Calibri"/>
            <w:sz w:val="22"/>
            <w:lang w:eastAsia="en-GB"/>
          </w:rPr>
          <w:delText xml:space="preserve">stabilize </w:delText>
        </w:r>
      </w:del>
      <w:ins w:id="157" w:author="Manuel Lera Ramírez" w:date="2022-03-10T11:13:00Z">
        <w:r w:rsidR="001505EB">
          <w:rPr>
            <w:rFonts w:ascii="Cambria" w:eastAsia="Times New Roman" w:hAnsi="Cambria" w:cs="Calibri"/>
            <w:sz w:val="22"/>
            <w:lang w:eastAsia="en-GB"/>
          </w:rPr>
          <w:t>induce rescue of</w:t>
        </w:r>
        <w:r w:rsidR="001505EB" w:rsidRPr="002B15B2">
          <w:rPr>
            <w:rFonts w:ascii="Cambria" w:eastAsia="Times New Roman" w:hAnsi="Cambria" w:cs="Calibri"/>
            <w:sz w:val="22"/>
            <w:lang w:eastAsia="en-GB"/>
          </w:rPr>
          <w:t xml:space="preserve"> </w:t>
        </w:r>
      </w:ins>
      <w:r w:rsidRPr="002B15B2">
        <w:rPr>
          <w:rFonts w:ascii="Cambria" w:eastAsia="Times New Roman" w:hAnsi="Cambria" w:cs="Calibri"/>
          <w:sz w:val="22"/>
          <w:lang w:eastAsia="en-GB"/>
        </w:rPr>
        <w:t xml:space="preserve">depolymerizing microtubules, because the individual protofilaments, force-coupled to </w:t>
      </w:r>
      <w:r w:rsidR="0089037E">
        <w:rPr>
          <w:rFonts w:ascii="Cambria" w:eastAsia="Times New Roman" w:hAnsi="Cambria" w:cs="Calibri"/>
          <w:sz w:val="22"/>
          <w:lang w:eastAsia="en-GB"/>
        </w:rPr>
        <w:t xml:space="preserve">the </w:t>
      </w:r>
      <w:r w:rsidRPr="002B15B2">
        <w:rPr>
          <w:rFonts w:ascii="Cambria" w:eastAsia="Times New Roman" w:hAnsi="Cambria" w:cs="Calibri"/>
          <w:sz w:val="22"/>
          <w:lang w:eastAsia="en-GB"/>
        </w:rPr>
        <w:t xml:space="preserve">other microtubule by the Ase1 crosslinker, in order to bend into the rams horn formations associated with depolymerization, will have to  work against the lattice of the other microtubule and thus will be stabilized. </w:t>
      </w:r>
      <w:r w:rsidR="00D06149">
        <w:rPr>
          <w:rFonts w:ascii="Cambria" w:eastAsia="Times New Roman" w:hAnsi="Cambria" w:cs="Calibri"/>
          <w:sz w:val="22"/>
          <w:lang w:eastAsia="en-GB"/>
        </w:rPr>
        <w:t xml:space="preserve">Our modeling </w:t>
      </w:r>
      <w:del w:id="158" w:author="Manuel Lera Ramírez" w:date="2022-03-10T11:11:00Z">
        <w:r w:rsidR="00D06149" w:rsidDel="00304667">
          <w:rPr>
            <w:rFonts w:ascii="Cambria" w:eastAsia="Times New Roman" w:hAnsi="Cambria" w:cs="Calibri"/>
            <w:sz w:val="22"/>
            <w:lang w:eastAsia="en-GB"/>
          </w:rPr>
          <w:delText xml:space="preserve">predicts </w:delText>
        </w:r>
      </w:del>
      <w:ins w:id="159" w:author="Manuel Lera Ramírez" w:date="2022-03-10T11:11:00Z">
        <w:r w:rsidR="00304667">
          <w:rPr>
            <w:rFonts w:ascii="Cambria" w:eastAsia="Times New Roman" w:hAnsi="Cambria" w:cs="Calibri"/>
            <w:sz w:val="22"/>
            <w:lang w:eastAsia="en-GB"/>
          </w:rPr>
          <w:t>suggests that Ase1 may</w:t>
        </w:r>
        <w:r w:rsidR="00304667">
          <w:rPr>
            <w:rFonts w:ascii="Cambria" w:eastAsia="Times New Roman" w:hAnsi="Cambria" w:cs="Calibri"/>
            <w:sz w:val="22"/>
            <w:lang w:eastAsia="en-GB"/>
          </w:rPr>
          <w:t xml:space="preserve"> </w:t>
        </w:r>
      </w:ins>
      <w:del w:id="160" w:author="Manuel Lera Ramírez" w:date="2022-03-10T11:11:00Z">
        <w:r w:rsidR="00D06149" w:rsidDel="00304667">
          <w:rPr>
            <w:rFonts w:ascii="Cambria" w:eastAsia="Times New Roman" w:hAnsi="Cambria" w:cs="Calibri"/>
            <w:sz w:val="22"/>
            <w:lang w:eastAsia="en-GB"/>
          </w:rPr>
          <w:delText xml:space="preserve">stabilization </w:delText>
        </w:r>
      </w:del>
      <w:ins w:id="161" w:author="Manuel Lera Ramírez" w:date="2022-03-10T11:11:00Z">
        <w:r w:rsidR="00304667">
          <w:rPr>
            <w:rFonts w:ascii="Cambria" w:eastAsia="Times New Roman" w:hAnsi="Cambria" w:cs="Calibri"/>
            <w:sz w:val="22"/>
            <w:lang w:eastAsia="en-GB"/>
          </w:rPr>
          <w:t>stabiliz</w:t>
        </w:r>
        <w:r w:rsidR="00304667">
          <w:rPr>
            <w:rFonts w:ascii="Cambria" w:eastAsia="Times New Roman" w:hAnsi="Cambria" w:cs="Calibri"/>
            <w:sz w:val="22"/>
            <w:lang w:eastAsia="en-GB"/>
          </w:rPr>
          <w:t>e</w:t>
        </w:r>
        <w:r w:rsidR="00304667">
          <w:rPr>
            <w:rFonts w:ascii="Cambria" w:eastAsia="Times New Roman" w:hAnsi="Cambria" w:cs="Calibri"/>
            <w:sz w:val="22"/>
            <w:lang w:eastAsia="en-GB"/>
          </w:rPr>
          <w:t xml:space="preserve"> </w:t>
        </w:r>
      </w:ins>
      <w:del w:id="162" w:author="Manuel Lera Ramírez" w:date="2022-03-10T11:11:00Z">
        <w:r w:rsidR="00D06149" w:rsidDel="00304667">
          <w:rPr>
            <w:rFonts w:ascii="Cambria" w:eastAsia="Times New Roman" w:hAnsi="Cambria" w:cs="Calibri"/>
            <w:sz w:val="22"/>
            <w:lang w:eastAsia="en-GB"/>
          </w:rPr>
          <w:delText xml:space="preserve">of </w:delText>
        </w:r>
      </w:del>
      <w:r w:rsidR="00D06149">
        <w:rPr>
          <w:rFonts w:ascii="Cambria" w:eastAsia="Times New Roman" w:hAnsi="Cambria" w:cs="Calibri"/>
          <w:sz w:val="22"/>
          <w:lang w:eastAsia="en-GB"/>
        </w:rPr>
        <w:t>adjacent protofilaments, which might be explained by Ase1 binding to a tubulin dimer allosterically stabilizing the adjacent protofilament either by Ase1's intrinsically disordered N-terminus directly binding to the adjacent protofilament (</w:t>
      </w:r>
      <w:r w:rsidR="00D06149" w:rsidRPr="00D06149">
        <w:rPr>
          <w:rFonts w:ascii="Cambria" w:eastAsia="Times New Roman" w:hAnsi="Cambria" w:cs="Calibri"/>
          <w:sz w:val="22"/>
          <w:highlight w:val="yellow"/>
          <w:lang w:eastAsia="en-GB"/>
        </w:rPr>
        <w:t>REF Subramanian</w:t>
      </w:r>
      <w:r w:rsidR="00D06149">
        <w:rPr>
          <w:rFonts w:ascii="Cambria" w:eastAsia="Times New Roman" w:hAnsi="Cambria" w:cs="Calibri"/>
          <w:sz w:val="22"/>
          <w:lang w:eastAsia="en-GB"/>
        </w:rPr>
        <w:t>) or indirectly through the tubulin lattice, such as kinesin-1 (</w:t>
      </w:r>
      <w:r w:rsidR="00D06149" w:rsidRPr="00D06149">
        <w:rPr>
          <w:rFonts w:ascii="Cambria" w:eastAsia="Times New Roman" w:hAnsi="Cambria" w:cs="Calibri"/>
          <w:sz w:val="22"/>
          <w:highlight w:val="yellow"/>
          <w:lang w:eastAsia="en-GB"/>
        </w:rPr>
        <w:t>REF Peet Cross, Nat Nanotech 2018</w:t>
      </w:r>
      <w:r w:rsidR="00D06149">
        <w:rPr>
          <w:rFonts w:ascii="Cambria" w:eastAsia="Times New Roman" w:hAnsi="Cambria" w:cs="Calibri"/>
          <w:sz w:val="22"/>
          <w:lang w:eastAsia="en-GB"/>
        </w:rPr>
        <w:t xml:space="preserve">; </w:t>
      </w:r>
      <w:r w:rsidR="00D06149" w:rsidRPr="00D06149">
        <w:rPr>
          <w:rFonts w:ascii="Cambria" w:eastAsia="Times New Roman" w:hAnsi="Cambria" w:cs="Calibri"/>
          <w:sz w:val="22"/>
          <w:highlight w:val="yellow"/>
          <w:lang w:eastAsia="en-GB"/>
        </w:rPr>
        <w:t>Morikawa, EMBO J 2015</w:t>
      </w:r>
      <w:r w:rsidR="00D06149">
        <w:rPr>
          <w:rFonts w:ascii="Cambria" w:eastAsia="Times New Roman" w:hAnsi="Cambria" w:cs="Calibri"/>
          <w:sz w:val="22"/>
          <w:lang w:eastAsia="en-GB"/>
        </w:rPr>
        <w:t xml:space="preserve">). </w:t>
      </w:r>
      <w:r w:rsidRPr="002B15B2">
        <w:rPr>
          <w:rFonts w:ascii="Cambria" w:eastAsia="Times New Roman" w:hAnsi="Cambria" w:cs="Calibri"/>
          <w:sz w:val="22"/>
          <w:lang w:eastAsia="en-GB"/>
        </w:rPr>
        <w:t xml:space="preserve">Importantly, this </w:t>
      </w:r>
      <w:del w:id="163" w:author="Manuel Lera Ramírez" w:date="2022-03-10T11:13:00Z">
        <w:r w:rsidRPr="002B15B2" w:rsidDel="001505EB">
          <w:rPr>
            <w:rFonts w:ascii="Cambria" w:eastAsia="Times New Roman" w:hAnsi="Cambria" w:cs="Calibri"/>
            <w:sz w:val="22"/>
            <w:lang w:eastAsia="en-GB"/>
          </w:rPr>
          <w:delText>scenario applies only to</w:delText>
        </w:r>
      </w:del>
      <w:ins w:id="164" w:author="Manuel Lera Ramírez" w:date="2022-03-10T11:13:00Z">
        <w:r w:rsidR="001505EB">
          <w:rPr>
            <w:rFonts w:ascii="Cambria" w:eastAsia="Times New Roman" w:hAnsi="Cambria" w:cs="Calibri"/>
            <w:sz w:val="22"/>
            <w:lang w:eastAsia="en-GB"/>
          </w:rPr>
          <w:t>we only observed Ase1-mediated rescue in</w:t>
        </w:r>
      </w:ins>
      <w:r w:rsidRPr="002B15B2">
        <w:rPr>
          <w:rFonts w:ascii="Cambria" w:eastAsia="Times New Roman" w:hAnsi="Cambria" w:cs="Calibri"/>
          <w:sz w:val="22"/>
          <w:lang w:eastAsia="en-GB"/>
        </w:rPr>
        <w:t xml:space="preserve"> antiparallel microtubule overlaps</w:t>
      </w:r>
      <w:del w:id="165" w:author="Manuel Lera Ramírez" w:date="2022-03-10T11:14:00Z">
        <w:r w:rsidRPr="002B15B2" w:rsidDel="003E597B">
          <w:rPr>
            <w:rFonts w:ascii="Cambria" w:eastAsia="Times New Roman" w:hAnsi="Cambria" w:cs="Calibri"/>
            <w:sz w:val="22"/>
            <w:lang w:eastAsia="en-GB"/>
          </w:rPr>
          <w:delText>, as for</w:delText>
        </w:r>
      </w:del>
      <w:ins w:id="166" w:author="Manuel Lera Ramírez" w:date="2022-03-10T11:14:00Z">
        <w:r w:rsidR="003E597B">
          <w:rPr>
            <w:rFonts w:ascii="Cambria" w:eastAsia="Times New Roman" w:hAnsi="Cambria" w:cs="Calibri"/>
            <w:sz w:val="22"/>
            <w:lang w:eastAsia="en-GB"/>
          </w:rPr>
          <w:t xml:space="preserve"> and not in</w:t>
        </w:r>
      </w:ins>
      <w:r w:rsidRPr="002B15B2">
        <w:rPr>
          <w:rFonts w:ascii="Cambria" w:eastAsia="Times New Roman" w:hAnsi="Cambria" w:cs="Calibri"/>
          <w:sz w:val="22"/>
          <w:lang w:eastAsia="en-GB"/>
        </w:rPr>
        <w:t xml:space="preserve"> parallel overlaps</w:t>
      </w:r>
      <w:ins w:id="167" w:author="Manuel Lera Ramírez" w:date="2022-03-10T11:14:00Z">
        <w:r w:rsidR="003E597B">
          <w:rPr>
            <w:rFonts w:ascii="Cambria" w:eastAsia="Times New Roman" w:hAnsi="Cambria" w:cs="Calibri"/>
            <w:sz w:val="22"/>
            <w:lang w:eastAsia="en-GB"/>
          </w:rPr>
          <w:t xml:space="preserve"> </w:t>
        </w:r>
      </w:ins>
      <w:del w:id="168" w:author="Manuel Lera Ramírez" w:date="2022-03-10T11:14:00Z">
        <w:r w:rsidRPr="002B15B2" w:rsidDel="003E597B">
          <w:rPr>
            <w:rFonts w:ascii="Cambria" w:eastAsia="Times New Roman" w:hAnsi="Cambria" w:cs="Calibri"/>
            <w:sz w:val="22"/>
            <w:lang w:eastAsia="en-GB"/>
          </w:rPr>
          <w:delText xml:space="preserve"> no stabilizing effect additional to the one observed on</w:delText>
        </w:r>
      </w:del>
      <w:ins w:id="169" w:author="Manuel Lera Ramírez" w:date="2022-03-10T11:14:00Z">
        <w:r w:rsidR="003E597B">
          <w:rPr>
            <w:rFonts w:ascii="Cambria" w:eastAsia="Times New Roman" w:hAnsi="Cambria" w:cs="Calibri"/>
            <w:sz w:val="22"/>
            <w:lang w:eastAsia="en-GB"/>
          </w:rPr>
          <w:t>or</w:t>
        </w:r>
      </w:ins>
      <w:r w:rsidRPr="002B15B2">
        <w:rPr>
          <w:rFonts w:ascii="Cambria" w:eastAsia="Times New Roman" w:hAnsi="Cambria" w:cs="Calibri"/>
          <w:sz w:val="22"/>
          <w:lang w:eastAsia="en-GB"/>
        </w:rPr>
        <w:t xml:space="preserve"> single microtubules arises, </w:t>
      </w:r>
      <w:del w:id="170" w:author="Manuel Lera Ramírez" w:date="2022-03-10T11:14:00Z">
        <w:r w:rsidRPr="002B15B2" w:rsidDel="003E597B">
          <w:rPr>
            <w:rFonts w:ascii="Cambria" w:eastAsia="Times New Roman" w:hAnsi="Cambria" w:cs="Calibri"/>
            <w:sz w:val="22"/>
            <w:lang w:eastAsia="en-GB"/>
          </w:rPr>
          <w:delText>indicating that the</w:delText>
        </w:r>
      </w:del>
      <w:ins w:id="171" w:author="Manuel Lera Ramírez" w:date="2022-03-10T11:14:00Z">
        <w:r w:rsidR="003E597B">
          <w:rPr>
            <w:rFonts w:ascii="Cambria" w:eastAsia="Times New Roman" w:hAnsi="Cambria" w:cs="Calibri"/>
            <w:sz w:val="22"/>
            <w:lang w:eastAsia="en-GB"/>
          </w:rPr>
          <w:t>suggesting that</w:t>
        </w:r>
      </w:ins>
      <w:r w:rsidRPr="002B15B2">
        <w:rPr>
          <w:rFonts w:ascii="Cambria" w:eastAsia="Times New Roman" w:hAnsi="Cambria" w:cs="Calibri"/>
          <w:sz w:val="22"/>
          <w:lang w:eastAsia="en-GB"/>
        </w:rPr>
        <w:t xml:space="preserve"> </w:t>
      </w:r>
      <w:ins w:id="172" w:author="Manuel Lera Ramírez" w:date="2022-03-10T11:14:00Z">
        <w:r w:rsidR="003E597B">
          <w:rPr>
            <w:rFonts w:ascii="Cambria" w:eastAsia="Times New Roman" w:hAnsi="Cambria" w:cs="Calibri"/>
            <w:sz w:val="22"/>
            <w:lang w:eastAsia="en-GB"/>
          </w:rPr>
          <w:t xml:space="preserve">strong </w:t>
        </w:r>
      </w:ins>
      <w:r w:rsidRPr="002B15B2">
        <w:rPr>
          <w:rFonts w:ascii="Cambria" w:eastAsia="Times New Roman" w:hAnsi="Cambria" w:cs="Calibri"/>
          <w:sz w:val="22"/>
          <w:lang w:eastAsia="en-GB"/>
        </w:rPr>
        <w:t xml:space="preserve">force-coupling is </w:t>
      </w:r>
      <w:del w:id="173" w:author="Manuel Lera Ramírez" w:date="2022-03-10T11:14:00Z">
        <w:r w:rsidRPr="002B15B2" w:rsidDel="003E597B">
          <w:rPr>
            <w:rFonts w:ascii="Cambria" w:eastAsia="Times New Roman" w:hAnsi="Cambria" w:cs="Calibri"/>
            <w:sz w:val="22"/>
            <w:lang w:eastAsia="en-GB"/>
          </w:rPr>
          <w:delText>weak</w:delText>
        </w:r>
      </w:del>
      <w:ins w:id="174" w:author="Manuel Lera Ramírez" w:date="2022-03-10T11:14:00Z">
        <w:r w:rsidR="003E597B">
          <w:rPr>
            <w:rFonts w:ascii="Cambria" w:eastAsia="Times New Roman" w:hAnsi="Cambria" w:cs="Calibri"/>
            <w:sz w:val="22"/>
            <w:lang w:eastAsia="en-GB"/>
          </w:rPr>
          <w:t>required to promote rescues</w:t>
        </w:r>
      </w:ins>
      <w:r w:rsidR="0089037E">
        <w:rPr>
          <w:rFonts w:ascii="Cambria" w:eastAsia="Times New Roman" w:hAnsi="Cambria" w:cs="Calibri"/>
          <w:sz w:val="22"/>
          <w:lang w:eastAsia="en-GB"/>
        </w:rPr>
        <w:t xml:space="preserve">. This </w:t>
      </w:r>
      <w:r w:rsidRPr="002B15B2">
        <w:rPr>
          <w:rFonts w:ascii="Cambria" w:eastAsia="Times New Roman" w:hAnsi="Cambria" w:cs="Calibri"/>
          <w:sz w:val="22"/>
          <w:lang w:eastAsia="en-GB"/>
        </w:rPr>
        <w:t>is consistent with the fact that Ase1 binds with much lower affinity to parallel, compared to antiparallel microtubules. Nevertheless, the mere presence of Ase1 on the lattice of individual microtubules is sufficient</w:t>
      </w:r>
      <w:r>
        <w:rPr>
          <w:rFonts w:ascii="Cambria" w:eastAsia="Times New Roman" w:hAnsi="Cambria" w:cs="Calibri"/>
          <w:sz w:val="22"/>
          <w:lang w:eastAsia="en-GB"/>
        </w:rPr>
        <w:t xml:space="preserve"> to reduce depolymerization velocities</w:t>
      </w:r>
      <w:r w:rsidR="003C1E6C">
        <w:rPr>
          <w:rFonts w:ascii="Cambria" w:eastAsia="Times New Roman" w:hAnsi="Cambria" w:cs="Calibri"/>
          <w:sz w:val="22"/>
          <w:lang w:eastAsia="en-GB"/>
        </w:rPr>
        <w:t>. This finding</w:t>
      </w:r>
      <w:r>
        <w:rPr>
          <w:rFonts w:ascii="Cambria" w:eastAsia="Times New Roman" w:hAnsi="Cambria" w:cs="Calibri"/>
          <w:sz w:val="22"/>
          <w:lang w:eastAsia="en-GB"/>
        </w:rPr>
        <w:t xml:space="preserve"> is consistent with the observation that </w:t>
      </w:r>
      <w:r w:rsidR="003C1E6C">
        <w:rPr>
          <w:rFonts w:ascii="Cambria" w:eastAsia="Times New Roman" w:hAnsi="Cambria" w:cs="Calibri"/>
          <w:sz w:val="22"/>
          <w:lang w:eastAsia="en-GB"/>
        </w:rPr>
        <w:t xml:space="preserve">single Dam1 complexes are sufficient </w:t>
      </w:r>
      <w:r w:rsidR="00B7321B">
        <w:rPr>
          <w:rFonts w:ascii="Cambria" w:eastAsia="Times New Roman" w:hAnsi="Cambria" w:cs="Calibri"/>
          <w:sz w:val="22"/>
          <w:lang w:eastAsia="en-GB"/>
        </w:rPr>
        <w:t>for tracking of depolymerizing microtubule ends</w:t>
      </w:r>
      <w:r w:rsidR="003C1E6C">
        <w:rPr>
          <w:rFonts w:ascii="Cambria" w:eastAsia="Times New Roman" w:hAnsi="Cambria" w:cs="Calibri"/>
          <w:sz w:val="22"/>
          <w:lang w:eastAsia="en-GB"/>
        </w:rPr>
        <w:t xml:space="preserve"> and </w:t>
      </w:r>
      <w:r w:rsidR="00B7321B">
        <w:rPr>
          <w:rFonts w:ascii="Cambria" w:eastAsia="Times New Roman" w:hAnsi="Cambria" w:cs="Calibri"/>
          <w:sz w:val="22"/>
          <w:lang w:eastAsia="en-GB"/>
        </w:rPr>
        <w:t>for the force coupling of large beads to depolymerizing microtubules</w:t>
      </w:r>
      <w:r w:rsidR="003C1E6C">
        <w:rPr>
          <w:rFonts w:ascii="Cambria" w:eastAsia="Times New Roman" w:hAnsi="Cambria" w:cs="Calibri"/>
          <w:sz w:val="22"/>
          <w:lang w:eastAsia="en-GB"/>
        </w:rPr>
        <w:t>, while the formation of rings of Dam1 complexes is not required for these processes</w:t>
      </w:r>
      <w:r w:rsidR="00B7321B">
        <w:rPr>
          <w:rFonts w:ascii="Cambria" w:eastAsia="Times New Roman" w:hAnsi="Cambria" w:cs="Calibri"/>
          <w:sz w:val="22"/>
          <w:lang w:eastAsia="en-GB"/>
        </w:rPr>
        <w:t xml:space="preserve"> (</w:t>
      </w:r>
      <w:r w:rsidR="00B7321B" w:rsidRPr="00D06149">
        <w:rPr>
          <w:rFonts w:ascii="Cambria" w:eastAsia="Times New Roman" w:hAnsi="Cambria" w:cs="Calibri"/>
          <w:sz w:val="22"/>
          <w:highlight w:val="yellow"/>
          <w:lang w:eastAsia="en-GB"/>
        </w:rPr>
        <w:t>REF</w:t>
      </w:r>
      <w:r w:rsidR="00B7321B">
        <w:rPr>
          <w:rFonts w:ascii="Cambria" w:eastAsia="Times New Roman" w:hAnsi="Cambria" w:cs="Calibri"/>
          <w:sz w:val="22"/>
          <w:lang w:eastAsia="en-GB"/>
        </w:rPr>
        <w:t>)</w:t>
      </w:r>
      <w:r w:rsidR="003C1E6C">
        <w:rPr>
          <w:rFonts w:ascii="Cambria" w:eastAsia="Times New Roman" w:hAnsi="Cambria" w:cs="Calibri"/>
          <w:sz w:val="22"/>
          <w:lang w:eastAsia="en-GB"/>
        </w:rPr>
        <w:t>.</w:t>
      </w:r>
      <w:r w:rsidR="00BA7E27">
        <w:rPr>
          <w:rFonts w:ascii="Cambria" w:eastAsia="Times New Roman" w:hAnsi="Cambria" w:cs="Calibri"/>
          <w:sz w:val="22"/>
          <w:lang w:eastAsia="en-GB"/>
        </w:rPr>
        <w:t xml:space="preserve"> </w:t>
      </w:r>
    </w:p>
    <w:p w14:paraId="754124C9" w14:textId="47688FE2" w:rsidR="002B15B2" w:rsidRPr="002B15B2" w:rsidRDefault="008D5F78" w:rsidP="00BA7E27">
      <w:pPr>
        <w:spacing w:line="360" w:lineRule="auto"/>
        <w:jc w:val="both"/>
        <w:textAlignment w:val="baseline"/>
        <w:rPr>
          <w:rFonts w:ascii="Cambria" w:eastAsia="Times New Roman" w:hAnsi="Cambria" w:cs="Calibri"/>
          <w:sz w:val="22"/>
          <w:lang w:eastAsia="en-GB"/>
        </w:rPr>
      </w:pPr>
      <w:ins w:id="175" w:author="Manuel Lera Ramírez" w:date="2022-03-10T11:16:00Z">
        <w:r>
          <w:rPr>
            <w:rFonts w:ascii="Cambria" w:eastAsia="Times New Roman" w:hAnsi="Cambria" w:cs="Calibri"/>
            <w:sz w:val="22"/>
            <w:lang w:eastAsia="en-GB"/>
          </w:rPr>
          <w:t xml:space="preserve">Our modelling suggests </w:t>
        </w:r>
      </w:ins>
      <w:ins w:id="176" w:author="Manuel Lera Ramírez" w:date="2022-03-10T11:19:00Z">
        <w:r>
          <w:rPr>
            <w:rFonts w:ascii="Cambria" w:eastAsia="Times New Roman" w:hAnsi="Cambria" w:cs="Calibri"/>
            <w:sz w:val="22"/>
            <w:lang w:eastAsia="en-GB"/>
          </w:rPr>
          <w:t>the ability of Ase1 to both</w:t>
        </w:r>
      </w:ins>
      <w:ins w:id="177" w:author="Manuel Lera Ramírez" w:date="2022-03-10T11:16:00Z">
        <w:r>
          <w:rPr>
            <w:rFonts w:ascii="Cambria" w:eastAsia="Times New Roman" w:hAnsi="Cambria" w:cs="Calibri"/>
            <w:sz w:val="22"/>
            <w:lang w:eastAsia="en-GB"/>
          </w:rPr>
          <w:t xml:space="preserve"> diffus</w:t>
        </w:r>
      </w:ins>
      <w:ins w:id="178" w:author="Manuel Lera Ramírez" w:date="2022-03-10T11:19:00Z">
        <w:r>
          <w:rPr>
            <w:rFonts w:ascii="Cambria" w:eastAsia="Times New Roman" w:hAnsi="Cambria" w:cs="Calibri"/>
            <w:sz w:val="22"/>
            <w:lang w:eastAsia="en-GB"/>
          </w:rPr>
          <w:t>e</w:t>
        </w:r>
      </w:ins>
      <w:ins w:id="179" w:author="Manuel Lera Ramírez" w:date="2022-03-10T11:16:00Z">
        <w:r>
          <w:rPr>
            <w:rFonts w:ascii="Cambria" w:eastAsia="Times New Roman" w:hAnsi="Cambria" w:cs="Calibri"/>
            <w:sz w:val="22"/>
            <w:lang w:eastAsia="en-GB"/>
          </w:rPr>
          <w:t xml:space="preserve"> </w:t>
        </w:r>
      </w:ins>
      <w:ins w:id="180" w:author="Manuel Lera Ramírez" w:date="2022-03-10T11:19:00Z">
        <w:r>
          <w:rPr>
            <w:rFonts w:ascii="Cambria" w:eastAsia="Times New Roman" w:hAnsi="Cambria" w:cs="Calibri"/>
            <w:sz w:val="22"/>
            <w:lang w:eastAsia="en-GB"/>
          </w:rPr>
          <w:t>and</w:t>
        </w:r>
      </w:ins>
      <w:ins w:id="181" w:author="Manuel Lera Ramírez" w:date="2022-03-10T11:17:00Z">
        <w:r>
          <w:rPr>
            <w:rFonts w:ascii="Cambria" w:eastAsia="Times New Roman" w:hAnsi="Cambria" w:cs="Calibri"/>
            <w:sz w:val="22"/>
            <w:lang w:eastAsia="en-GB"/>
          </w:rPr>
          <w:t xml:space="preserve"> reduce tubulin subunit detachment at shrinking plus ends</w:t>
        </w:r>
      </w:ins>
      <w:ins w:id="182" w:author="Manuel Lera Ramírez" w:date="2022-03-10T11:18:00Z">
        <w:r>
          <w:rPr>
            <w:rFonts w:ascii="Cambria" w:eastAsia="Times New Roman" w:hAnsi="Cambria" w:cs="Calibri"/>
            <w:sz w:val="22"/>
            <w:lang w:eastAsia="en-GB"/>
          </w:rPr>
          <w:t xml:space="preserve"> </w:t>
        </w:r>
      </w:ins>
      <w:ins w:id="183" w:author="Manuel Lera Ramírez" w:date="2022-03-10T11:19:00Z">
        <w:r>
          <w:rPr>
            <w:rFonts w:ascii="Cambria" w:eastAsia="Times New Roman" w:hAnsi="Cambria" w:cs="Calibri"/>
            <w:sz w:val="22"/>
            <w:lang w:eastAsia="en-GB"/>
          </w:rPr>
          <w:t>confers</w:t>
        </w:r>
      </w:ins>
      <w:ins w:id="184" w:author="Manuel Lera Ramírez" w:date="2022-03-10T11:18:00Z">
        <w:r>
          <w:rPr>
            <w:rFonts w:ascii="Cambria" w:eastAsia="Times New Roman" w:hAnsi="Cambria" w:cs="Calibri"/>
            <w:sz w:val="22"/>
            <w:lang w:eastAsia="en-GB"/>
          </w:rPr>
          <w:t xml:space="preserve"> interesting</w:t>
        </w:r>
      </w:ins>
      <w:ins w:id="185" w:author="Manuel Lera Ramírez" w:date="2022-03-10T11:19:00Z">
        <w:r>
          <w:rPr>
            <w:rFonts w:ascii="Cambria" w:eastAsia="Times New Roman" w:hAnsi="Cambria" w:cs="Calibri"/>
            <w:sz w:val="22"/>
            <w:lang w:eastAsia="en-GB"/>
          </w:rPr>
          <w:t xml:space="preserve"> biological</w:t>
        </w:r>
      </w:ins>
      <w:ins w:id="186" w:author="Manuel Lera Ramírez" w:date="2022-03-10T11:18:00Z">
        <w:r>
          <w:rPr>
            <w:rFonts w:ascii="Cambria" w:eastAsia="Times New Roman" w:hAnsi="Cambria" w:cs="Calibri"/>
            <w:sz w:val="22"/>
            <w:lang w:eastAsia="en-GB"/>
          </w:rPr>
          <w:t xml:space="preserve"> properties. Not only </w:t>
        </w:r>
      </w:ins>
      <w:ins w:id="187" w:author="Manuel Lera Ramírez" w:date="2022-03-10T11:20:00Z">
        <w:r>
          <w:rPr>
            <w:rFonts w:ascii="Cambria" w:eastAsia="Times New Roman" w:hAnsi="Cambria" w:cs="Calibri"/>
            <w:sz w:val="22"/>
            <w:lang w:eastAsia="en-GB"/>
          </w:rPr>
          <w:t>can Ase1</w:t>
        </w:r>
      </w:ins>
      <w:ins w:id="188" w:author="Manuel Lera Ramírez" w:date="2022-03-10T11:18:00Z">
        <w:r>
          <w:rPr>
            <w:rFonts w:ascii="Cambria" w:eastAsia="Times New Roman" w:hAnsi="Cambria" w:cs="Calibri"/>
            <w:sz w:val="22"/>
            <w:lang w:eastAsia="en-GB"/>
          </w:rPr>
          <w:t xml:space="preserve"> reduce the shrinkage speed of microtubules, </w:t>
        </w:r>
        <w:r>
          <w:rPr>
            <w:rFonts w:ascii="Cambria" w:eastAsia="Helvetica Neue" w:hAnsi="Cambria" w:cs="Helvetica Neue"/>
            <w:color w:val="000000"/>
            <w:sz w:val="22"/>
          </w:rPr>
          <w:t xml:space="preserve">but </w:t>
        </w:r>
      </w:ins>
      <w:ins w:id="189" w:author="Manuel Lera Ramírez" w:date="2022-03-10T11:22:00Z">
        <w:r>
          <w:rPr>
            <w:rFonts w:ascii="Cambria" w:eastAsia="Helvetica Neue" w:hAnsi="Cambria" w:cs="Helvetica Neue"/>
            <w:color w:val="000000"/>
            <w:sz w:val="22"/>
          </w:rPr>
          <w:t>this makes Ase1 capable of tracking shrinking ends,</w:t>
        </w:r>
      </w:ins>
      <w:ins w:id="190" w:author="Manuel Lera Ramírez" w:date="2022-03-10T11:18:00Z">
        <w:r w:rsidRPr="00B8402A">
          <w:rPr>
            <w:rFonts w:ascii="Cambria" w:eastAsia="Helvetica Neue" w:hAnsi="Cambria" w:cs="Helvetica Neue"/>
            <w:color w:val="000000"/>
            <w:sz w:val="22"/>
          </w:rPr>
          <w:t xml:space="preserve"> </w:t>
        </w:r>
      </w:ins>
      <w:ins w:id="191" w:author="Manuel Lera Ramírez" w:date="2022-03-10T11:22:00Z">
        <w:r>
          <w:rPr>
            <w:rFonts w:ascii="Cambria" w:eastAsia="Helvetica Neue" w:hAnsi="Cambria" w:cs="Helvetica Neue"/>
            <w:color w:val="000000"/>
            <w:sz w:val="22"/>
          </w:rPr>
          <w:t>since</w:t>
        </w:r>
      </w:ins>
      <w:ins w:id="192" w:author="Manuel Lera Ramírez" w:date="2022-03-10T11:18:00Z">
        <w:r w:rsidRPr="00B8402A">
          <w:rPr>
            <w:rFonts w:ascii="Cambria" w:eastAsia="Helvetica Neue" w:hAnsi="Cambria" w:cs="Helvetica Neue"/>
            <w:color w:val="000000"/>
            <w:sz w:val="22"/>
          </w:rPr>
          <w:t xml:space="preserve"> subunits without Ase1 are more likely to be lost</w:t>
        </w:r>
      </w:ins>
      <w:ins w:id="193" w:author="Manuel Lera Ramírez" w:date="2022-03-10T11:20:00Z">
        <w:r>
          <w:rPr>
            <w:rFonts w:ascii="Cambria" w:eastAsia="Helvetica Neue" w:hAnsi="Cambria" w:cs="Helvetica Neue"/>
            <w:color w:val="000000"/>
            <w:sz w:val="22"/>
          </w:rPr>
          <w:t>.</w:t>
        </w:r>
      </w:ins>
      <w:ins w:id="194" w:author="Manuel Lera Ramírez" w:date="2022-03-10T11:22:00Z">
        <w:r>
          <w:rPr>
            <w:rFonts w:ascii="Cambria" w:eastAsia="Times New Roman" w:hAnsi="Cambria" w:cs="Calibri"/>
            <w:sz w:val="22"/>
            <w:lang w:eastAsia="en-GB"/>
          </w:rPr>
          <w:t xml:space="preserve"> </w:t>
        </w:r>
      </w:ins>
      <w:del w:id="195" w:author="Manuel Lera Ramírez" w:date="2022-03-10T11:20:00Z">
        <w:r w:rsidR="00BA7E27" w:rsidDel="008D5F78">
          <w:rPr>
            <w:rFonts w:ascii="Cambria" w:eastAsia="Times New Roman" w:hAnsi="Cambria" w:cs="Calibri"/>
            <w:sz w:val="22"/>
            <w:lang w:eastAsia="en-GB"/>
          </w:rPr>
          <w:delText xml:space="preserve">The diffusive motion of Ase1 along the microtubule lattice is biased by the disassembling microtubule tip suggesting that </w:delText>
        </w:r>
        <w:r w:rsidR="00E2740F" w:rsidDel="008D5F78">
          <w:rPr>
            <w:rFonts w:ascii="Cambria" w:eastAsia="Times New Roman" w:hAnsi="Cambria" w:cs="Calibri"/>
            <w:sz w:val="22"/>
            <w:lang w:eastAsia="en-GB"/>
          </w:rPr>
          <w:delText xml:space="preserve">for a single Ase1 molecule on an empty microtubule, </w:delText>
        </w:r>
        <w:r w:rsidR="00BA7E27" w:rsidDel="008D5F78">
          <w:rPr>
            <w:rFonts w:ascii="Cambria" w:eastAsia="Times New Roman" w:hAnsi="Cambria" w:cs="Calibri"/>
            <w:sz w:val="22"/>
            <w:lang w:eastAsia="en-GB"/>
          </w:rPr>
          <w:delText xml:space="preserve">the energy barrier to hop to an adjacent binding site is much lower than the </w:delText>
        </w:r>
        <w:r w:rsidR="00E2740F" w:rsidDel="008D5F78">
          <w:rPr>
            <w:rFonts w:ascii="Cambria" w:eastAsia="Times New Roman" w:hAnsi="Cambria" w:cs="Calibri"/>
            <w:sz w:val="22"/>
            <w:lang w:eastAsia="en-GB"/>
          </w:rPr>
          <w:delText xml:space="preserve">barrier for </w:delText>
        </w:r>
        <w:r w:rsidR="00BA7E27" w:rsidDel="008D5F78">
          <w:rPr>
            <w:rFonts w:ascii="Cambria" w:eastAsia="Times New Roman" w:hAnsi="Cambria" w:cs="Calibri"/>
            <w:sz w:val="22"/>
            <w:lang w:eastAsia="en-GB"/>
          </w:rPr>
          <w:delText xml:space="preserve">Ase1 </w:delText>
        </w:r>
        <w:r w:rsidR="00E2740F" w:rsidDel="008D5F78">
          <w:rPr>
            <w:rFonts w:ascii="Cambria" w:eastAsia="Times New Roman" w:hAnsi="Cambria" w:cs="Calibri"/>
            <w:sz w:val="22"/>
            <w:lang w:eastAsia="en-GB"/>
          </w:rPr>
          <w:delText>to fully dissociate from the microtubule</w:delText>
        </w:r>
        <w:r w:rsidR="00BA7E27" w:rsidDel="008D5F78">
          <w:rPr>
            <w:rFonts w:ascii="Cambria" w:eastAsia="Times New Roman" w:hAnsi="Cambria" w:cs="Calibri"/>
            <w:sz w:val="22"/>
            <w:lang w:eastAsia="en-GB"/>
          </w:rPr>
          <w:delText xml:space="preserve">. </w:delText>
        </w:r>
      </w:del>
      <w:r w:rsidR="00BA7E27">
        <w:rPr>
          <w:rFonts w:ascii="Cambria" w:eastAsia="Times New Roman" w:hAnsi="Cambria" w:cs="Calibri"/>
          <w:sz w:val="22"/>
          <w:lang w:eastAsia="en-GB"/>
        </w:rPr>
        <w:t>Our findings thus suggest</w:t>
      </w:r>
      <w:r w:rsidR="00BA7E27" w:rsidRPr="00CA2F22">
        <w:rPr>
          <w:rFonts w:ascii="Cambria" w:eastAsia="Times New Roman" w:hAnsi="Cambria" w:cs="Calibri"/>
          <w:sz w:val="22"/>
          <w:lang w:eastAsia="en-GB"/>
        </w:rPr>
        <w:t xml:space="preserve"> </w:t>
      </w:r>
      <w:r w:rsidR="00BA7E27">
        <w:rPr>
          <w:rFonts w:ascii="Cambria" w:eastAsia="Times New Roman" w:hAnsi="Cambria" w:cs="Calibri"/>
          <w:sz w:val="22"/>
          <w:lang w:eastAsia="en-GB"/>
        </w:rPr>
        <w:t xml:space="preserve">that </w:t>
      </w:r>
      <w:r w:rsidR="00BA7E27" w:rsidRPr="00CA2F22">
        <w:rPr>
          <w:rFonts w:ascii="Cambria" w:eastAsia="Times New Roman" w:hAnsi="Cambria" w:cs="Calibri"/>
          <w:sz w:val="22"/>
          <w:lang w:eastAsia="en-GB"/>
        </w:rPr>
        <w:t xml:space="preserve">any </w:t>
      </w:r>
      <w:del w:id="196" w:author="Manuel Lera Ramírez" w:date="2022-03-10T11:23:00Z">
        <w:r w:rsidR="00BA7E27" w:rsidRPr="00CA2F22" w:rsidDel="008D5F78">
          <w:rPr>
            <w:rFonts w:ascii="Cambria" w:eastAsia="Times New Roman" w:hAnsi="Cambria" w:cs="Calibri"/>
            <w:sz w:val="22"/>
            <w:lang w:eastAsia="en-GB"/>
          </w:rPr>
          <w:delText xml:space="preserve">molecule </w:delText>
        </w:r>
      </w:del>
      <w:del w:id="197" w:author="Manuel Lera Ramírez" w:date="2022-03-10T11:20:00Z">
        <w:r w:rsidR="00BA7E27" w:rsidRPr="00CA2F22" w:rsidDel="008D5F78">
          <w:rPr>
            <w:rFonts w:ascii="Cambria" w:eastAsia="Times New Roman" w:hAnsi="Cambria" w:cs="Calibri"/>
            <w:sz w:val="22"/>
            <w:lang w:eastAsia="en-GB"/>
          </w:rPr>
          <w:delText xml:space="preserve">capable of </w:delText>
        </w:r>
      </w:del>
      <w:r w:rsidR="00BA7E27" w:rsidRPr="00CA2F22">
        <w:rPr>
          <w:rFonts w:ascii="Cambria" w:eastAsia="Times New Roman" w:hAnsi="Cambria" w:cs="Calibri"/>
          <w:sz w:val="22"/>
          <w:lang w:eastAsia="en-GB"/>
        </w:rPr>
        <w:t>diffusing</w:t>
      </w:r>
      <w:ins w:id="198" w:author="Manuel Lera Ramírez" w:date="2022-03-10T11:23:00Z">
        <w:r>
          <w:rPr>
            <w:rFonts w:ascii="Cambria" w:eastAsia="Times New Roman" w:hAnsi="Cambria" w:cs="Calibri"/>
            <w:sz w:val="22"/>
            <w:lang w:eastAsia="en-GB"/>
          </w:rPr>
          <w:t xml:space="preserve"> molecule</w:t>
        </w:r>
      </w:ins>
      <w:ins w:id="199" w:author="Manuel Lera Ramírez" w:date="2022-03-10T11:20:00Z">
        <w:r>
          <w:rPr>
            <w:rFonts w:ascii="Cambria" w:eastAsia="Times New Roman" w:hAnsi="Cambria" w:cs="Calibri"/>
            <w:sz w:val="22"/>
            <w:lang w:eastAsia="en-GB"/>
          </w:rPr>
          <w:t xml:space="preserve"> that prevent</w:t>
        </w:r>
      </w:ins>
      <w:ins w:id="200" w:author="Manuel Lera Ramírez" w:date="2022-03-10T11:23:00Z">
        <w:r>
          <w:rPr>
            <w:rFonts w:ascii="Cambria" w:eastAsia="Times New Roman" w:hAnsi="Cambria" w:cs="Calibri"/>
            <w:sz w:val="22"/>
            <w:lang w:eastAsia="en-GB"/>
          </w:rPr>
          <w:t>s</w:t>
        </w:r>
      </w:ins>
      <w:ins w:id="201" w:author="Manuel Lera Ramírez" w:date="2022-03-10T11:20:00Z">
        <w:r>
          <w:rPr>
            <w:rFonts w:ascii="Cambria" w:eastAsia="Times New Roman" w:hAnsi="Cambria" w:cs="Calibri"/>
            <w:sz w:val="22"/>
            <w:lang w:eastAsia="en-GB"/>
          </w:rPr>
          <w:t xml:space="preserve"> </w:t>
        </w:r>
      </w:ins>
      <w:ins w:id="202" w:author="Manuel Lera Ramírez" w:date="2022-03-10T11:21:00Z">
        <w:r>
          <w:rPr>
            <w:rFonts w:ascii="Cambria" w:eastAsia="Times New Roman" w:hAnsi="Cambria" w:cs="Calibri"/>
            <w:sz w:val="22"/>
            <w:lang w:eastAsia="en-GB"/>
          </w:rPr>
          <w:t xml:space="preserve">tubulin unbinding </w:t>
        </w:r>
      </w:ins>
      <w:ins w:id="203" w:author="Manuel Lera Ramírez" w:date="2022-03-10T11:23:00Z">
        <w:r>
          <w:rPr>
            <w:rFonts w:ascii="Cambria" w:eastAsia="Times New Roman" w:hAnsi="Cambria" w:cs="Calibri"/>
            <w:sz w:val="22"/>
            <w:lang w:eastAsia="en-GB"/>
          </w:rPr>
          <w:t>will track shrinking ends, and therefore</w:t>
        </w:r>
      </w:ins>
      <w:ins w:id="204" w:author="Manuel Lera Ramírez" w:date="2022-03-10T11:21:00Z">
        <w:r>
          <w:rPr>
            <w:rFonts w:ascii="Cambria" w:eastAsia="Times New Roman" w:hAnsi="Cambria" w:cs="Calibri"/>
            <w:sz w:val="22"/>
            <w:lang w:eastAsia="en-GB"/>
          </w:rPr>
          <w:t xml:space="preserve"> may</w:t>
        </w:r>
      </w:ins>
      <w:del w:id="205" w:author="Manuel Lera Ramírez" w:date="2022-03-10T11:21:00Z">
        <w:r w:rsidR="00BA7E27" w:rsidRPr="00CA2F22" w:rsidDel="008D5F78">
          <w:rPr>
            <w:rFonts w:ascii="Cambria" w:eastAsia="Times New Roman" w:hAnsi="Cambria" w:cs="Calibri"/>
            <w:sz w:val="22"/>
            <w:lang w:eastAsia="en-GB"/>
          </w:rPr>
          <w:delText xml:space="preserve"> on microtubules can</w:delText>
        </w:r>
      </w:del>
      <w:r w:rsidR="00BA7E27" w:rsidRPr="00CA2F22">
        <w:rPr>
          <w:rFonts w:ascii="Cambria" w:eastAsia="Times New Roman" w:hAnsi="Cambria" w:cs="Calibri"/>
          <w:sz w:val="22"/>
          <w:lang w:eastAsia="en-GB"/>
        </w:rPr>
        <w:t xml:space="preserve"> </w:t>
      </w:r>
      <w:r w:rsidR="00BA7E27">
        <w:rPr>
          <w:rFonts w:ascii="Cambria" w:eastAsia="Times New Roman" w:hAnsi="Cambria" w:cs="Calibri"/>
          <w:sz w:val="22"/>
          <w:lang w:eastAsia="en-GB"/>
        </w:rPr>
        <w:t>exert forces</w:t>
      </w:r>
      <w:r w:rsidR="00BA7E27" w:rsidRPr="00CA2F22">
        <w:rPr>
          <w:rFonts w:ascii="Cambria" w:eastAsia="Times New Roman" w:hAnsi="Cambria" w:cs="Calibri"/>
          <w:sz w:val="22"/>
          <w:lang w:eastAsia="en-GB"/>
        </w:rPr>
        <w:t xml:space="preserve"> on objects </w:t>
      </w:r>
      <w:r w:rsidR="00BA7E27">
        <w:rPr>
          <w:rFonts w:ascii="Cambria" w:eastAsia="Times New Roman" w:hAnsi="Cambria" w:cs="Calibri"/>
          <w:sz w:val="22"/>
          <w:lang w:eastAsia="en-GB"/>
        </w:rPr>
        <w:t xml:space="preserve">that </w:t>
      </w:r>
      <w:r w:rsidR="00BA7E27" w:rsidRPr="00CA2F22">
        <w:rPr>
          <w:rFonts w:ascii="Cambria" w:eastAsia="Times New Roman" w:hAnsi="Cambria" w:cs="Calibri"/>
          <w:sz w:val="22"/>
          <w:lang w:eastAsia="en-GB"/>
        </w:rPr>
        <w:t>the molecule has affinity for on accessible regions</w:t>
      </w:r>
      <w:ins w:id="206" w:author="Manuel Lera Ramírez" w:date="2022-03-10T11:27:00Z">
        <w:r w:rsidR="00E2027E">
          <w:rPr>
            <w:rFonts w:ascii="Cambria" w:eastAsia="Times New Roman" w:hAnsi="Cambria" w:cs="Calibri"/>
            <w:sz w:val="22"/>
            <w:lang w:eastAsia="en-GB"/>
          </w:rPr>
          <w:t xml:space="preserve"> as the microtubule shrinks</w:t>
        </w:r>
      </w:ins>
      <w:r w:rsidR="00BA7E27" w:rsidRPr="00CA2F22">
        <w:rPr>
          <w:rFonts w:ascii="Cambria" w:eastAsia="Times New Roman" w:hAnsi="Cambria" w:cs="Calibri"/>
          <w:sz w:val="22"/>
          <w:lang w:eastAsia="en-GB"/>
        </w:rPr>
        <w:t>.</w:t>
      </w:r>
      <w:ins w:id="207" w:author="Manuel Lera Ramírez" w:date="2022-03-10T11:24:00Z">
        <w:r>
          <w:rPr>
            <w:rFonts w:ascii="Cambria" w:eastAsia="Times New Roman" w:hAnsi="Cambria" w:cs="Calibri"/>
            <w:sz w:val="22"/>
            <w:lang w:eastAsia="en-GB"/>
          </w:rPr>
          <w:t xml:space="preserve"> Conversely, the</w:t>
        </w:r>
      </w:ins>
      <w:ins w:id="208" w:author="Manuel Lera Ramírez" w:date="2022-03-10T11:25:00Z">
        <w:r>
          <w:rPr>
            <w:rFonts w:ascii="Cambria" w:eastAsia="Times New Roman" w:hAnsi="Cambria" w:cs="Calibri"/>
            <w:sz w:val="22"/>
            <w:lang w:eastAsia="en-GB"/>
          </w:rPr>
          <w:t>se</w:t>
        </w:r>
      </w:ins>
      <w:ins w:id="209" w:author="Manuel Lera Ramírez" w:date="2022-03-10T11:24:00Z">
        <w:r>
          <w:rPr>
            <w:rFonts w:ascii="Cambria" w:eastAsia="Times New Roman" w:hAnsi="Cambria" w:cs="Calibri"/>
            <w:sz w:val="22"/>
            <w:lang w:eastAsia="en-GB"/>
          </w:rPr>
          <w:t xml:space="preserve"> forces </w:t>
        </w:r>
      </w:ins>
      <w:ins w:id="210" w:author="Manuel Lera Ramírez" w:date="2022-03-10T11:25:00Z">
        <w:r>
          <w:rPr>
            <w:rFonts w:ascii="Cambria" w:eastAsia="Times New Roman" w:hAnsi="Cambria" w:cs="Calibri"/>
            <w:sz w:val="22"/>
            <w:lang w:eastAsia="en-GB"/>
          </w:rPr>
          <w:t xml:space="preserve">will drag the molecule </w:t>
        </w:r>
      </w:ins>
      <w:ins w:id="211" w:author="Manuel Lera Ramírez" w:date="2022-03-10T11:26:00Z">
        <w:r>
          <w:rPr>
            <w:rFonts w:ascii="Cambria" w:eastAsia="Times New Roman" w:hAnsi="Cambria" w:cs="Calibri"/>
            <w:sz w:val="22"/>
            <w:lang w:eastAsia="en-GB"/>
          </w:rPr>
          <w:t>in</w:t>
        </w:r>
      </w:ins>
      <w:ins w:id="212" w:author="Manuel Lera Ramírez" w:date="2022-03-10T11:24:00Z">
        <w:r>
          <w:rPr>
            <w:rFonts w:ascii="Cambria" w:eastAsia="Times New Roman" w:hAnsi="Cambria" w:cs="Calibri"/>
            <w:sz w:val="22"/>
            <w:lang w:eastAsia="en-GB"/>
          </w:rPr>
          <w:t xml:space="preserve"> the opposite direction </w:t>
        </w:r>
        <w:proofErr w:type="spellStart"/>
        <w:r>
          <w:rPr>
            <w:rFonts w:ascii="Cambria" w:eastAsia="Times New Roman" w:hAnsi="Cambria" w:cs="Calibri"/>
            <w:sz w:val="22"/>
            <w:lang w:eastAsia="en-GB"/>
          </w:rPr>
          <w:t>of</w:t>
        </w:r>
        <w:proofErr w:type="spellEnd"/>
        <w:r>
          <w:rPr>
            <w:rFonts w:ascii="Cambria" w:eastAsia="Times New Roman" w:hAnsi="Cambria" w:cs="Calibri"/>
            <w:sz w:val="22"/>
            <w:lang w:eastAsia="en-GB"/>
          </w:rPr>
          <w:t xml:space="preserve"> </w:t>
        </w:r>
      </w:ins>
      <w:ins w:id="213" w:author="Manuel Lera Ramírez" w:date="2022-03-10T11:25:00Z">
        <w:r>
          <w:rPr>
            <w:rFonts w:ascii="Cambria" w:eastAsia="Times New Roman" w:hAnsi="Cambria" w:cs="Calibri"/>
            <w:sz w:val="22"/>
            <w:lang w:eastAsia="en-GB"/>
          </w:rPr>
          <w:t>microtubule shrinkage,</w:t>
        </w:r>
      </w:ins>
      <w:ins w:id="214" w:author="Manuel Lera Ramírez" w:date="2022-03-10T11:26:00Z">
        <w:r>
          <w:rPr>
            <w:rFonts w:ascii="Cambria" w:eastAsia="Times New Roman" w:hAnsi="Cambria" w:cs="Calibri"/>
            <w:sz w:val="22"/>
            <w:lang w:eastAsia="en-GB"/>
          </w:rPr>
          <w:t xml:space="preserve"> making it more likely to be at the terminal subunits, amplifying its </w:t>
        </w:r>
        <w:r w:rsidR="000B5415">
          <w:rPr>
            <w:rFonts w:ascii="Cambria" w:eastAsia="Times New Roman" w:hAnsi="Cambria" w:cs="Calibri"/>
            <w:sz w:val="22"/>
            <w:lang w:eastAsia="en-GB"/>
          </w:rPr>
          <w:t>braking effect on shrinkage speed</w:t>
        </w:r>
        <w:r>
          <w:rPr>
            <w:rFonts w:ascii="Cambria" w:eastAsia="Times New Roman" w:hAnsi="Cambria" w:cs="Calibri"/>
            <w:sz w:val="22"/>
            <w:lang w:eastAsia="en-GB"/>
          </w:rPr>
          <w:t>.</w:t>
        </w:r>
      </w:ins>
      <w:ins w:id="215" w:author="Manuel Lera Ramírez" w:date="2022-03-10T11:25:00Z">
        <w:r>
          <w:rPr>
            <w:rFonts w:ascii="Cambria" w:eastAsia="Times New Roman" w:hAnsi="Cambria" w:cs="Calibri"/>
            <w:sz w:val="22"/>
            <w:lang w:eastAsia="en-GB"/>
          </w:rPr>
          <w:t xml:space="preserve"> </w:t>
        </w:r>
      </w:ins>
      <w:r w:rsidR="00BA7E27" w:rsidRPr="00CA2F22">
        <w:rPr>
          <w:rFonts w:ascii="Cambria" w:eastAsia="Times New Roman" w:hAnsi="Cambria" w:cs="Calibri"/>
          <w:sz w:val="22"/>
          <w:lang w:eastAsia="en-GB"/>
        </w:rPr>
        <w:t> It bears noting however that the transversal microtubule bending which we observed merely requires sub-</w:t>
      </w:r>
      <w:proofErr w:type="spellStart"/>
      <w:r w:rsidR="00BA7E27" w:rsidRPr="00CA2F22">
        <w:rPr>
          <w:rFonts w:ascii="Cambria" w:eastAsia="Times New Roman" w:hAnsi="Cambria" w:cs="Calibri"/>
          <w:sz w:val="22"/>
          <w:lang w:eastAsia="en-GB"/>
        </w:rPr>
        <w:t>pN</w:t>
      </w:r>
      <w:proofErr w:type="spellEnd"/>
      <w:r w:rsidR="00BA7E27" w:rsidRPr="00CA2F22">
        <w:rPr>
          <w:rFonts w:ascii="Cambria" w:eastAsia="Times New Roman" w:hAnsi="Cambria" w:cs="Calibri"/>
          <w:sz w:val="22"/>
          <w:lang w:eastAsia="en-GB"/>
        </w:rPr>
        <w:t> forces </w:t>
      </w:r>
      <w:r w:rsidR="00BA7E27" w:rsidRPr="00CA2F22">
        <w:rPr>
          <w:rFonts w:ascii="Cambria" w:eastAsia="Times New Roman" w:hAnsi="Cambria" w:cs="Calibri"/>
          <w:color w:val="000000"/>
          <w:sz w:val="22"/>
          <w:shd w:val="clear" w:color="auto" w:fill="E1E3E6"/>
          <w:lang w:eastAsia="en-GB"/>
        </w:rPr>
        <w:t>(</w:t>
      </w:r>
      <w:proofErr w:type="spellStart"/>
      <w:r w:rsidR="00BA7E27" w:rsidRPr="00CA2F22">
        <w:rPr>
          <w:rFonts w:ascii="Cambria" w:eastAsia="Times New Roman" w:hAnsi="Cambria" w:cs="Calibri"/>
          <w:color w:val="000000"/>
          <w:sz w:val="22"/>
          <w:shd w:val="clear" w:color="auto" w:fill="E1E3E6"/>
          <w:lang w:eastAsia="en-GB"/>
        </w:rPr>
        <w:t>Kurachi</w:t>
      </w:r>
      <w:proofErr w:type="spellEnd"/>
      <w:r w:rsidR="00BA7E27" w:rsidRPr="00CA2F22">
        <w:rPr>
          <w:rFonts w:ascii="Cambria" w:eastAsia="Times New Roman" w:hAnsi="Cambria" w:cs="Calibri"/>
          <w:color w:val="000000"/>
          <w:sz w:val="22"/>
          <w:shd w:val="clear" w:color="auto" w:fill="E1E3E6"/>
          <w:lang w:eastAsia="en-GB"/>
        </w:rPr>
        <w:t xml:space="preserve"> et al. 1995)</w:t>
      </w:r>
      <w:r w:rsidR="00BA7E27" w:rsidRPr="00CA2F22">
        <w:rPr>
          <w:rFonts w:ascii="Cambria" w:eastAsia="Times New Roman" w:hAnsi="Cambria" w:cs="Calibri"/>
          <w:sz w:val="22"/>
          <w:lang w:eastAsia="en-GB"/>
        </w:rPr>
        <w:t xml:space="preserve">. Thus, it may be interesting to measure the forces which Ase1 </w:t>
      </w:r>
      <w:r w:rsidR="00BA7E27" w:rsidRPr="00CA2F22">
        <w:rPr>
          <w:rFonts w:ascii="Cambria" w:eastAsia="Times New Roman" w:hAnsi="Cambria" w:cs="Calibri"/>
          <w:sz w:val="22"/>
          <w:lang w:eastAsia="en-GB"/>
        </w:rPr>
        <w:lastRenderedPageBreak/>
        <w:t>sweeping is capable of transducing, which would also shed light on the question on whether protofilament </w:t>
      </w:r>
      <w:proofErr w:type="spellStart"/>
      <w:r w:rsidR="00BA7E27" w:rsidRPr="00CA2F22">
        <w:rPr>
          <w:rFonts w:ascii="Cambria" w:eastAsia="Times New Roman" w:hAnsi="Cambria" w:cs="Calibri"/>
          <w:sz w:val="22"/>
          <w:lang w:eastAsia="en-GB"/>
        </w:rPr>
        <w:t>powerstrokes</w:t>
      </w:r>
      <w:proofErr w:type="spellEnd"/>
      <w:r w:rsidR="00BA7E27" w:rsidRPr="00CA2F22">
        <w:rPr>
          <w:rFonts w:ascii="Cambria" w:eastAsia="Times New Roman" w:hAnsi="Cambria" w:cs="Calibri"/>
          <w:sz w:val="22"/>
          <w:lang w:eastAsia="en-GB"/>
        </w:rPr>
        <w:t> are an important component of Ase1 sweeping.</w:t>
      </w:r>
    </w:p>
    <w:p w14:paraId="687CD02C" w14:textId="17FA7A10" w:rsidR="002F2922" w:rsidRDefault="002B15B2" w:rsidP="00D06149">
      <w:pPr>
        <w:spacing w:line="360" w:lineRule="auto"/>
        <w:ind w:firstLine="720"/>
        <w:jc w:val="both"/>
        <w:textAlignment w:val="baseline"/>
        <w:rPr>
          <w:rFonts w:ascii="Cambria" w:eastAsia="Times New Roman" w:hAnsi="Cambria" w:cs="Calibri"/>
          <w:sz w:val="22"/>
          <w:lang w:eastAsia="en-GB"/>
        </w:rPr>
      </w:pPr>
      <w:r w:rsidRPr="002B15B2">
        <w:rPr>
          <w:rFonts w:ascii="Cambria" w:eastAsia="Times New Roman" w:hAnsi="Cambria" w:cs="Calibri"/>
          <w:sz w:val="22"/>
          <w:lang w:eastAsia="en-GB"/>
        </w:rPr>
        <w:t xml:space="preserve">For </w:t>
      </w:r>
      <w:r w:rsidR="00B7321B">
        <w:rPr>
          <w:rFonts w:ascii="Cambria" w:eastAsia="Times New Roman" w:hAnsi="Cambria" w:cs="Calibri"/>
          <w:sz w:val="22"/>
          <w:lang w:eastAsia="en-GB"/>
        </w:rPr>
        <w:t xml:space="preserve">actin </w:t>
      </w:r>
      <w:r w:rsidRPr="002B15B2">
        <w:rPr>
          <w:rFonts w:ascii="Cambria" w:eastAsia="Times New Roman" w:hAnsi="Cambria" w:cs="Calibri"/>
          <w:sz w:val="22"/>
          <w:lang w:eastAsia="en-GB"/>
        </w:rPr>
        <w:t>filament overlaps, it has been observed that F-actin crosslinkers slow down actin</w:t>
      </w:r>
      <w:r w:rsidR="00B7321B">
        <w:rPr>
          <w:rFonts w:ascii="Cambria" w:eastAsia="Times New Roman" w:hAnsi="Cambria" w:cs="Calibri"/>
          <w:sz w:val="22"/>
          <w:lang w:eastAsia="en-GB"/>
        </w:rPr>
        <w:t xml:space="preserve"> </w:t>
      </w:r>
      <w:r w:rsidR="00926ADC" w:rsidRPr="00692D6B">
        <w:rPr>
          <w:rFonts w:ascii="Cambria" w:eastAsia="Times New Roman" w:hAnsi="Cambria" w:cs="Calibri"/>
          <w:sz w:val="22"/>
          <w:lang w:eastAsia="en-GB"/>
        </w:rPr>
        <w:t>depolymerization</w:t>
      </w:r>
      <w:r w:rsidR="005A53CB" w:rsidRPr="00692D6B">
        <w:rPr>
          <w:rFonts w:ascii="Cambria" w:eastAsia="Times New Roman" w:hAnsi="Cambria" w:cs="Calibri"/>
          <w:sz w:val="22"/>
          <w:lang w:eastAsia="en-GB"/>
        </w:rPr>
        <w:t xml:space="preserve"> </w:t>
      </w:r>
      <w:r w:rsidR="00926ADC" w:rsidRPr="00692D6B">
        <w:rPr>
          <w:rFonts w:ascii="Cambria" w:eastAsia="Times New Roman" w:hAnsi="Cambria" w:cs="Calibri"/>
          <w:sz w:val="22"/>
          <w:lang w:eastAsia="en-GB"/>
        </w:rPr>
        <w:fldChar w:fldCharType="begin" w:fldLock="1"/>
      </w:r>
      <w:r w:rsidR="006175EE" w:rsidRPr="00692D6B">
        <w:rPr>
          <w:rFonts w:ascii="Cambria" w:eastAsia="Times New Roman" w:hAnsi="Cambria" w:cs="Calibri"/>
          <w:sz w:val="22"/>
          <w:lang w:eastAsia="en-GB"/>
        </w:rPr>
        <w:instrText>ADDIN CSL_CITATION {"citationItems":[{"id":"ITEM-1","itemData":{"DOI":"10.1016/j.jsb.2010.09.003","ISSN":"10478477","PMID":"20832473","abstract":"The ability to control the assembly and disassembly dynamics of actin filaments is an essential property of the cellular cytoskeleton. While many different proteins are known which accelerate the polymerization of monomers into filaments or promote their disintegration, much less is known on mechanisms which guarantee the kinetic stability of the cytoskeletal filaments. Previous studies indicate that cross-linking molecules might fulfill these stabilizing tasks, which in addition facilitates their ability to regulate the organization of cytoskeletal structures in vivo. The effect of depolymerization factors on such structures or the mechanism which leads finally to their disintegration remain unknown. Here, we use multiple depolymerization methods in order to directly demonstrate that cross-linking and bundling proteins effectively suppress the actin depolymerization in a concentration dependent manner. Even the actin depolymerizing factor cofilin is not sufficient to facilitate a fast disintegration of highly cross-linked actin networks unless molecular motors are used simultaneously. The drastic modification of actin kinetics by cross-linking molecules can be expected to have wide-ranging implications for our understanding of the cytoskeleton, where cross-linking molecules are omnipresent and essential. © 2010 Elsevier Inc.","author":[{"dropping-particle":"","family":"Schmoller","given":"Kurt M.","non-dropping-particle":"","parse-names":false,"suffix":""},{"dropping-particle":"","family":"Semmrich","given":"Christine","non-dropping-particle":"","parse-names":false,"suffix":""},{"dropping-particle":"","family":"Bausch","given":"Andreas R.","non-dropping-particle":"","parse-names":false,"suffix":""}],"container-title":"Journal of Structural Biology","id":"ITEM-1","issue":"2","issued":{"date-parts":[["2011"]]},"page":"350-357","publisher":"Elsevier Inc.","title":"Slow down of actin depolymerization by cross-linking molecules","type":"article-journal","volume":"173"},"uris":["http://www.mendeley.com/documents/?uuid=615f2020-c1e5-4226-bede-07f490aaf4a6"]},{"id":"ITEM-2","itemData":{"DOI":"10.1083/jcb.200212057","ISSN":"00219525","PMID":"12566430","abstract":"Epithelial protein lost in neoplasm (EPLIN) is a cytoskeleton-associated protein encoded by a gene that is down-regulated in transformed cells. EPLIN increases the number and size of actin stress fibers and inhibits membrane ruffling induced by Rac. EPLIN has at least two actin binding sites. Purified recombinant EPLIN inhibits actin filament depolymerization and cross-links filaments in bundles. EPLIN does not affect the kinetics of spontaneous actin polymerization or elongation at the barbed end, but inhibits branching nucleation of actin filaments by Arp2/3 complex. Side binding activity may stabilize filaments and account for the inhibition of nucleation mediated by Arp2/3 complex. We propose that EPLIN promotes the formation of stable actin filament structures such as stress fibers at the expense of more dynamic actin filament structures such as membrane ruffles. Reduced expression of EPLIN may contribute to the motility of invasive tumor cells.","author":[{"dropping-particle":"","family":"Maul","given":"Raymond S.","non-dropping-particle":"","parse-names":false,"suffix":""},{"dropping-particle":"","family":"Song","given":"Yuhong","non-dropping-particle":"","parse-names":false,"suffix":""},{"dropping-particle":"","family":"Amann","given":"Kurt J.","non-dropping-particle":"","parse-names":false,"suffix":""},{"dropping-particle":"","family":"Gerbin","given":"Sachi C.","non-dropping-particle":"","parse-names":false,"suffix":""},{"dropping-particle":"","family":"Pollard","given":"Thomas D.","non-dropping-particle":"","parse-names":false,"suffix":""},{"dropping-particle":"","family":"Chang","given":"David D.","non-dropping-particle":"","parse-names":false,"suffix":""}],"container-title":"Journal of Cell Biology","id":"ITEM-2","issue":"3","issued":{"date-parts":[["2003"]]},"page":"399-407","title":"EPLIN regulates actin dynamics by cross-linking and stabilizing filaments","type":"article-journal","volume":"160"},"uris":["http://www.mendeley.com/documents/?uuid=3400c0e8-df9c-4244-8d94-c0b9ae4b761d"]}],"mendeley":{"formattedCitation":"(Maul et al. 2003, Schmoller et al. 2011)","plainTextFormattedCitation":"(Maul et al. 2003, Schmoller et al. 2011)","previouslyFormattedCitation":"(Maul et al. 2003, Schmoller et al. 2011)"},"properties":{"noteIndex":0},"schema":"https://github.com/citation-style-language/schema/raw/master/csl-citation.json"}</w:instrText>
      </w:r>
      <w:r w:rsidR="00926ADC" w:rsidRPr="00692D6B">
        <w:rPr>
          <w:rFonts w:ascii="Cambria" w:eastAsia="Times New Roman" w:hAnsi="Cambria" w:cs="Calibri"/>
          <w:sz w:val="22"/>
          <w:lang w:eastAsia="en-GB"/>
        </w:rPr>
        <w:fldChar w:fldCharType="separate"/>
      </w:r>
      <w:r w:rsidR="00926ADC" w:rsidRPr="00692D6B">
        <w:rPr>
          <w:rFonts w:ascii="Cambria" w:eastAsia="Times New Roman" w:hAnsi="Cambria" w:cs="Calibri"/>
          <w:noProof/>
          <w:sz w:val="22"/>
          <w:lang w:eastAsia="en-GB"/>
        </w:rPr>
        <w:t>(Maul et al. 2003, Schmoller et al. 2011)</w:t>
      </w:r>
      <w:r w:rsidR="00926ADC" w:rsidRPr="00692D6B">
        <w:rPr>
          <w:rFonts w:ascii="Cambria" w:eastAsia="Times New Roman" w:hAnsi="Cambria" w:cs="Calibri"/>
          <w:sz w:val="22"/>
          <w:lang w:eastAsia="en-GB"/>
        </w:rPr>
        <w:fldChar w:fldCharType="end"/>
      </w:r>
      <w:r w:rsidR="00926ADC" w:rsidRPr="00272ABE">
        <w:rPr>
          <w:rFonts w:ascii="Cambria" w:eastAsia="Times New Roman" w:hAnsi="Cambria" w:cs="Calibri"/>
          <w:sz w:val="22"/>
          <w:lang w:eastAsia="en-GB"/>
        </w:rPr>
        <w:t>, suggesting that  crosslinker</w:t>
      </w:r>
      <w:r w:rsidR="00B7321B">
        <w:rPr>
          <w:rFonts w:ascii="Cambria" w:eastAsia="Times New Roman" w:hAnsi="Cambria" w:cs="Calibri"/>
          <w:sz w:val="22"/>
          <w:lang w:eastAsia="en-GB"/>
        </w:rPr>
        <w:t xml:space="preserve"> dependent stabilization of filaments</w:t>
      </w:r>
      <w:r w:rsidR="00926ADC" w:rsidRPr="00272ABE">
        <w:rPr>
          <w:rFonts w:ascii="Cambria" w:eastAsia="Times New Roman" w:hAnsi="Cambria" w:cs="Calibri"/>
          <w:sz w:val="22"/>
          <w:lang w:eastAsia="en-GB"/>
        </w:rPr>
        <w:t xml:space="preserve"> may be </w:t>
      </w:r>
      <w:r w:rsidR="001C1E03">
        <w:rPr>
          <w:rFonts w:ascii="Cambria" w:eastAsia="Times New Roman" w:hAnsi="Cambria" w:cs="Calibri"/>
          <w:sz w:val="22"/>
          <w:lang w:eastAsia="en-GB"/>
        </w:rPr>
        <w:t xml:space="preserve">a fundamental mechanism, </w:t>
      </w:r>
      <w:r w:rsidR="00926ADC" w:rsidRPr="00272ABE">
        <w:rPr>
          <w:rFonts w:ascii="Cambria" w:eastAsia="Times New Roman" w:hAnsi="Cambria" w:cs="Calibri"/>
          <w:sz w:val="22"/>
          <w:lang w:eastAsia="en-GB"/>
        </w:rPr>
        <w:t>widespread across cytoskeletal systems. </w:t>
      </w:r>
      <w:r w:rsidR="00F05B3A">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We show that a </w:t>
      </w:r>
      <w:r w:rsidR="001C1E03" w:rsidRPr="00272ABE" w:rsidDel="001C1E03">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 xml:space="preserve">simple </w:t>
      </w:r>
      <w:del w:id="216" w:author="Manuel Lera Ramírez" w:date="2022-03-10T11:28:00Z">
        <w:r w:rsidR="002F2922" w:rsidRPr="00272ABE" w:rsidDel="00CA5CEF">
          <w:rPr>
            <w:rFonts w:ascii="Cambria" w:eastAsia="Times New Roman" w:hAnsi="Cambria" w:cs="Calibri"/>
            <w:sz w:val="22"/>
            <w:lang w:eastAsia="en-GB"/>
          </w:rPr>
          <w:delText xml:space="preserve">biased diffusion </w:delText>
        </w:r>
      </w:del>
      <w:r w:rsidR="002F2922" w:rsidRPr="00272ABE">
        <w:rPr>
          <w:rFonts w:ascii="Cambria" w:eastAsia="Times New Roman" w:hAnsi="Cambria" w:cs="Calibri"/>
          <w:sz w:val="22"/>
          <w:lang w:eastAsia="en-GB"/>
        </w:rPr>
        <w:t>model can recapitulate many of the features of our observations</w:t>
      </w:r>
      <w:r w:rsidR="00F87B5D">
        <w:rPr>
          <w:rFonts w:ascii="Cambria" w:eastAsia="Times New Roman" w:hAnsi="Cambria" w:cs="Calibri"/>
          <w:sz w:val="22"/>
          <w:lang w:eastAsia="en-GB"/>
        </w:rPr>
        <w:t xml:space="preserve"> in respect to the sweeping of Ase1 we observed</w:t>
      </w:r>
      <w:r w:rsidR="002F2922" w:rsidRPr="00272ABE">
        <w:rPr>
          <w:rFonts w:ascii="Cambria" w:eastAsia="Times New Roman" w:hAnsi="Cambria" w:cs="Calibri"/>
          <w:sz w:val="22"/>
          <w:lang w:eastAsia="en-GB"/>
        </w:rPr>
        <w:t xml:space="preserve">, including the reduced depolymerization velocity. However, this does not rule out the possibility that the major cause for Ase1 sweeping during </w:t>
      </w:r>
      <w:r w:rsidR="00E2740F">
        <w:rPr>
          <w:rFonts w:ascii="Cambria" w:eastAsia="Times New Roman" w:hAnsi="Cambria" w:cs="Calibri"/>
          <w:sz w:val="22"/>
          <w:lang w:eastAsia="en-GB"/>
        </w:rPr>
        <w:t xml:space="preserve">microtubule </w:t>
      </w:r>
      <w:r w:rsidR="002F2922" w:rsidRPr="00272ABE">
        <w:rPr>
          <w:rFonts w:ascii="Cambria" w:eastAsia="Times New Roman" w:hAnsi="Cambria" w:cs="Calibri"/>
          <w:sz w:val="22"/>
          <w:lang w:eastAsia="en-GB"/>
        </w:rPr>
        <w:t xml:space="preserve">depolymerization could also be </w:t>
      </w:r>
      <w:proofErr w:type="spellStart"/>
      <w:r w:rsidR="002F2922" w:rsidRPr="00272ABE">
        <w:rPr>
          <w:rFonts w:ascii="Cambria" w:eastAsia="Times New Roman" w:hAnsi="Cambria" w:cs="Calibri"/>
          <w:sz w:val="22"/>
          <w:lang w:eastAsia="en-GB"/>
        </w:rPr>
        <w:t>powerstrokes</w:t>
      </w:r>
      <w:proofErr w:type="spellEnd"/>
      <w:r w:rsidR="002F2922" w:rsidRPr="00272ABE">
        <w:rPr>
          <w:rFonts w:ascii="Cambria" w:eastAsia="Times New Roman" w:hAnsi="Cambria" w:cs="Calibri"/>
          <w:sz w:val="22"/>
          <w:lang w:eastAsia="en-GB"/>
        </w:rPr>
        <w:t xml:space="preserve"> by bending protofilaments, which has been suggested to be a necessary component of Dam1 sweeping </w:t>
      </w:r>
      <w:r w:rsidR="002F2922" w:rsidRPr="00272ABE">
        <w:rPr>
          <w:rFonts w:ascii="Cambria" w:eastAsia="Times New Roman" w:hAnsi="Cambria" w:cs="Calibri"/>
          <w:color w:val="000000"/>
          <w:sz w:val="22"/>
          <w:shd w:val="clear" w:color="auto" w:fill="E1E3E6"/>
          <w:lang w:eastAsia="en-GB"/>
        </w:rPr>
        <w:t>(</w:t>
      </w:r>
      <w:proofErr w:type="spellStart"/>
      <w:r w:rsidR="002F2922" w:rsidRPr="00272ABE">
        <w:rPr>
          <w:rFonts w:ascii="Cambria" w:eastAsia="Times New Roman" w:hAnsi="Cambria" w:cs="Calibri"/>
          <w:color w:val="000000"/>
          <w:sz w:val="22"/>
          <w:shd w:val="clear" w:color="auto" w:fill="E1E3E6"/>
          <w:lang w:eastAsia="en-GB"/>
        </w:rPr>
        <w:t>Grishchuk</w:t>
      </w:r>
      <w:proofErr w:type="spellEnd"/>
      <w:r w:rsidR="002F2922" w:rsidRPr="00272ABE">
        <w:rPr>
          <w:rFonts w:ascii="Cambria" w:eastAsia="Times New Roman" w:hAnsi="Cambria" w:cs="Calibri"/>
          <w:color w:val="000000"/>
          <w:sz w:val="22"/>
          <w:shd w:val="clear" w:color="auto" w:fill="E1E3E6"/>
          <w:lang w:eastAsia="en-GB"/>
        </w:rPr>
        <w:t xml:space="preserve"> et al. 2012)</w:t>
      </w:r>
      <w:r w:rsidR="002F2922" w:rsidRPr="00272ABE">
        <w:rPr>
          <w:rFonts w:ascii="Cambria" w:eastAsia="Times New Roman" w:hAnsi="Cambria" w:cs="Calibri"/>
          <w:sz w:val="22"/>
          <w:lang w:eastAsia="en-GB"/>
        </w:rPr>
        <w:t>. </w:t>
      </w:r>
    </w:p>
    <w:p w14:paraId="545C9E95" w14:textId="71F86AC6" w:rsidR="00621B31" w:rsidRDefault="00BB1943" w:rsidP="002F2922">
      <w:pPr>
        <w:spacing w:line="360" w:lineRule="auto"/>
        <w:jc w:val="both"/>
        <w:textAlignment w:val="baseline"/>
        <w:rPr>
          <w:rFonts w:ascii="Cambria" w:eastAsia="Times New Roman" w:hAnsi="Cambria" w:cs="Calibri"/>
          <w:sz w:val="22"/>
          <w:lang w:eastAsia="en-GB"/>
        </w:rPr>
      </w:pPr>
      <w:ins w:id="217" w:author="Manuel Lera Ramírez" w:date="2022-03-10T11:29:00Z">
        <w:r>
          <w:rPr>
            <w:rFonts w:ascii="Cambria" w:eastAsia="Times New Roman" w:hAnsi="Cambria" w:cs="Calibri"/>
            <w:sz w:val="22"/>
            <w:lang w:eastAsia="en-GB"/>
          </w:rPr>
          <w:t xml:space="preserve">An </w:t>
        </w:r>
      </w:ins>
      <w:del w:id="218" w:author="Manuel Lera Ramírez" w:date="2022-03-10T11:29:00Z">
        <w:r w:rsidR="002F2922" w:rsidDel="00BB1943">
          <w:rPr>
            <w:rFonts w:ascii="Cambria" w:eastAsia="Times New Roman" w:hAnsi="Cambria" w:cs="Calibri"/>
            <w:sz w:val="22"/>
            <w:lang w:eastAsia="en-GB"/>
          </w:rPr>
          <w:delText>E</w:delText>
        </w:r>
        <w:r w:rsidR="002F2922" w:rsidRPr="00272ABE" w:rsidDel="00BB1943">
          <w:rPr>
            <w:rFonts w:ascii="Cambria" w:eastAsia="Times New Roman" w:hAnsi="Cambria" w:cs="Calibri"/>
            <w:sz w:val="22"/>
            <w:lang w:eastAsia="en-GB"/>
          </w:rPr>
          <w:delText xml:space="preserve">arlier </w:delText>
        </w:r>
      </w:del>
      <w:ins w:id="219" w:author="Manuel Lera Ramírez" w:date="2022-03-10T11:29:00Z">
        <w:r>
          <w:rPr>
            <w:rFonts w:ascii="Cambria" w:eastAsia="Times New Roman" w:hAnsi="Cambria" w:cs="Calibri"/>
            <w:sz w:val="22"/>
            <w:lang w:eastAsia="en-GB"/>
          </w:rPr>
          <w:t>e</w:t>
        </w:r>
        <w:r w:rsidRPr="00272ABE">
          <w:rPr>
            <w:rFonts w:ascii="Cambria" w:eastAsia="Times New Roman" w:hAnsi="Cambria" w:cs="Calibri"/>
            <w:sz w:val="22"/>
            <w:lang w:eastAsia="en-GB"/>
          </w:rPr>
          <w:t xml:space="preserve">arlier </w:t>
        </w:r>
      </w:ins>
      <w:r w:rsidR="002F2922" w:rsidRPr="00272ABE">
        <w:rPr>
          <w:rFonts w:ascii="Cambria" w:eastAsia="Times New Roman" w:hAnsi="Cambria" w:cs="Calibri"/>
          <w:sz w:val="22"/>
          <w:lang w:eastAsia="en-GB"/>
        </w:rPr>
        <w:t xml:space="preserve">study </w:t>
      </w:r>
      <w:r w:rsidR="002F2922">
        <w:rPr>
          <w:rFonts w:ascii="Cambria" w:eastAsia="Times New Roman" w:hAnsi="Cambria" w:cs="Calibri"/>
          <w:sz w:val="22"/>
          <w:lang w:eastAsia="en-GB"/>
        </w:rPr>
        <w:t xml:space="preserve">on a plant Ase1 analogue, </w:t>
      </w:r>
      <w:r w:rsidR="002F2922" w:rsidRPr="00272ABE">
        <w:rPr>
          <w:rFonts w:ascii="Cambria" w:eastAsia="Times New Roman" w:hAnsi="Cambria" w:cs="Calibri"/>
          <w:sz w:val="22"/>
          <w:lang w:eastAsia="en-GB"/>
        </w:rPr>
        <w:t>MAP65-1</w:t>
      </w:r>
      <w:ins w:id="220" w:author="Manuel Lera Ramírez" w:date="2022-03-10T11:29:00Z">
        <w:r>
          <w:rPr>
            <w:rFonts w:ascii="Cambria" w:eastAsia="Times New Roman" w:hAnsi="Cambria" w:cs="Calibri"/>
            <w:sz w:val="22"/>
            <w:lang w:eastAsia="en-GB"/>
          </w:rPr>
          <w:t>,</w:t>
        </w:r>
      </w:ins>
      <w:r w:rsidR="002F2922">
        <w:rPr>
          <w:rFonts w:ascii="Cambria" w:eastAsia="Times New Roman" w:hAnsi="Cambria" w:cs="Calibri"/>
          <w:sz w:val="22"/>
          <w:lang w:eastAsia="en-GB"/>
        </w:rPr>
        <w:t xml:space="preserve"> found increased rescue rates</w:t>
      </w:r>
      <w:r w:rsidR="002F2922" w:rsidRPr="00272ABE">
        <w:rPr>
          <w:rFonts w:ascii="Cambria" w:eastAsia="Times New Roman" w:hAnsi="Cambria" w:cs="Calibri"/>
          <w:sz w:val="22"/>
          <w:lang w:eastAsia="en-GB"/>
        </w:rPr>
        <w:t xml:space="preserve"> </w:t>
      </w:r>
      <w:r w:rsidR="002F2922">
        <w:rPr>
          <w:rFonts w:ascii="Cambria" w:eastAsia="Times New Roman" w:hAnsi="Cambria" w:cs="Calibri"/>
          <w:sz w:val="22"/>
          <w:lang w:eastAsia="en-GB"/>
        </w:rPr>
        <w:t xml:space="preserve">of </w:t>
      </w:r>
      <w:r w:rsidR="00E2740F">
        <w:rPr>
          <w:rFonts w:ascii="Cambria" w:eastAsia="Times New Roman" w:hAnsi="Cambria" w:cs="Calibri"/>
          <w:sz w:val="22"/>
          <w:lang w:eastAsia="en-GB"/>
        </w:rPr>
        <w:t>microtubule</w:t>
      </w:r>
      <w:r w:rsidR="002F2922">
        <w:rPr>
          <w:rFonts w:ascii="Cambria" w:eastAsia="Times New Roman" w:hAnsi="Cambria" w:cs="Calibri"/>
          <w:sz w:val="22"/>
          <w:lang w:eastAsia="en-GB"/>
        </w:rPr>
        <w:t xml:space="preserve">s </w:t>
      </w:r>
      <w:r w:rsidR="002F2922" w:rsidRPr="00272ABE">
        <w:rPr>
          <w:rFonts w:ascii="Cambria" w:eastAsia="Times New Roman" w:hAnsi="Cambria" w:cs="Calibri"/>
          <w:sz w:val="22"/>
          <w:lang w:eastAsia="en-GB"/>
        </w:rPr>
        <w:t>within bundles</w:t>
      </w:r>
      <w:r w:rsidR="002F2922">
        <w:rPr>
          <w:rFonts w:ascii="Cambria" w:eastAsia="Times New Roman" w:hAnsi="Cambria" w:cs="Calibri"/>
          <w:sz w:val="22"/>
          <w:lang w:eastAsia="en-GB"/>
        </w:rPr>
        <w:t xml:space="preserve"> compared to single </w:t>
      </w:r>
      <w:commentRangeStart w:id="221"/>
      <w:r w:rsidR="00E2740F">
        <w:rPr>
          <w:rFonts w:ascii="Cambria" w:eastAsia="Times New Roman" w:hAnsi="Cambria" w:cs="Calibri"/>
          <w:sz w:val="22"/>
          <w:lang w:eastAsia="en-GB"/>
        </w:rPr>
        <w:t>microtubule</w:t>
      </w:r>
      <w:r w:rsidR="002F2922">
        <w:rPr>
          <w:rFonts w:ascii="Cambria" w:eastAsia="Times New Roman" w:hAnsi="Cambria" w:cs="Calibri"/>
          <w:sz w:val="22"/>
          <w:lang w:eastAsia="en-GB"/>
        </w:rPr>
        <w:t xml:space="preserve">s. This study theoretically predicted </w:t>
      </w:r>
      <w:r w:rsidR="002F2922" w:rsidRPr="00272ABE">
        <w:rPr>
          <w:rFonts w:ascii="Cambria" w:eastAsia="Times New Roman" w:hAnsi="Cambria" w:cs="Calibri"/>
          <w:sz w:val="22"/>
          <w:lang w:eastAsia="en-GB"/>
        </w:rPr>
        <w:t xml:space="preserve">that parallel bundles </w:t>
      </w:r>
      <w:r w:rsidR="002F2922">
        <w:rPr>
          <w:rFonts w:ascii="Cambria" w:eastAsia="Times New Roman" w:hAnsi="Cambria" w:cs="Calibri"/>
          <w:sz w:val="22"/>
          <w:lang w:eastAsia="en-GB"/>
        </w:rPr>
        <w:t xml:space="preserve">should </w:t>
      </w:r>
      <w:r w:rsidR="002F2922" w:rsidRPr="00272ABE">
        <w:rPr>
          <w:rFonts w:ascii="Cambria" w:eastAsia="Times New Roman" w:hAnsi="Cambria" w:cs="Calibri"/>
          <w:sz w:val="22"/>
          <w:lang w:eastAsia="en-GB"/>
        </w:rPr>
        <w:t xml:space="preserve">display more rescues than single </w:t>
      </w:r>
      <w:r w:rsidR="00E2740F">
        <w:rPr>
          <w:rFonts w:ascii="Cambria" w:eastAsia="Times New Roman" w:hAnsi="Cambria" w:cs="Calibri"/>
          <w:sz w:val="22"/>
          <w:lang w:eastAsia="en-GB"/>
        </w:rPr>
        <w:t>microtubule</w:t>
      </w:r>
      <w:r w:rsidR="002F2922" w:rsidRPr="00272ABE">
        <w:rPr>
          <w:rFonts w:ascii="Cambria" w:eastAsia="Times New Roman" w:hAnsi="Cambria" w:cs="Calibri"/>
          <w:sz w:val="22"/>
          <w:lang w:eastAsia="en-GB"/>
        </w:rPr>
        <w:t>s</w:t>
      </w:r>
      <w:r w:rsidR="002F2922">
        <w:rPr>
          <w:rFonts w:ascii="Cambria" w:eastAsia="Times New Roman" w:hAnsi="Cambria" w:cs="Calibri"/>
          <w:sz w:val="22"/>
          <w:lang w:eastAsia="en-GB"/>
        </w:rPr>
        <w:t xml:space="preserve"> and</w:t>
      </w:r>
      <w:r w:rsidR="002F2922" w:rsidRPr="00272ABE">
        <w:rPr>
          <w:rFonts w:ascii="Cambria" w:eastAsia="Times New Roman" w:hAnsi="Cambria" w:cs="Calibri"/>
          <w:sz w:val="22"/>
          <w:lang w:eastAsia="en-GB"/>
        </w:rPr>
        <w:t xml:space="preserve"> that antiparallel bundling </w:t>
      </w:r>
      <w:r w:rsidR="002F2922">
        <w:rPr>
          <w:rFonts w:ascii="Cambria" w:eastAsia="Times New Roman" w:hAnsi="Cambria" w:cs="Calibri"/>
          <w:sz w:val="22"/>
          <w:lang w:eastAsia="en-GB"/>
        </w:rPr>
        <w:t xml:space="preserve">should </w:t>
      </w:r>
      <w:r w:rsidR="002F2922" w:rsidRPr="00272ABE">
        <w:rPr>
          <w:rFonts w:ascii="Cambria" w:eastAsia="Times New Roman" w:hAnsi="Cambria" w:cs="Calibri"/>
          <w:sz w:val="22"/>
          <w:lang w:eastAsia="en-GB"/>
        </w:rPr>
        <w:t>induce more rescues than parallel bundling. </w:t>
      </w:r>
      <w:r w:rsidR="002F2922">
        <w:rPr>
          <w:rFonts w:ascii="Cambria" w:eastAsia="Times New Roman" w:hAnsi="Cambria" w:cs="Calibri"/>
          <w:sz w:val="22"/>
          <w:lang w:eastAsia="en-GB"/>
        </w:rPr>
        <w:t>This study, however, did not experimentally distinguish between parallel and antiparallel bundles</w:t>
      </w:r>
      <w:r w:rsidR="002F2922" w:rsidRPr="00272ABE">
        <w:rPr>
          <w:rFonts w:ascii="Cambria" w:eastAsia="Times New Roman" w:hAnsi="Cambria" w:cs="Calibri"/>
          <w:sz w:val="22"/>
          <w:lang w:eastAsia="en-GB"/>
        </w:rPr>
        <w:t> </w:t>
      </w:r>
      <w:r w:rsidR="002F2922" w:rsidRPr="00272ABE">
        <w:rPr>
          <w:rFonts w:ascii="Cambria" w:eastAsia="Times New Roman" w:hAnsi="Cambria" w:cs="Calibri"/>
          <w:color w:val="000000"/>
          <w:sz w:val="22"/>
          <w:shd w:val="clear" w:color="auto" w:fill="E1E3E6"/>
          <w:lang w:eastAsia="en-GB"/>
        </w:rPr>
        <w:t>(</w:t>
      </w:r>
      <w:proofErr w:type="spellStart"/>
      <w:r w:rsidR="002F2922" w:rsidRPr="00272ABE">
        <w:rPr>
          <w:rFonts w:ascii="Cambria" w:eastAsia="Times New Roman" w:hAnsi="Cambria" w:cs="Calibri"/>
          <w:color w:val="000000"/>
          <w:sz w:val="22"/>
          <w:shd w:val="clear" w:color="auto" w:fill="E1E3E6"/>
          <w:lang w:eastAsia="en-GB"/>
        </w:rPr>
        <w:t>Stoppin-Mellet</w:t>
      </w:r>
      <w:proofErr w:type="spellEnd"/>
      <w:r w:rsidR="002F2922" w:rsidRPr="00272ABE">
        <w:rPr>
          <w:rFonts w:ascii="Cambria" w:eastAsia="Times New Roman" w:hAnsi="Cambria" w:cs="Calibri"/>
          <w:color w:val="000000"/>
          <w:sz w:val="22"/>
          <w:shd w:val="clear" w:color="auto" w:fill="E1E3E6"/>
          <w:lang w:eastAsia="en-GB"/>
        </w:rPr>
        <w:t xml:space="preserve"> et al. 2013)</w:t>
      </w:r>
      <w:r w:rsidR="002F2922" w:rsidRPr="00272ABE">
        <w:rPr>
          <w:rFonts w:ascii="Cambria" w:eastAsia="Times New Roman" w:hAnsi="Cambria" w:cs="Calibri"/>
          <w:sz w:val="22"/>
          <w:lang w:eastAsia="en-GB"/>
        </w:rPr>
        <w:t>.</w:t>
      </w:r>
      <w:r w:rsidR="002F2922">
        <w:rPr>
          <w:rFonts w:ascii="Cambria" w:eastAsia="Times New Roman" w:hAnsi="Cambria" w:cs="Calibri"/>
          <w:sz w:val="22"/>
          <w:lang w:eastAsia="en-GB"/>
        </w:rPr>
        <w:t xml:space="preserve"> </w:t>
      </w:r>
      <w:r w:rsidR="00621B31">
        <w:rPr>
          <w:rFonts w:ascii="Cambria" w:eastAsia="Times New Roman" w:hAnsi="Cambria" w:cs="Calibri"/>
          <w:sz w:val="22"/>
          <w:lang w:eastAsia="en-GB"/>
        </w:rPr>
        <w:t xml:space="preserve">Our methods allowed us to directly distinguish between different bundling orientations, where we did not observe parallel bundles to display more rescues than single </w:t>
      </w:r>
      <w:r w:rsidR="00E2740F">
        <w:rPr>
          <w:rFonts w:ascii="Cambria" w:eastAsia="Times New Roman" w:hAnsi="Cambria" w:cs="Calibri"/>
          <w:sz w:val="22"/>
          <w:lang w:eastAsia="en-GB"/>
        </w:rPr>
        <w:t>microtubule</w:t>
      </w:r>
      <w:r w:rsidR="00621B31">
        <w:rPr>
          <w:rFonts w:ascii="Cambria" w:eastAsia="Times New Roman" w:hAnsi="Cambria" w:cs="Calibri"/>
          <w:sz w:val="22"/>
          <w:lang w:eastAsia="en-GB"/>
        </w:rPr>
        <w:t xml:space="preserve">s. </w:t>
      </w:r>
      <w:r w:rsidR="00815581">
        <w:rPr>
          <w:rFonts w:ascii="Cambria" w:eastAsia="Times New Roman" w:hAnsi="Cambria" w:cs="Calibri"/>
          <w:sz w:val="22"/>
          <w:lang w:eastAsia="en-GB"/>
        </w:rPr>
        <w:t>This shows that the ability of Ase1 to withstand “</w:t>
      </w:r>
      <w:r w:rsidR="00E2740F">
        <w:rPr>
          <w:rFonts w:ascii="Cambria" w:eastAsia="Times New Roman" w:hAnsi="Cambria" w:cs="Calibri"/>
          <w:sz w:val="22"/>
          <w:lang w:eastAsia="en-GB"/>
        </w:rPr>
        <w:t>microtubule</w:t>
      </w:r>
      <w:r w:rsidR="00815581">
        <w:rPr>
          <w:rFonts w:ascii="Cambria" w:eastAsia="Times New Roman" w:hAnsi="Cambria" w:cs="Calibri"/>
          <w:sz w:val="22"/>
          <w:lang w:eastAsia="en-GB"/>
        </w:rPr>
        <w:t xml:space="preserve"> zipping”</w:t>
      </w:r>
      <w:r w:rsidR="003D5CC3">
        <w:rPr>
          <w:rFonts w:ascii="Cambria" w:eastAsia="Times New Roman" w:hAnsi="Cambria" w:cs="Calibri"/>
          <w:sz w:val="22"/>
          <w:lang w:eastAsia="en-GB"/>
        </w:rPr>
        <w:t xml:space="preserve"> can be very specific to</w:t>
      </w:r>
      <w:r w:rsidR="00815581">
        <w:rPr>
          <w:rFonts w:ascii="Cambria" w:eastAsia="Times New Roman" w:hAnsi="Cambria" w:cs="Calibri"/>
          <w:sz w:val="22"/>
          <w:lang w:eastAsia="en-GB"/>
        </w:rPr>
        <w:t xml:space="preserve"> antiparallel bundles</w:t>
      </w:r>
      <w:r w:rsidR="003D5CC3">
        <w:rPr>
          <w:rFonts w:ascii="Cambria" w:eastAsia="Times New Roman" w:hAnsi="Cambria" w:cs="Calibri"/>
          <w:sz w:val="22"/>
          <w:lang w:eastAsia="en-GB"/>
        </w:rPr>
        <w:t>, however</w:t>
      </w:r>
      <w:commentRangeEnd w:id="221"/>
      <w:r w:rsidR="00FE6150">
        <w:rPr>
          <w:rStyle w:val="CommentReference"/>
        </w:rPr>
        <w:commentReference w:id="221"/>
      </w:r>
      <w:r w:rsidR="003D5CC3">
        <w:rPr>
          <w:rFonts w:ascii="Cambria" w:eastAsia="Times New Roman" w:hAnsi="Cambria" w:cs="Calibri"/>
          <w:sz w:val="22"/>
          <w:lang w:eastAsia="en-GB"/>
        </w:rPr>
        <w:t xml:space="preserve">, our results do not rule out that under </w:t>
      </w:r>
      <w:r w:rsidR="002E2587">
        <w:rPr>
          <w:rFonts w:ascii="Cambria" w:eastAsia="Times New Roman" w:hAnsi="Cambria" w:cs="Calibri"/>
          <w:sz w:val="22"/>
          <w:lang w:eastAsia="en-GB"/>
        </w:rPr>
        <w:t xml:space="preserve">different (experimental) </w:t>
      </w:r>
      <w:r w:rsidR="003D5CC3">
        <w:rPr>
          <w:rFonts w:ascii="Cambria" w:eastAsia="Times New Roman" w:hAnsi="Cambria" w:cs="Calibri"/>
          <w:sz w:val="22"/>
          <w:lang w:eastAsia="en-GB"/>
        </w:rPr>
        <w:t>conditions</w:t>
      </w:r>
      <w:r w:rsidR="00BA22F9">
        <w:rPr>
          <w:rFonts w:ascii="Cambria" w:eastAsia="Times New Roman" w:hAnsi="Cambria" w:cs="Calibri"/>
          <w:sz w:val="22"/>
          <w:lang w:eastAsia="en-GB"/>
        </w:rPr>
        <w:t xml:space="preserve"> </w:t>
      </w:r>
      <w:r w:rsidR="003D5CC3">
        <w:rPr>
          <w:rFonts w:ascii="Cambria" w:eastAsia="Times New Roman" w:hAnsi="Cambria" w:cs="Calibri"/>
          <w:sz w:val="22"/>
          <w:lang w:eastAsia="en-GB"/>
        </w:rPr>
        <w:t xml:space="preserve">Ase1 may also stabilize parallel </w:t>
      </w:r>
      <w:r w:rsidR="008807C9">
        <w:rPr>
          <w:rFonts w:ascii="Cambria" w:eastAsia="Times New Roman" w:hAnsi="Cambria" w:cs="Calibri"/>
          <w:sz w:val="22"/>
          <w:lang w:eastAsia="en-GB"/>
        </w:rPr>
        <w:t>bundles</w:t>
      </w:r>
      <w:r w:rsidR="00E00868">
        <w:rPr>
          <w:rFonts w:ascii="Cambria" w:eastAsia="Times New Roman" w:hAnsi="Cambria" w:cs="Calibri"/>
          <w:sz w:val="22"/>
          <w:lang w:eastAsia="en-GB"/>
        </w:rPr>
        <w:t xml:space="preserve"> to some </w:t>
      </w:r>
      <w:r w:rsidR="002E2587">
        <w:rPr>
          <w:rFonts w:ascii="Cambria" w:eastAsia="Times New Roman" w:hAnsi="Cambria" w:cs="Calibri"/>
          <w:sz w:val="22"/>
          <w:lang w:eastAsia="en-GB"/>
        </w:rPr>
        <w:t>degree</w:t>
      </w:r>
      <w:r w:rsidR="00815581">
        <w:rPr>
          <w:rFonts w:ascii="Cambria" w:eastAsia="Times New Roman" w:hAnsi="Cambria" w:cs="Calibri"/>
          <w:sz w:val="22"/>
          <w:lang w:eastAsia="en-GB"/>
        </w:rPr>
        <w:t xml:space="preserve">.  </w:t>
      </w:r>
      <w:r w:rsidR="00621B31">
        <w:rPr>
          <w:rFonts w:ascii="Cambria" w:eastAsia="Times New Roman" w:hAnsi="Cambria" w:cs="Calibri"/>
          <w:sz w:val="22"/>
          <w:lang w:eastAsia="en-GB"/>
        </w:rPr>
        <w:t xml:space="preserve"> </w:t>
      </w:r>
    </w:p>
    <w:p w14:paraId="2028C07C" w14:textId="5BF54BE2" w:rsidR="002F2922" w:rsidRPr="00CA2F22" w:rsidRDefault="0082505F" w:rsidP="004538DF">
      <w:pPr>
        <w:spacing w:line="360" w:lineRule="auto"/>
        <w:jc w:val="both"/>
        <w:textAlignment w:val="baseline"/>
        <w:rPr>
          <w:rFonts w:ascii="Cambria" w:eastAsia="Times New Roman" w:hAnsi="Cambria" w:cs="Calibri"/>
          <w:sz w:val="22"/>
          <w:lang w:eastAsia="en-GB"/>
        </w:rPr>
      </w:pPr>
      <w:ins w:id="222" w:author="Manuel Lera Ramírez" w:date="2022-03-10T11:30:00Z">
        <w:r>
          <w:rPr>
            <w:rFonts w:ascii="Cambria" w:eastAsia="Times New Roman" w:hAnsi="Cambria" w:cs="Calibri"/>
            <w:sz w:val="22"/>
            <w:lang w:eastAsia="en-GB"/>
          </w:rPr>
          <w:t xml:space="preserve">In summary, </w:t>
        </w:r>
      </w:ins>
      <w:del w:id="223" w:author="Manuel Lera Ramírez" w:date="2022-03-10T11:30:00Z">
        <w:r w:rsidR="002F2922" w:rsidDel="0082505F">
          <w:rPr>
            <w:rFonts w:ascii="Cambria" w:eastAsia="Times New Roman" w:hAnsi="Cambria" w:cs="Calibri"/>
            <w:sz w:val="22"/>
            <w:lang w:eastAsia="en-GB"/>
          </w:rPr>
          <w:delText xml:space="preserve">Our </w:delText>
        </w:r>
      </w:del>
      <w:ins w:id="224" w:author="Manuel Lera Ramírez" w:date="2022-03-10T11:30:00Z">
        <w:r>
          <w:rPr>
            <w:rFonts w:ascii="Cambria" w:eastAsia="Times New Roman" w:hAnsi="Cambria" w:cs="Calibri"/>
            <w:sz w:val="22"/>
            <w:lang w:eastAsia="en-GB"/>
          </w:rPr>
          <w:t>o</w:t>
        </w:r>
        <w:r>
          <w:rPr>
            <w:rFonts w:ascii="Cambria" w:eastAsia="Times New Roman" w:hAnsi="Cambria" w:cs="Calibri"/>
            <w:sz w:val="22"/>
            <w:lang w:eastAsia="en-GB"/>
          </w:rPr>
          <w:t xml:space="preserve">ur </w:t>
        </w:r>
      </w:ins>
      <w:r w:rsidR="002F2922">
        <w:rPr>
          <w:rFonts w:ascii="Cambria" w:eastAsia="Times New Roman" w:hAnsi="Cambria" w:cs="Calibri"/>
          <w:sz w:val="22"/>
          <w:lang w:eastAsia="en-GB"/>
        </w:rPr>
        <w:t>results show</w:t>
      </w:r>
      <w:r w:rsidR="002F2922" w:rsidRPr="00272ABE">
        <w:rPr>
          <w:rFonts w:ascii="Cambria" w:eastAsia="Times New Roman" w:hAnsi="Cambria" w:cs="Calibri"/>
          <w:sz w:val="22"/>
          <w:lang w:eastAsia="en-GB"/>
        </w:rPr>
        <w:t xml:space="preserve"> that the presence of diffusible </w:t>
      </w:r>
      <w:r w:rsidR="00E2740F">
        <w:rPr>
          <w:rFonts w:ascii="Cambria" w:eastAsia="Times New Roman" w:hAnsi="Cambria" w:cs="Calibri"/>
          <w:sz w:val="22"/>
          <w:lang w:eastAsia="en-GB"/>
        </w:rPr>
        <w:t>microtubule</w:t>
      </w:r>
      <w:r w:rsidR="002F2922" w:rsidRPr="00272ABE">
        <w:rPr>
          <w:rFonts w:ascii="Cambria" w:eastAsia="Times New Roman" w:hAnsi="Cambria" w:cs="Calibri"/>
          <w:sz w:val="22"/>
          <w:lang w:eastAsia="en-GB"/>
        </w:rPr>
        <w:t xml:space="preserve"> crosslinkers can suffice to establish enduring </w:t>
      </w:r>
      <w:r w:rsidR="002F2922">
        <w:rPr>
          <w:rFonts w:ascii="Cambria" w:eastAsia="Times New Roman" w:hAnsi="Cambria" w:cs="Calibri"/>
          <w:sz w:val="22"/>
          <w:lang w:eastAsia="en-GB"/>
        </w:rPr>
        <w:t xml:space="preserve">antiparallel </w:t>
      </w:r>
      <w:r w:rsidR="00E2740F">
        <w:rPr>
          <w:rFonts w:ascii="Cambria" w:eastAsia="Times New Roman" w:hAnsi="Cambria" w:cs="Calibri"/>
          <w:sz w:val="22"/>
          <w:lang w:eastAsia="en-GB"/>
        </w:rPr>
        <w:t>microtubule</w:t>
      </w:r>
      <w:r w:rsidR="002F2922">
        <w:rPr>
          <w:rFonts w:ascii="Cambria" w:eastAsia="Times New Roman" w:hAnsi="Cambria" w:cs="Calibri"/>
          <w:sz w:val="22"/>
          <w:lang w:eastAsia="en-GB"/>
        </w:rPr>
        <w:t xml:space="preserve"> overlaps, such as</w:t>
      </w:r>
      <w:ins w:id="225" w:author="Manuel Lera Ramírez" w:date="2022-03-10T11:30:00Z">
        <w:r w:rsidR="00E7703D">
          <w:rPr>
            <w:rFonts w:ascii="Cambria" w:eastAsia="Times New Roman" w:hAnsi="Cambria" w:cs="Calibri"/>
            <w:sz w:val="22"/>
            <w:lang w:eastAsia="en-GB"/>
          </w:rPr>
          <w:t xml:space="preserve"> those</w:t>
        </w:r>
      </w:ins>
      <w:r w:rsidR="002F2922">
        <w:rPr>
          <w:rFonts w:ascii="Cambria" w:eastAsia="Times New Roman" w:hAnsi="Cambria" w:cs="Calibri"/>
          <w:sz w:val="22"/>
          <w:lang w:eastAsia="en-GB"/>
        </w:rPr>
        <w:t xml:space="preserve"> found in the</w:t>
      </w:r>
      <w:r w:rsidR="002F2922" w:rsidRPr="00272ABE">
        <w:rPr>
          <w:rFonts w:ascii="Cambria" w:eastAsia="Times New Roman" w:hAnsi="Cambria" w:cs="Calibri"/>
          <w:sz w:val="22"/>
          <w:lang w:eastAsia="en-GB"/>
        </w:rPr>
        <w:t xml:space="preserve"> midzone</w:t>
      </w:r>
      <w:r w:rsidR="002F2922">
        <w:rPr>
          <w:rFonts w:ascii="Cambria" w:eastAsia="Times New Roman" w:hAnsi="Cambria" w:cs="Calibri"/>
          <w:sz w:val="22"/>
          <w:lang w:eastAsia="en-GB"/>
        </w:rPr>
        <w:t xml:space="preserve"> of mitotic spindles. In such context Ase1</w:t>
      </w:r>
      <w:r w:rsidR="002F2922" w:rsidRPr="00272ABE">
        <w:rPr>
          <w:rFonts w:ascii="Cambria" w:eastAsia="Times New Roman" w:hAnsi="Cambria" w:cs="Calibri"/>
          <w:sz w:val="22"/>
          <w:lang w:eastAsia="en-GB"/>
        </w:rPr>
        <w:t xml:space="preserve"> </w:t>
      </w:r>
      <w:r w:rsidR="002F2922">
        <w:rPr>
          <w:rFonts w:ascii="Cambria" w:eastAsia="Times New Roman" w:hAnsi="Cambria" w:cs="Calibri"/>
          <w:sz w:val="22"/>
          <w:lang w:eastAsia="en-GB"/>
        </w:rPr>
        <w:t xml:space="preserve">can work cooperatively with other </w:t>
      </w:r>
      <w:r w:rsidR="00653EAE" w:rsidRPr="00272ABE">
        <w:rPr>
          <w:rFonts w:ascii="Cambria" w:eastAsia="Times New Roman" w:hAnsi="Cambria" w:cs="Calibri"/>
          <w:sz w:val="22"/>
          <w:lang w:eastAsia="en-GB"/>
        </w:rPr>
        <w:t>microtubule</w:t>
      </w:r>
      <w:r w:rsidR="002F2922" w:rsidRPr="00272ABE">
        <w:rPr>
          <w:rFonts w:ascii="Cambria" w:eastAsia="Times New Roman" w:hAnsi="Cambria" w:cs="Calibri"/>
          <w:sz w:val="22"/>
          <w:lang w:eastAsia="en-GB"/>
        </w:rPr>
        <w:t xml:space="preserve"> rescue factors such as CLASP</w:t>
      </w:r>
      <w:r w:rsidR="002F2922">
        <w:rPr>
          <w:rFonts w:ascii="Cambria" w:eastAsia="Times New Roman" w:hAnsi="Cambria" w:cs="Calibri"/>
          <w:sz w:val="22"/>
          <w:lang w:eastAsia="en-GB"/>
        </w:rPr>
        <w:t xml:space="preserve"> </w:t>
      </w:r>
      <w:r w:rsidR="002F2922" w:rsidRPr="00272ABE">
        <w:rPr>
          <w:rFonts w:ascii="Cambria" w:eastAsia="Times New Roman" w:hAnsi="Cambria" w:cs="Calibri"/>
          <w:color w:val="000000"/>
          <w:sz w:val="22"/>
          <w:shd w:val="clear" w:color="auto" w:fill="E1E3E6"/>
          <w:lang w:eastAsia="en-GB"/>
        </w:rPr>
        <w:t>(Bratman et al. 2007)</w:t>
      </w:r>
      <w:r w:rsidR="002F2922">
        <w:rPr>
          <w:rFonts w:ascii="Cambria" w:eastAsia="Times New Roman" w:hAnsi="Cambria" w:cs="Calibri"/>
          <w:color w:val="000000"/>
          <w:sz w:val="22"/>
          <w:shd w:val="clear" w:color="auto" w:fill="E1E3E6"/>
          <w:lang w:eastAsia="en-GB"/>
        </w:rPr>
        <w:t xml:space="preserve"> </w:t>
      </w:r>
      <w:r w:rsidR="002F2922">
        <w:rPr>
          <w:rFonts w:ascii="Cambria" w:eastAsia="Times New Roman" w:hAnsi="Cambria" w:cs="Calibri"/>
          <w:sz w:val="22"/>
          <w:lang w:eastAsia="en-GB"/>
        </w:rPr>
        <w:t>or provide an alternative mechanism</w:t>
      </w:r>
      <w:r w:rsidR="002F2922" w:rsidRPr="00272ABE">
        <w:rPr>
          <w:rFonts w:ascii="Cambria" w:eastAsia="Times New Roman" w:hAnsi="Cambria" w:cs="Calibri"/>
          <w:sz w:val="22"/>
          <w:lang w:eastAsia="en-GB"/>
        </w:rPr>
        <w:t xml:space="preserve"> </w:t>
      </w:r>
      <w:r w:rsidR="002F2922">
        <w:rPr>
          <w:rFonts w:ascii="Cambria" w:eastAsia="Times New Roman" w:hAnsi="Cambria" w:cs="Calibri"/>
          <w:sz w:val="22"/>
          <w:lang w:eastAsia="en-GB"/>
        </w:rPr>
        <w:t>for selective life time enhancement of antiparallel overlaps</w:t>
      </w:r>
      <w:r w:rsidR="002F2922" w:rsidRPr="00272ABE">
        <w:rPr>
          <w:rFonts w:ascii="Cambria" w:eastAsia="Times New Roman" w:hAnsi="Cambria" w:cs="Calibri"/>
          <w:sz w:val="22"/>
          <w:lang w:eastAsia="en-GB"/>
        </w:rPr>
        <w:t xml:space="preserve">. We speculate that the impact of diffusible crosslinkers on </w:t>
      </w:r>
      <w:r w:rsidR="00E2740F">
        <w:rPr>
          <w:rFonts w:ascii="Cambria" w:eastAsia="Times New Roman" w:hAnsi="Cambria" w:cs="Calibri"/>
          <w:sz w:val="22"/>
          <w:lang w:eastAsia="en-GB"/>
        </w:rPr>
        <w:t>microtubule</w:t>
      </w:r>
      <w:r w:rsidR="002F2922" w:rsidRPr="00272ABE">
        <w:rPr>
          <w:rFonts w:ascii="Cambria" w:eastAsia="Times New Roman" w:hAnsi="Cambria" w:cs="Calibri"/>
          <w:sz w:val="22"/>
          <w:lang w:eastAsia="en-GB"/>
        </w:rPr>
        <w:t xml:space="preserve"> dynamics may be tunable by posttranslational modifications of either the crosslinkers or the </w:t>
      </w:r>
      <w:r w:rsidR="00E2740F">
        <w:rPr>
          <w:rFonts w:ascii="Cambria" w:eastAsia="Times New Roman" w:hAnsi="Cambria" w:cs="Calibri"/>
          <w:sz w:val="22"/>
          <w:lang w:eastAsia="en-GB"/>
        </w:rPr>
        <w:t>microtubule</w:t>
      </w:r>
      <w:r w:rsidR="002F2922" w:rsidRPr="00272ABE">
        <w:rPr>
          <w:rFonts w:ascii="Cambria" w:eastAsia="Times New Roman" w:hAnsi="Cambria" w:cs="Calibri"/>
          <w:sz w:val="22"/>
          <w:lang w:eastAsia="en-GB"/>
        </w:rPr>
        <w:t xml:space="preserve"> surface. Such a tunability has recently been proposed for a seemingly related capacity of Ase1, namely the braking of </w:t>
      </w:r>
      <w:r w:rsidR="00E2740F">
        <w:rPr>
          <w:rFonts w:ascii="Cambria" w:eastAsia="Times New Roman" w:hAnsi="Cambria" w:cs="Calibri"/>
          <w:sz w:val="22"/>
          <w:lang w:eastAsia="en-GB"/>
        </w:rPr>
        <w:t>microtubule</w:t>
      </w:r>
      <w:r w:rsidR="002F2922" w:rsidRPr="00272ABE">
        <w:rPr>
          <w:rFonts w:ascii="Cambria" w:eastAsia="Times New Roman" w:hAnsi="Cambria" w:cs="Calibri"/>
          <w:sz w:val="22"/>
          <w:lang w:eastAsia="en-GB"/>
        </w:rPr>
        <w:t xml:space="preserve"> sliding caused by molecular motors </w:t>
      </w:r>
      <w:r w:rsidR="002F2922" w:rsidRPr="00272ABE">
        <w:rPr>
          <w:rFonts w:ascii="Cambria" w:eastAsia="Times New Roman" w:hAnsi="Cambria" w:cs="Calibri"/>
          <w:color w:val="000000"/>
          <w:sz w:val="22"/>
          <w:shd w:val="clear" w:color="auto" w:fill="E1E3E6"/>
          <w:lang w:eastAsia="en-GB"/>
        </w:rPr>
        <w:t>(Thomas et al. 2020)</w:t>
      </w:r>
      <w:r w:rsidR="00BA7E27">
        <w:rPr>
          <w:rFonts w:ascii="Cambria" w:eastAsia="Times New Roman" w:hAnsi="Cambria" w:cs="Calibri"/>
          <w:color w:val="000000"/>
          <w:sz w:val="22"/>
          <w:shd w:val="clear" w:color="auto" w:fill="E1E3E6"/>
          <w:lang w:eastAsia="en-GB"/>
        </w:rPr>
        <w:t xml:space="preserve"> (REF </w:t>
      </w:r>
      <w:r w:rsidR="00BA7E27" w:rsidRPr="00BA7E27">
        <w:rPr>
          <w:rFonts w:ascii="Cambria" w:eastAsia="Times New Roman" w:hAnsi="Cambria" w:cs="Calibri"/>
          <w:color w:val="000000"/>
          <w:sz w:val="22"/>
          <w:shd w:val="clear" w:color="auto" w:fill="E1E3E6"/>
          <w:lang w:eastAsia="en-GB"/>
        </w:rPr>
        <w:t>Fu, C., Ward, J.J., Lo ̈</w:t>
      </w:r>
      <w:proofErr w:type="spellStart"/>
      <w:r w:rsidR="00BA7E27" w:rsidRPr="00BA7E27">
        <w:rPr>
          <w:rFonts w:ascii="Cambria" w:eastAsia="Times New Roman" w:hAnsi="Cambria" w:cs="Calibri"/>
          <w:color w:val="000000"/>
          <w:sz w:val="22"/>
          <w:shd w:val="clear" w:color="auto" w:fill="E1E3E6"/>
          <w:lang w:eastAsia="en-GB"/>
        </w:rPr>
        <w:t>ıodice</w:t>
      </w:r>
      <w:proofErr w:type="spellEnd"/>
      <w:r w:rsidR="00BA7E27" w:rsidRPr="00BA7E27">
        <w:rPr>
          <w:rFonts w:ascii="Cambria" w:eastAsia="Times New Roman" w:hAnsi="Cambria" w:cs="Calibri"/>
          <w:color w:val="000000"/>
          <w:sz w:val="22"/>
          <w:shd w:val="clear" w:color="auto" w:fill="E1E3E6"/>
          <w:lang w:eastAsia="en-GB"/>
        </w:rPr>
        <w:t xml:space="preserve">, I., </w:t>
      </w:r>
      <w:proofErr w:type="spellStart"/>
      <w:r w:rsidR="00BA7E27" w:rsidRPr="00BA7E27">
        <w:rPr>
          <w:rFonts w:ascii="Cambria" w:eastAsia="Times New Roman" w:hAnsi="Cambria" w:cs="Calibri"/>
          <w:color w:val="000000"/>
          <w:sz w:val="22"/>
          <w:shd w:val="clear" w:color="auto" w:fill="E1E3E6"/>
          <w:lang w:eastAsia="en-GB"/>
        </w:rPr>
        <w:t>Velve-Casquillas</w:t>
      </w:r>
      <w:proofErr w:type="spellEnd"/>
      <w:r w:rsidR="00BA7E27" w:rsidRPr="00BA7E27">
        <w:rPr>
          <w:rFonts w:ascii="Cambria" w:eastAsia="Times New Roman" w:hAnsi="Cambria" w:cs="Calibri"/>
          <w:color w:val="000000"/>
          <w:sz w:val="22"/>
          <w:shd w:val="clear" w:color="auto" w:fill="E1E3E6"/>
          <w:lang w:eastAsia="en-GB"/>
        </w:rPr>
        <w:t xml:space="preserve">, G., </w:t>
      </w:r>
      <w:proofErr w:type="spellStart"/>
      <w:r w:rsidR="00BA7E27" w:rsidRPr="00BA7E27">
        <w:rPr>
          <w:rFonts w:ascii="Cambria" w:eastAsia="Times New Roman" w:hAnsi="Cambria" w:cs="Calibri"/>
          <w:color w:val="000000"/>
          <w:sz w:val="22"/>
          <w:shd w:val="clear" w:color="auto" w:fill="E1E3E6"/>
          <w:lang w:eastAsia="en-GB"/>
        </w:rPr>
        <w:t>Nedelec</w:t>
      </w:r>
      <w:proofErr w:type="spellEnd"/>
      <w:r w:rsidR="00BA7E27" w:rsidRPr="00BA7E27">
        <w:rPr>
          <w:rFonts w:ascii="Cambria" w:eastAsia="Times New Roman" w:hAnsi="Cambria" w:cs="Calibri"/>
          <w:color w:val="000000"/>
          <w:sz w:val="22"/>
          <w:shd w:val="clear" w:color="auto" w:fill="E1E3E6"/>
          <w:lang w:eastAsia="en-GB"/>
        </w:rPr>
        <w:t>, F.J., and Tran, P.T. (2009). Phospho-regulated interaction between kinesin-6 Klp9p and microtubule bundler Ase1p promotes spindle elongation. Dev. Cell 17, 257–267.</w:t>
      </w:r>
      <w:r w:rsidR="00BA7E27">
        <w:rPr>
          <w:rFonts w:ascii="Cambria" w:eastAsia="Times New Roman" w:hAnsi="Cambria" w:cs="Calibri"/>
          <w:color w:val="000000"/>
          <w:sz w:val="22"/>
          <w:shd w:val="clear" w:color="auto" w:fill="E1E3E6"/>
          <w:lang w:eastAsia="en-GB"/>
        </w:rPr>
        <w:t>)</w:t>
      </w:r>
      <w:r w:rsidR="002F2922" w:rsidRPr="00272ABE">
        <w:rPr>
          <w:rFonts w:ascii="Cambria" w:eastAsia="Times New Roman" w:hAnsi="Cambria" w:cs="Calibri"/>
          <w:sz w:val="22"/>
          <w:lang w:eastAsia="en-GB"/>
        </w:rPr>
        <w:t>. </w:t>
      </w:r>
    </w:p>
    <w:p w14:paraId="05729126" w14:textId="2EA02CA5" w:rsidR="00E23EC6" w:rsidRDefault="00E23EC6" w:rsidP="002F2922">
      <w:pPr>
        <w:spacing w:line="360" w:lineRule="auto"/>
        <w:rPr>
          <w:rFonts w:ascii="Cambria" w:eastAsia="Times New Roman" w:hAnsi="Cambria" w:cs="Calibri"/>
          <w:strike/>
          <w:sz w:val="22"/>
          <w:lang w:eastAsia="en-GB"/>
        </w:rPr>
      </w:pPr>
    </w:p>
    <w:p w14:paraId="59E9333E" w14:textId="77777777" w:rsidR="00BA7E27" w:rsidRDefault="00BA7E27" w:rsidP="002948CF">
      <w:pPr>
        <w:spacing w:line="360" w:lineRule="auto"/>
        <w:textAlignment w:val="baseline"/>
        <w:rPr>
          <w:rFonts w:ascii="Cambria" w:eastAsia="Times New Roman" w:hAnsi="Cambria" w:cs="Calibri"/>
          <w:sz w:val="22"/>
          <w:lang w:eastAsia="en-GB"/>
        </w:rPr>
      </w:pPr>
    </w:p>
    <w:p w14:paraId="19FC8B56" w14:textId="77777777" w:rsidR="002F2922" w:rsidRPr="00272ABE" w:rsidRDefault="002F2922" w:rsidP="002F2922">
      <w:pPr>
        <w:spacing w:line="360" w:lineRule="auto"/>
        <w:rPr>
          <w:rFonts w:ascii="Cambria" w:hAnsi="Cambria"/>
          <w:sz w:val="22"/>
        </w:rPr>
      </w:pPr>
    </w:p>
    <w:p w14:paraId="7CD310C9" w14:textId="075A45AC" w:rsidR="00517FBB" w:rsidRDefault="003368A7" w:rsidP="003368A7">
      <w:pPr>
        <w:pStyle w:val="Heading1"/>
      </w:pPr>
      <w:r>
        <w:t>Suppl</w:t>
      </w:r>
      <w:r w:rsidR="000500BA">
        <w:t>ementary figures</w:t>
      </w:r>
      <w:r w:rsidR="00517FBB">
        <w:rPr>
          <w:noProof/>
        </w:rPr>
        <w:drawing>
          <wp:inline distT="0" distB="0" distL="0" distR="0" wp14:anchorId="2434B737" wp14:editId="4A1D10BB">
            <wp:extent cx="5650230" cy="2404924"/>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6977"/>
                    <a:stretch/>
                  </pic:blipFill>
                  <pic:spPr bwMode="auto">
                    <a:xfrm>
                      <a:off x="0" y="0"/>
                      <a:ext cx="5650230" cy="2404924"/>
                    </a:xfrm>
                    <a:prstGeom prst="rect">
                      <a:avLst/>
                    </a:prstGeom>
                    <a:noFill/>
                    <a:ln>
                      <a:noFill/>
                    </a:ln>
                    <a:extLst>
                      <a:ext uri="{53640926-AAD7-44D8-BBD7-CCE9431645EC}">
                        <a14:shadowObscured xmlns:a14="http://schemas.microsoft.com/office/drawing/2010/main"/>
                      </a:ext>
                    </a:extLst>
                  </pic:spPr>
                </pic:pic>
              </a:graphicData>
            </a:graphic>
          </wp:inline>
        </w:drawing>
      </w:r>
    </w:p>
    <w:p w14:paraId="4837EABA" w14:textId="0570683B" w:rsidR="00517FBB" w:rsidRPr="000A794A" w:rsidRDefault="00517FBB" w:rsidP="00517FBB">
      <w:r>
        <w:rPr>
          <w:b/>
          <w:bCs/>
        </w:rPr>
        <w:t xml:space="preserve">Figure S1. </w:t>
      </w:r>
      <w:r w:rsidRPr="000315D7">
        <w:rPr>
          <w:b/>
          <w:bCs/>
        </w:rPr>
        <w:t>A</w:t>
      </w:r>
      <w:r>
        <w:t xml:space="preserve"> Bundling probability for when </w:t>
      </w:r>
      <w:r w:rsidR="00E2740F">
        <w:t>microtubule</w:t>
      </w:r>
      <w:r>
        <w:t xml:space="preserve"> plus ends encountered other </w:t>
      </w:r>
      <w:r w:rsidR="00E2740F">
        <w:t>microtubule</w:t>
      </w:r>
      <w:r>
        <w:t xml:space="preserve">s, in either parallel or antiparallel orientation, versus the angle of incidence (results pooled for all Ase1-neon concentrations). The outer number denotes the number of recorded crossings at the respective angle, while the inner number denotes the number of bundling events. </w:t>
      </w:r>
    </w:p>
    <w:p w14:paraId="71B8E008" w14:textId="51B3E03D" w:rsidR="00946C89" w:rsidRDefault="00F56970" w:rsidP="00946C89">
      <w:r>
        <w:rPr>
          <w:noProof/>
        </w:rPr>
        <w:lastRenderedPageBreak/>
        <w:drawing>
          <wp:inline distT="0" distB="0" distL="0" distR="0" wp14:anchorId="30DF03B6" wp14:editId="44FDA51B">
            <wp:extent cx="5622925" cy="8216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2925" cy="8216265"/>
                    </a:xfrm>
                    <a:prstGeom prst="rect">
                      <a:avLst/>
                    </a:prstGeom>
                    <a:noFill/>
                    <a:ln>
                      <a:noFill/>
                    </a:ln>
                  </pic:spPr>
                </pic:pic>
              </a:graphicData>
            </a:graphic>
          </wp:inline>
        </w:drawing>
      </w:r>
    </w:p>
    <w:p w14:paraId="5ED93B0F" w14:textId="4B7EDAFB" w:rsidR="004D11C9" w:rsidRDefault="03FDEDCE" w:rsidP="004D11C9">
      <w:r w:rsidRPr="03FDEDCE">
        <w:rPr>
          <w:b/>
          <w:bCs/>
        </w:rPr>
        <w:lastRenderedPageBreak/>
        <w:t>Figure S</w:t>
      </w:r>
      <w:r w:rsidR="002F2922">
        <w:rPr>
          <w:b/>
          <w:bCs/>
        </w:rPr>
        <w:t>2</w:t>
      </w:r>
      <w:r w:rsidRPr="03FDEDCE">
        <w:rPr>
          <w:b/>
          <w:bCs/>
        </w:rPr>
        <w:t xml:space="preserve">. </w:t>
      </w:r>
      <w:r w:rsidR="002F2922" w:rsidRPr="002F2922">
        <w:rPr>
          <w:b/>
          <w:bCs/>
        </w:rPr>
        <w:t>A</w:t>
      </w:r>
      <w:r w:rsidR="002F2922" w:rsidRPr="002F2922">
        <w:t xml:space="preserve"> Full kymographs of same </w:t>
      </w:r>
      <w:r w:rsidR="00E2740F">
        <w:t>microtubule</w:t>
      </w:r>
      <w:r w:rsidR="002F2922" w:rsidRPr="002F2922">
        <w:t xml:space="preserve">s as shown in Figure 3A. </w:t>
      </w:r>
      <w:r w:rsidR="002F2922">
        <w:rPr>
          <w:b/>
          <w:bCs/>
        </w:rPr>
        <w:t xml:space="preserve">B </w:t>
      </w:r>
      <w:r w:rsidR="002F2922" w:rsidRPr="002F2922">
        <w:t xml:space="preserve">Equilibrium density on </w:t>
      </w:r>
      <w:r w:rsidR="00E2740F">
        <w:t>microtubule</w:t>
      </w:r>
      <w:r w:rsidR="002F2922" w:rsidRPr="002F2922">
        <w:t xml:space="preserve">s and within overlaps </w:t>
      </w:r>
      <w:r w:rsidR="002F2922">
        <w:t xml:space="preserve">for the set of experiments which is </w:t>
      </w:r>
      <w:r w:rsidR="00FE449B">
        <w:t xml:space="preserve">evaluated in Figure </w:t>
      </w:r>
      <w:r w:rsidR="009E4C25">
        <w:t>3C-G</w:t>
      </w:r>
      <w:r w:rsidR="002F2922" w:rsidRPr="002F2922">
        <w:t>.</w:t>
      </w:r>
      <w:r w:rsidR="002F2922">
        <w:t xml:space="preserve"> </w:t>
      </w:r>
      <w:r w:rsidR="002F2922" w:rsidRPr="007D5351">
        <w:rPr>
          <w:b/>
          <w:bCs/>
        </w:rPr>
        <w:t xml:space="preserve">C-F </w:t>
      </w:r>
      <w:r>
        <w:t>The depolymerization speed (</w:t>
      </w:r>
      <w:r w:rsidR="007D5351">
        <w:rPr>
          <w:b/>
          <w:bCs/>
        </w:rPr>
        <w:t>C</w:t>
      </w:r>
      <w:r>
        <w:t>), polymerization speed (</w:t>
      </w:r>
      <w:r w:rsidR="007D5351">
        <w:rPr>
          <w:b/>
          <w:bCs/>
        </w:rPr>
        <w:t>D</w:t>
      </w:r>
      <w:r>
        <w:t>), rescue frequency (</w:t>
      </w:r>
      <w:r w:rsidR="007D5351">
        <w:rPr>
          <w:b/>
          <w:bCs/>
        </w:rPr>
        <w:t>E</w:t>
      </w:r>
      <w:r>
        <w:t>), and catastrophe frequency (</w:t>
      </w:r>
      <w:r w:rsidR="007D5351">
        <w:rPr>
          <w:b/>
          <w:bCs/>
        </w:rPr>
        <w:t>F</w:t>
      </w:r>
      <w:r>
        <w:t xml:space="preserve">) of the dynamic microtubule plus ends for a set of experiments with slightly different experimental parameters from the experiments whose results we present in the main figures (see Methods). In this set of experiments, </w:t>
      </w:r>
      <w:r w:rsidRPr="03FDEDCE">
        <w:rPr>
          <w:noProof/>
        </w:rPr>
        <w:t xml:space="preserve">both single </w:t>
      </w:r>
      <w:r w:rsidR="00E2740F">
        <w:rPr>
          <w:noProof/>
        </w:rPr>
        <w:t>microtubule</w:t>
      </w:r>
      <w:r w:rsidRPr="03FDEDCE">
        <w:rPr>
          <w:noProof/>
        </w:rPr>
        <w:t xml:space="preserve">s and antiparallel overlaps displayed a similar steady-state Ase1 density, which was achieved by adding more Ase1 to the assay solution where we analyzed the dynamics of single </w:t>
      </w:r>
      <w:r w:rsidR="00E2740F">
        <w:rPr>
          <w:noProof/>
        </w:rPr>
        <w:t>microtubule</w:t>
      </w:r>
      <w:r w:rsidRPr="03FDEDCE">
        <w:rPr>
          <w:noProof/>
        </w:rPr>
        <w:t>s.</w:t>
      </w:r>
      <w:r>
        <w:t xml:space="preserve"> The numbers in the boxes in </w:t>
      </w:r>
      <w:r w:rsidR="00680959">
        <w:t>C</w:t>
      </w:r>
      <w:r>
        <w:t>+</w:t>
      </w:r>
      <w:r w:rsidR="00680959">
        <w:t>D</w:t>
      </w:r>
      <w:r>
        <w:t xml:space="preserve"> represent the number of shrinking respectively growing periods analyzed, the numbers in </w:t>
      </w:r>
      <w:r w:rsidR="00680959">
        <w:t>E</w:t>
      </w:r>
      <w:r>
        <w:t>+</w:t>
      </w:r>
      <w:r w:rsidR="00680959">
        <w:t>F</w:t>
      </w:r>
      <w:r>
        <w:t xml:space="preserve"> represent the total amount of </w:t>
      </w:r>
      <w:r w:rsidRPr="03FDEDCE">
        <w:t>µ</w:t>
      </w:r>
      <w:r>
        <w:t xml:space="preserve">m shrunk which had been analyzed. Boxplots are weighted by the distance a microtubule tip covered during a sampled period of growth or shrinkage. Further, in bar plots, the height of the bar indicates the catastrophe/rescue frequency as determined from all time lapses (number of total events divided by total distance covered), while the error bars indicate the lowest and highest frequencies as determined from each individual time lapse. </w:t>
      </w:r>
    </w:p>
    <w:p w14:paraId="41695253" w14:textId="1AA3D6B4" w:rsidR="007F1E3D" w:rsidRDefault="003C056B" w:rsidP="004D11C9">
      <w:r>
        <w:rPr>
          <w:noProof/>
        </w:rPr>
        <w:drawing>
          <wp:inline distT="0" distB="0" distL="0" distR="0" wp14:anchorId="33D572EE" wp14:editId="58CB6BF1">
            <wp:extent cx="4133534" cy="5040173"/>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559" cy="5052397"/>
                    </a:xfrm>
                    <a:prstGeom prst="rect">
                      <a:avLst/>
                    </a:prstGeom>
                    <a:noFill/>
                    <a:ln>
                      <a:noFill/>
                    </a:ln>
                  </pic:spPr>
                </pic:pic>
              </a:graphicData>
            </a:graphic>
          </wp:inline>
        </w:drawing>
      </w:r>
    </w:p>
    <w:p w14:paraId="33BCCC1F" w14:textId="093FFE02" w:rsidR="005B6E57" w:rsidRDefault="007F1E3D" w:rsidP="004D11C9">
      <w:r w:rsidRPr="03FDEDCE">
        <w:rPr>
          <w:b/>
          <w:bCs/>
        </w:rPr>
        <w:t>Figure S</w:t>
      </w:r>
      <w:r>
        <w:rPr>
          <w:b/>
          <w:bCs/>
        </w:rPr>
        <w:t>3</w:t>
      </w:r>
      <w:r w:rsidRPr="03FDEDCE">
        <w:rPr>
          <w:b/>
          <w:bCs/>
        </w:rPr>
        <w:t>.</w:t>
      </w:r>
      <w:r w:rsidR="002C7C67">
        <w:rPr>
          <w:b/>
          <w:bCs/>
        </w:rPr>
        <w:t xml:space="preserve"> </w:t>
      </w:r>
      <w:r w:rsidR="004F47F4">
        <w:rPr>
          <w:b/>
          <w:bCs/>
        </w:rPr>
        <w:t>A</w:t>
      </w:r>
      <w:r w:rsidR="005B6E57" w:rsidRPr="005605E5">
        <w:t xml:space="preserve"> The number of additional Ase1 molecules at the tip of depolymerizing microtubules for single </w:t>
      </w:r>
      <w:r w:rsidR="00E2740F">
        <w:t>microtubule</w:t>
      </w:r>
      <w:r w:rsidR="005B6E57" w:rsidRPr="005605E5">
        <w:t xml:space="preserve">s (left) respectively antiparallel </w:t>
      </w:r>
      <w:r w:rsidR="00E2740F">
        <w:t>microtubule</w:t>
      </w:r>
      <w:r w:rsidR="005B6E57" w:rsidRPr="005605E5">
        <w:t xml:space="preserve">s (right), plotted over the time passed since the catastrophe, for the set of experiments as shown in </w:t>
      </w:r>
      <w:r w:rsidR="006F2022">
        <w:t>Figure 3C-F</w:t>
      </w:r>
      <w:r w:rsidR="005B6E57" w:rsidRPr="005605E5">
        <w:t>. Each data point represents data extracted from one line scan, the data points recorded during each event are connected by lines and share the same color</w:t>
      </w:r>
      <w:r w:rsidR="004F47F4">
        <w:t>.</w:t>
      </w:r>
      <w:r w:rsidR="005B6E57" w:rsidRPr="005605E5">
        <w:t xml:space="preserve"> </w:t>
      </w:r>
      <w:r w:rsidR="00420C6F">
        <w:t>[</w:t>
      </w:r>
      <w:r w:rsidR="00420C6F" w:rsidRPr="00D06149">
        <w:rPr>
          <w:highlight w:val="yellow"/>
        </w:rPr>
        <w:t>% analysis as performed for Figure 2A-D %</w:t>
      </w:r>
      <w:r w:rsidR="00420C6F" w:rsidRPr="00D06149">
        <w:t xml:space="preserve">] </w:t>
      </w:r>
      <w:r w:rsidR="004F47F4" w:rsidRPr="004F47F4">
        <w:rPr>
          <w:b/>
          <w:bCs/>
        </w:rPr>
        <w:t>B</w:t>
      </w:r>
      <w:r w:rsidR="005B6E57" w:rsidRPr="005605E5">
        <w:t xml:space="preserve"> The frame-to-frame depolymerization speed of </w:t>
      </w:r>
      <w:r w:rsidR="00E2740F">
        <w:t>microtubule</w:t>
      </w:r>
      <w:r w:rsidR="005B6E57" w:rsidRPr="005605E5">
        <w:t>s over time</w:t>
      </w:r>
      <w:r w:rsidR="006F2022">
        <w:t>, for experiments as shown in Figure 3C-F</w:t>
      </w:r>
      <w:r w:rsidR="005B6E57" w:rsidRPr="005605E5">
        <w:t xml:space="preserve"> (analogous to </w:t>
      </w:r>
      <w:r w:rsidR="004F47F4">
        <w:t>A</w:t>
      </w:r>
      <w:r w:rsidR="005B6E57" w:rsidRPr="005605E5">
        <w:t>). Because the exact time of catastrophe is unknown due to limits in temporal resolution, the velocity measurement right after catastrophe underestimates the actual velocity.</w:t>
      </w:r>
      <w:r w:rsidR="004F47F4" w:rsidRPr="004F47F4">
        <w:rPr>
          <w:b/>
          <w:bCs/>
        </w:rPr>
        <w:t xml:space="preserve"> </w:t>
      </w:r>
      <w:r w:rsidR="004F47F4">
        <w:rPr>
          <w:b/>
          <w:bCs/>
        </w:rPr>
        <w:t>C</w:t>
      </w:r>
      <w:r w:rsidR="004F47F4" w:rsidRPr="007F1E3D">
        <w:t> </w:t>
      </w:r>
      <w:r w:rsidR="003331D4">
        <w:t>[</w:t>
      </w:r>
      <w:r w:rsidR="00220DAE" w:rsidRPr="00D06149">
        <w:rPr>
          <w:highlight w:val="yellow"/>
        </w:rPr>
        <w:t xml:space="preserve">%This is </w:t>
      </w:r>
      <w:r w:rsidR="003331D4">
        <w:rPr>
          <w:highlight w:val="yellow"/>
        </w:rPr>
        <w:t xml:space="preserve">very </w:t>
      </w:r>
      <w:r w:rsidR="00220DAE" w:rsidRPr="00D06149">
        <w:rPr>
          <w:highlight w:val="yellow"/>
        </w:rPr>
        <w:t>hard to read</w:t>
      </w:r>
      <w:r w:rsidR="003331D4">
        <w:rPr>
          <w:highlight w:val="yellow"/>
        </w:rPr>
        <w:t xml:space="preserve"> (as in: unintuitive)</w:t>
      </w:r>
      <w:r w:rsidR="00220DAE" w:rsidRPr="00D06149">
        <w:rPr>
          <w:highlight w:val="yellow"/>
        </w:rPr>
        <w:t xml:space="preserve">. Do we have an example with higher frame rate – showing Ase1 as continuous line of increasing </w:t>
      </w:r>
      <w:r w:rsidR="003331D4" w:rsidRPr="00D06149">
        <w:rPr>
          <w:highlight w:val="yellow"/>
        </w:rPr>
        <w:t>intensity</w:t>
      </w:r>
      <w:r w:rsidR="00220DAE" w:rsidRPr="00D06149">
        <w:rPr>
          <w:highlight w:val="yellow"/>
        </w:rPr>
        <w:t xml:space="preserve"> in the</w:t>
      </w:r>
      <w:r w:rsidR="003331D4" w:rsidRPr="00D06149">
        <w:rPr>
          <w:highlight w:val="yellow"/>
        </w:rPr>
        <w:t xml:space="preserve"> kymograph? %</w:t>
      </w:r>
      <w:r w:rsidR="003331D4" w:rsidRPr="003331D4">
        <w:t>]</w:t>
      </w:r>
      <w:r w:rsidR="00220DAE">
        <w:t xml:space="preserve"> </w:t>
      </w:r>
      <w:r w:rsidR="004F47F4" w:rsidRPr="007F1E3D">
        <w:t xml:space="preserve">In this experiment, Ase1 and tubulin had </w:t>
      </w:r>
      <w:r w:rsidR="004F47F4" w:rsidRPr="007F1E3D">
        <w:lastRenderedPageBreak/>
        <w:t>been removed from the assay buffer during the time frame indicated by the pink bar next to the kymograph, prompting subsequent microtubule depolymerization and concomitant Ase1 accumulation at the tip. Same assay buffer as in </w:t>
      </w:r>
      <w:r w:rsidR="006E7CE7">
        <w:t>Figure 3C-</w:t>
      </w:r>
      <w:r w:rsidR="002C7C67">
        <w:t xml:space="preserve">F, </w:t>
      </w:r>
      <w:r w:rsidR="006025C1">
        <w:t>data from same experiments as shown in Figure 3G</w:t>
      </w:r>
      <w:r w:rsidR="004F47F4" w:rsidRPr="007F1E3D">
        <w:t>. </w:t>
      </w:r>
    </w:p>
    <w:p w14:paraId="7700564F" w14:textId="0BFB2097" w:rsidR="006D1B9F" w:rsidRDefault="006D1B9F" w:rsidP="004D11C9"/>
    <w:p w14:paraId="3C1E009F" w14:textId="2C74C166" w:rsidR="006D1B9F" w:rsidRDefault="006D1B9F" w:rsidP="004D11C9"/>
    <w:p w14:paraId="162C3DB9" w14:textId="391FE758" w:rsidR="006D1B9F" w:rsidRDefault="006D1B9F" w:rsidP="004D11C9">
      <w:r w:rsidRPr="006D1B9F">
        <w:rPr>
          <w:noProof/>
        </w:rPr>
        <w:drawing>
          <wp:inline distT="0" distB="0" distL="0" distR="0" wp14:anchorId="17FADEA2" wp14:editId="6C1C6F78">
            <wp:extent cx="5943600" cy="2624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4455"/>
                    </a:xfrm>
                    <a:prstGeom prst="rect">
                      <a:avLst/>
                    </a:prstGeom>
                  </pic:spPr>
                </pic:pic>
              </a:graphicData>
            </a:graphic>
          </wp:inline>
        </w:drawing>
      </w:r>
    </w:p>
    <w:p w14:paraId="77DACFE4" w14:textId="77777777" w:rsidR="006D1B9F" w:rsidRDefault="006D1B9F" w:rsidP="006D1B9F">
      <w:pPr>
        <w:rPr>
          <w:b/>
          <w:bCs/>
        </w:rPr>
      </w:pPr>
      <w:r w:rsidRPr="006D1B9F">
        <w:rPr>
          <w:b/>
          <w:bCs/>
        </w:rPr>
        <w:t>Figure S5</w:t>
      </w:r>
    </w:p>
    <w:p w14:paraId="0D428BF4" w14:textId="4BEA5565" w:rsidR="006D1B9F" w:rsidRPr="006D1B9F" w:rsidRDefault="006D1B9F" w:rsidP="006D1B9F">
      <w:pPr>
        <w:rPr>
          <w:b/>
          <w:bCs/>
        </w:rPr>
      </w:pPr>
      <w:r>
        <w:t>Simulated kymographs from each model, and density of Ase1 along the microtubule.</w:t>
      </w:r>
    </w:p>
    <w:p w14:paraId="0CC89666" w14:textId="6FF808E3" w:rsidR="008E4A3B" w:rsidRDefault="007530B0" w:rsidP="004D11C9">
      <w:pPr>
        <w:rPr>
          <w:b/>
          <w:bCs/>
        </w:rPr>
      </w:pPr>
      <w:r>
        <w:rPr>
          <w:noProof/>
        </w:rPr>
        <w:lastRenderedPageBreak/>
        <w:drawing>
          <wp:inline distT="0" distB="0" distL="0" distR="0" wp14:anchorId="5171F271" wp14:editId="448E1AAD">
            <wp:extent cx="4981574" cy="8217534"/>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981574" cy="8217534"/>
                    </a:xfrm>
                    <a:prstGeom prst="rect">
                      <a:avLst/>
                    </a:prstGeom>
                  </pic:spPr>
                </pic:pic>
              </a:graphicData>
            </a:graphic>
          </wp:inline>
        </w:drawing>
      </w:r>
    </w:p>
    <w:p w14:paraId="4EBB9434" w14:textId="346808CC" w:rsidR="004D11C9" w:rsidRDefault="03FDEDCE" w:rsidP="004D11C9">
      <w:commentRangeStart w:id="226"/>
      <w:r w:rsidRPr="03FDEDCE">
        <w:rPr>
          <w:b/>
          <w:bCs/>
        </w:rPr>
        <w:lastRenderedPageBreak/>
        <w:t>Figure S</w:t>
      </w:r>
      <w:r w:rsidR="00EE03EC">
        <w:rPr>
          <w:b/>
          <w:bCs/>
        </w:rPr>
        <w:t>4</w:t>
      </w:r>
      <w:r w:rsidRPr="03FDEDCE">
        <w:rPr>
          <w:b/>
          <w:bCs/>
        </w:rPr>
        <w:t>. A</w:t>
      </w:r>
      <w:r>
        <w:t xml:space="preserve"> Modeling results for steady-states, for the model where only the terminal tubulin of the protofilament affects depolymerization (see text). </w:t>
      </w:r>
      <w:r w:rsidRPr="03FDEDCE">
        <w:rPr>
          <w:b/>
          <w:bCs/>
        </w:rPr>
        <w:t xml:space="preserve">A </w:t>
      </w:r>
      <w:r>
        <w:t xml:space="preserve">Modeling results for steady-states, for the model where depolymerization is also affected if any neighboring tubulin is occupied (see text). The upper panel is identical with Figure 5E. </w:t>
      </w:r>
      <w:r w:rsidRPr="03FDEDCE">
        <w:rPr>
          <w:b/>
          <w:bCs/>
        </w:rPr>
        <w:t xml:space="preserve">C </w:t>
      </w:r>
      <w:r>
        <w:t>Recorded</w:t>
      </w:r>
      <w:r w:rsidRPr="03FDEDCE">
        <w:rPr>
          <w:b/>
          <w:bCs/>
        </w:rPr>
        <w:t xml:space="preserve"> </w:t>
      </w:r>
      <w:r>
        <w:t xml:space="preserve">FRAP recovery times on single microtubules (see Methods) – the median value was used as </w:t>
      </w:r>
      <w:proofErr w:type="spellStart"/>
      <w:r>
        <w:t>k</w:t>
      </w:r>
      <w:r w:rsidRPr="03FDEDCE">
        <w:rPr>
          <w:vertAlign w:val="subscript"/>
        </w:rPr>
        <w:t>off</w:t>
      </w:r>
      <w:proofErr w:type="spellEnd"/>
      <w:r>
        <w:t xml:space="preserve"> for modeling.</w:t>
      </w:r>
      <w:r w:rsidRPr="03FDEDCE">
        <w:rPr>
          <w:b/>
          <w:bCs/>
        </w:rPr>
        <w:t xml:space="preserve"> D </w:t>
      </w:r>
      <w:r>
        <w:t>Mean square displacement of single Ase1 molecules diffusing on single microtubules during the first second (see Methods) and fitted line – the slope of the fitted line was used as D for modeling (number of molecules = 2008).</w:t>
      </w:r>
      <w:r w:rsidRPr="03FDEDCE">
        <w:rPr>
          <w:b/>
          <w:bCs/>
        </w:rPr>
        <w:t xml:space="preserve"> E </w:t>
      </w:r>
      <w:r>
        <w:t xml:space="preserve">The sum square error (measured within the fitted region, i.e., the region between the two local minima around the local Ase1 density maximum) of fitting a right-sided exponential decline divided by the sum square error of fitting a gaussian distribution (with bounds for sigma between 180 and 450 nm). A value higher than 1 indicates the that the signal had a gaussian shape rather than an exponential shape. The equilibrium density was assumed to drop abruptly to zero at the microtubule tip, and removed from the signal before fitting (see Methods). This step function, as well as the right-sided exponential decay, were convolved with a gaussian to simulate the point spread function of our setup (a gaussian with a sigma between 180 and 190 nm, see Methods). Data points represent median values of fits obtained during one depolymerization event. </w:t>
      </w:r>
      <w:r w:rsidRPr="03FDEDCE">
        <w:rPr>
          <w:b/>
          <w:bCs/>
        </w:rPr>
        <w:t>F</w:t>
      </w:r>
      <w:r>
        <w:t xml:space="preserve"> Fitted values for the length scale of the exponential decay (exp(-x/length scale)) over time. Representation analogous to Figure 4B-D. </w:t>
      </w:r>
      <w:commentRangeEnd w:id="226"/>
      <w:r w:rsidR="00931388">
        <w:rPr>
          <w:rStyle w:val="CommentReference"/>
        </w:rPr>
        <w:commentReference w:id="226"/>
      </w:r>
    </w:p>
    <w:p w14:paraId="16265407" w14:textId="344A7D02" w:rsidR="003B6BFD" w:rsidRDefault="00C079FE" w:rsidP="004D11C9">
      <w:r>
        <w:rPr>
          <w:b/>
          <w:bCs/>
          <w:noProof/>
        </w:rPr>
        <w:drawing>
          <wp:inline distT="0" distB="0" distL="0" distR="0" wp14:anchorId="70D0FE73" wp14:editId="1CCB09FA">
            <wp:extent cx="5939790" cy="5918200"/>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5918200"/>
                    </a:xfrm>
                    <a:prstGeom prst="rect">
                      <a:avLst/>
                    </a:prstGeom>
                    <a:noFill/>
                    <a:ln>
                      <a:noFill/>
                    </a:ln>
                  </pic:spPr>
                </pic:pic>
              </a:graphicData>
            </a:graphic>
          </wp:inline>
        </w:drawing>
      </w:r>
    </w:p>
    <w:p w14:paraId="0F2F8EB8" w14:textId="3EBAE21A" w:rsidR="00A750DD" w:rsidRDefault="00A750DD" w:rsidP="004D11C9">
      <w:commentRangeStart w:id="227"/>
      <w:r w:rsidRPr="03FDEDCE">
        <w:rPr>
          <w:b/>
          <w:bCs/>
        </w:rPr>
        <w:lastRenderedPageBreak/>
        <w:t>Figure S</w:t>
      </w:r>
      <w:r>
        <w:rPr>
          <w:b/>
          <w:bCs/>
        </w:rPr>
        <w:t xml:space="preserve">5. </w:t>
      </w:r>
      <w:r w:rsidR="002861C6">
        <w:rPr>
          <w:b/>
          <w:bCs/>
        </w:rPr>
        <w:t xml:space="preserve">A </w:t>
      </w:r>
      <w:r w:rsidR="002861C6">
        <w:t xml:space="preserve">The Ase1 density along a single microtubule before (black) and during (colored) a depolymerization event. The color of the line indicates the time after catastrophe when the respective profile was recorded, </w:t>
      </w:r>
      <w:commentRangeStart w:id="228"/>
      <w:r w:rsidR="002861C6" w:rsidRPr="00241C98">
        <w:rPr>
          <w:highlight w:val="yellow"/>
        </w:rPr>
        <w:t>where the dotted region was excluded from the fit</w:t>
      </w:r>
      <w:commentRangeEnd w:id="228"/>
      <w:r w:rsidR="00241C98">
        <w:rPr>
          <w:rStyle w:val="CommentReference"/>
        </w:rPr>
        <w:commentReference w:id="228"/>
      </w:r>
      <w:r w:rsidR="002861C6">
        <w:t xml:space="preserve">. For readability, the Ase1 density in the region left of the local minimum left of the microtubule tip is not shown (the Ase1 density in that region was not used for fitting either). </w:t>
      </w:r>
      <w:r w:rsidR="002861C6">
        <w:rPr>
          <w:b/>
          <w:bCs/>
        </w:rPr>
        <w:t>B</w:t>
      </w:r>
      <w:r w:rsidR="002861C6">
        <w:t xml:space="preserve"> Same representation as A, for an antiparallel microtubule. The arrows indicate regions where Ase1 did not immediately leave the surface, and presumably remained bound to the template microtubule (the microtubule the depolymerizing microtubule was crosslinked to). </w:t>
      </w:r>
      <w:r w:rsidR="002861C6">
        <w:rPr>
          <w:b/>
          <w:bCs/>
        </w:rPr>
        <w:t xml:space="preserve">C </w:t>
      </w:r>
      <w:r w:rsidR="002861C6">
        <w:t xml:space="preserve">Same representation as in Figure </w:t>
      </w:r>
      <w:r w:rsidR="00A41C17">
        <w:t>S4A</w:t>
      </w:r>
      <w:r w:rsidR="002861C6">
        <w:t xml:space="preserve">, for single </w:t>
      </w:r>
      <w:r w:rsidR="00E2740F">
        <w:t>microtubule</w:t>
      </w:r>
      <w:r w:rsidR="002861C6">
        <w:t xml:space="preserve">s at 1 </w:t>
      </w:r>
      <w:proofErr w:type="spellStart"/>
      <w:r w:rsidR="002861C6">
        <w:t>nM</w:t>
      </w:r>
      <w:proofErr w:type="spellEnd"/>
      <w:r w:rsidR="002861C6">
        <w:t xml:space="preserve"> Ase1.</w:t>
      </w:r>
      <w:commentRangeEnd w:id="227"/>
      <w:r w:rsidR="00931388">
        <w:rPr>
          <w:rStyle w:val="CommentReference"/>
        </w:rPr>
        <w:commentReference w:id="227"/>
      </w:r>
    </w:p>
    <w:p w14:paraId="6B119282" w14:textId="0F098709" w:rsidR="001070F1" w:rsidRDefault="001070F1" w:rsidP="004D11C9"/>
    <w:p w14:paraId="7B8E224F" w14:textId="16C719D4" w:rsidR="001070F1" w:rsidRDefault="001070F1" w:rsidP="004D11C9"/>
    <w:tbl>
      <w:tblPr>
        <w:tblW w:w="9016" w:type="dxa"/>
        <w:tblLayout w:type="fixed"/>
        <w:tblLook w:val="0400" w:firstRow="0" w:lastRow="0" w:firstColumn="0" w:lastColumn="0" w:noHBand="0" w:noVBand="1"/>
      </w:tblPr>
      <w:tblGrid>
        <w:gridCol w:w="2247"/>
        <w:gridCol w:w="3062"/>
        <w:gridCol w:w="3707"/>
      </w:tblGrid>
      <w:tr w:rsidR="00B8402A" w14:paraId="04943675" w14:textId="77777777" w:rsidTr="00265D10">
        <w:trPr>
          <w:trHeight w:val="413"/>
        </w:trPr>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A08CD" w14:textId="77777777" w:rsidR="00B8402A" w:rsidRDefault="00B8402A" w:rsidP="00265D10">
            <w:pPr>
              <w:rPr>
                <w:rFonts w:ascii="Cambria" w:eastAsia="Cambria" w:hAnsi="Cambria" w:cs="Cambria"/>
                <w:color w:val="000000"/>
                <w:sz w:val="22"/>
              </w:rPr>
            </w:pPr>
            <w:r>
              <w:rPr>
                <w:rFonts w:ascii="Cambria" w:eastAsia="Cambria" w:hAnsi="Cambria" w:cs="Cambria"/>
                <w:color w:val="000000"/>
                <w:sz w:val="22"/>
              </w:rPr>
              <w:t>Parameter</w:t>
            </w:r>
          </w:p>
        </w:tc>
        <w:tc>
          <w:tcPr>
            <w:tcW w:w="3062" w:type="dxa"/>
            <w:tcBorders>
              <w:top w:val="single" w:sz="4" w:space="0" w:color="000000"/>
              <w:left w:val="nil"/>
              <w:bottom w:val="single" w:sz="4" w:space="0" w:color="000000"/>
              <w:right w:val="single" w:sz="4" w:space="0" w:color="000000"/>
            </w:tcBorders>
            <w:shd w:val="clear" w:color="auto" w:fill="auto"/>
            <w:vAlign w:val="center"/>
          </w:tcPr>
          <w:p w14:paraId="77908A32" w14:textId="77777777" w:rsidR="00B8402A" w:rsidRDefault="00B8402A" w:rsidP="00265D10">
            <w:pPr>
              <w:rPr>
                <w:rFonts w:ascii="Cambria" w:eastAsia="Cambria" w:hAnsi="Cambria" w:cs="Cambria"/>
                <w:color w:val="000000"/>
                <w:sz w:val="22"/>
              </w:rPr>
            </w:pPr>
            <w:r>
              <w:rPr>
                <w:rFonts w:ascii="Cambria" w:eastAsia="Cambria" w:hAnsi="Cambria" w:cs="Cambria"/>
                <w:color w:val="000000"/>
                <w:sz w:val="22"/>
              </w:rPr>
              <w:t>Value(s)</w:t>
            </w:r>
          </w:p>
        </w:tc>
        <w:tc>
          <w:tcPr>
            <w:tcW w:w="3707" w:type="dxa"/>
            <w:tcBorders>
              <w:top w:val="single" w:sz="4" w:space="0" w:color="000000"/>
              <w:left w:val="nil"/>
              <w:bottom w:val="single" w:sz="4" w:space="0" w:color="000000"/>
              <w:right w:val="single" w:sz="4" w:space="0" w:color="000000"/>
            </w:tcBorders>
            <w:shd w:val="clear" w:color="auto" w:fill="auto"/>
            <w:vAlign w:val="center"/>
          </w:tcPr>
          <w:p w14:paraId="7F128563" w14:textId="77777777" w:rsidR="00B8402A" w:rsidRDefault="00B8402A" w:rsidP="00265D10">
            <w:pPr>
              <w:rPr>
                <w:rFonts w:ascii="Cambria" w:eastAsia="Cambria" w:hAnsi="Cambria" w:cs="Cambria"/>
                <w:color w:val="000000"/>
                <w:sz w:val="22"/>
              </w:rPr>
            </w:pPr>
            <w:r>
              <w:rPr>
                <w:rFonts w:ascii="Cambria" w:eastAsia="Cambria" w:hAnsi="Cambria" w:cs="Cambria"/>
                <w:color w:val="000000"/>
                <w:sz w:val="22"/>
              </w:rPr>
              <w:t>Source</w:t>
            </w:r>
          </w:p>
        </w:tc>
      </w:tr>
      <w:tr w:rsidR="00B8402A" w14:paraId="47628548" w14:textId="77777777" w:rsidTr="00265D10">
        <w:trPr>
          <w:trHeight w:val="728"/>
        </w:trPr>
        <w:tc>
          <w:tcPr>
            <w:tcW w:w="2247" w:type="dxa"/>
            <w:tcBorders>
              <w:top w:val="nil"/>
              <w:left w:val="single" w:sz="4" w:space="0" w:color="000000"/>
              <w:bottom w:val="single" w:sz="4" w:space="0" w:color="000000"/>
              <w:right w:val="single" w:sz="4" w:space="0" w:color="000000"/>
            </w:tcBorders>
            <w:shd w:val="clear" w:color="auto" w:fill="auto"/>
            <w:vAlign w:val="center"/>
          </w:tcPr>
          <w:p w14:paraId="44F9D3FC"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microtubule depolymerization speed at 0 Ase1</w:t>
            </w:r>
          </w:p>
        </w:tc>
        <w:tc>
          <w:tcPr>
            <w:tcW w:w="3062" w:type="dxa"/>
            <w:tcBorders>
              <w:top w:val="nil"/>
              <w:left w:val="nil"/>
              <w:bottom w:val="single" w:sz="4" w:space="0" w:color="000000"/>
              <w:right w:val="single" w:sz="4" w:space="0" w:color="000000"/>
            </w:tcBorders>
            <w:shd w:val="clear" w:color="auto" w:fill="auto"/>
            <w:vAlign w:val="center"/>
          </w:tcPr>
          <w:p w14:paraId="3F464E34"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k</w:t>
            </w:r>
            <w:r>
              <w:rPr>
                <w:rFonts w:ascii="Cambria" w:eastAsia="Cambria" w:hAnsi="Cambria" w:cs="Cambria"/>
                <w:color w:val="000000"/>
                <w:sz w:val="22"/>
                <w:vertAlign w:val="subscript"/>
              </w:rPr>
              <w:t>0</w:t>
            </w:r>
            <w:r>
              <w:rPr>
                <w:rFonts w:ascii="Cambria" w:eastAsia="Cambria" w:hAnsi="Cambria" w:cs="Cambria"/>
                <w:color w:val="000000"/>
                <w:sz w:val="22"/>
                <w:vertAlign w:val="superscript"/>
              </w:rPr>
              <w:t>d</w:t>
            </w:r>
            <w:r>
              <w:rPr>
                <w:rFonts w:ascii="Cambria" w:eastAsia="Cambria" w:hAnsi="Cambria" w:cs="Cambria"/>
                <w:color w:val="000000"/>
                <w:sz w:val="22"/>
              </w:rPr>
              <w:t xml:space="preserve"> = 300 nm/s</w:t>
            </w:r>
          </w:p>
        </w:tc>
        <w:tc>
          <w:tcPr>
            <w:tcW w:w="3707" w:type="dxa"/>
            <w:tcBorders>
              <w:top w:val="nil"/>
              <w:left w:val="nil"/>
              <w:bottom w:val="single" w:sz="4" w:space="0" w:color="000000"/>
              <w:right w:val="single" w:sz="4" w:space="0" w:color="000000"/>
            </w:tcBorders>
            <w:shd w:val="clear" w:color="auto" w:fill="auto"/>
            <w:vAlign w:val="center"/>
          </w:tcPr>
          <w:p w14:paraId="0732EAB3"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Figure S4A (leftmost box)</w:t>
            </w:r>
          </w:p>
        </w:tc>
      </w:tr>
      <w:tr w:rsidR="00B8402A" w14:paraId="584D7A39" w14:textId="77777777" w:rsidTr="00265D10">
        <w:trPr>
          <w:trHeight w:val="350"/>
        </w:trPr>
        <w:tc>
          <w:tcPr>
            <w:tcW w:w="2247" w:type="dxa"/>
            <w:tcBorders>
              <w:top w:val="nil"/>
              <w:left w:val="single" w:sz="4" w:space="0" w:color="000000"/>
              <w:bottom w:val="single" w:sz="4" w:space="0" w:color="000000"/>
              <w:right w:val="single" w:sz="4" w:space="0" w:color="000000"/>
            </w:tcBorders>
            <w:shd w:val="clear" w:color="auto" w:fill="auto"/>
            <w:vAlign w:val="center"/>
          </w:tcPr>
          <w:p w14:paraId="299FF419"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Ase1 off-rate</w:t>
            </w:r>
          </w:p>
        </w:tc>
        <w:tc>
          <w:tcPr>
            <w:tcW w:w="3062" w:type="dxa"/>
            <w:tcBorders>
              <w:top w:val="nil"/>
              <w:left w:val="nil"/>
              <w:bottom w:val="single" w:sz="4" w:space="0" w:color="000000"/>
              <w:right w:val="single" w:sz="4" w:space="0" w:color="000000"/>
            </w:tcBorders>
            <w:shd w:val="clear" w:color="auto" w:fill="auto"/>
            <w:vAlign w:val="center"/>
          </w:tcPr>
          <w:p w14:paraId="78642DDB" w14:textId="77777777" w:rsidR="00B8402A" w:rsidRDefault="00B8402A" w:rsidP="00265D10">
            <w:pPr>
              <w:jc w:val="center"/>
              <w:rPr>
                <w:rFonts w:ascii="Cambria" w:eastAsia="Cambria" w:hAnsi="Cambria" w:cs="Cambria"/>
                <w:color w:val="000000"/>
                <w:sz w:val="22"/>
              </w:rPr>
            </w:pPr>
            <w:proofErr w:type="spellStart"/>
            <w:r>
              <w:rPr>
                <w:rFonts w:ascii="Cambria" w:eastAsia="Cambria" w:hAnsi="Cambria" w:cs="Cambria"/>
                <w:color w:val="000000"/>
                <w:sz w:val="22"/>
              </w:rPr>
              <w:t>k</w:t>
            </w:r>
            <w:r>
              <w:rPr>
                <w:rFonts w:ascii="Cambria" w:eastAsia="Cambria" w:hAnsi="Cambria" w:cs="Cambria"/>
                <w:color w:val="000000"/>
                <w:sz w:val="22"/>
                <w:vertAlign w:val="subscript"/>
              </w:rPr>
              <w:t>off</w:t>
            </w:r>
            <w:proofErr w:type="spellEnd"/>
            <w:r>
              <w:rPr>
                <w:rFonts w:ascii="Cambria" w:eastAsia="Cambria" w:hAnsi="Cambria" w:cs="Cambria"/>
                <w:color w:val="000000"/>
                <w:sz w:val="22"/>
              </w:rPr>
              <w:t xml:space="preserve"> = 0.016 s</w:t>
            </w:r>
            <w:r>
              <w:rPr>
                <w:rFonts w:ascii="Cambria" w:eastAsia="Cambria" w:hAnsi="Cambria" w:cs="Cambria"/>
                <w:color w:val="000000"/>
                <w:sz w:val="22"/>
                <w:vertAlign w:val="superscript"/>
              </w:rPr>
              <w:t>-1</w:t>
            </w:r>
          </w:p>
        </w:tc>
        <w:tc>
          <w:tcPr>
            <w:tcW w:w="3707" w:type="dxa"/>
            <w:tcBorders>
              <w:top w:val="nil"/>
              <w:left w:val="nil"/>
              <w:bottom w:val="single" w:sz="4" w:space="0" w:color="000000"/>
              <w:right w:val="single" w:sz="4" w:space="0" w:color="000000"/>
            </w:tcBorders>
            <w:shd w:val="clear" w:color="auto" w:fill="auto"/>
            <w:vAlign w:val="center"/>
          </w:tcPr>
          <w:p w14:paraId="36403567"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Figure S4C</w:t>
            </w:r>
          </w:p>
        </w:tc>
      </w:tr>
      <w:tr w:rsidR="00B8402A" w14:paraId="790EB39D" w14:textId="77777777" w:rsidTr="00265D10">
        <w:trPr>
          <w:trHeight w:val="70"/>
        </w:trPr>
        <w:tc>
          <w:tcPr>
            <w:tcW w:w="2247" w:type="dxa"/>
            <w:tcBorders>
              <w:top w:val="nil"/>
              <w:left w:val="single" w:sz="4" w:space="0" w:color="000000"/>
              <w:bottom w:val="single" w:sz="4" w:space="0" w:color="000000"/>
              <w:right w:val="single" w:sz="4" w:space="0" w:color="000000"/>
            </w:tcBorders>
            <w:shd w:val="clear" w:color="auto" w:fill="auto"/>
            <w:vAlign w:val="center"/>
          </w:tcPr>
          <w:p w14:paraId="2F56B353"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 xml:space="preserve">Ase1 diffusion coefficient </w:t>
            </w:r>
          </w:p>
        </w:tc>
        <w:tc>
          <w:tcPr>
            <w:tcW w:w="3062" w:type="dxa"/>
            <w:tcBorders>
              <w:top w:val="nil"/>
              <w:left w:val="nil"/>
              <w:bottom w:val="single" w:sz="4" w:space="0" w:color="000000"/>
              <w:right w:val="single" w:sz="4" w:space="0" w:color="000000"/>
            </w:tcBorders>
            <w:shd w:val="clear" w:color="auto" w:fill="auto"/>
            <w:vAlign w:val="center"/>
          </w:tcPr>
          <w:p w14:paraId="2C2A5018"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D = 0.093 µm</w:t>
            </w:r>
            <w:r>
              <w:rPr>
                <w:rFonts w:ascii="Cambria" w:eastAsia="Cambria" w:hAnsi="Cambria" w:cs="Cambria"/>
                <w:color w:val="000000"/>
                <w:sz w:val="22"/>
                <w:vertAlign w:val="superscript"/>
              </w:rPr>
              <w:t>2</w:t>
            </w:r>
            <w:r>
              <w:rPr>
                <w:rFonts w:ascii="Cambria" w:eastAsia="Cambria" w:hAnsi="Cambria" w:cs="Cambria"/>
                <w:color w:val="000000"/>
                <w:sz w:val="22"/>
              </w:rPr>
              <w:t>/s</w:t>
            </w:r>
          </w:p>
        </w:tc>
        <w:tc>
          <w:tcPr>
            <w:tcW w:w="3707" w:type="dxa"/>
            <w:tcBorders>
              <w:top w:val="nil"/>
              <w:left w:val="nil"/>
              <w:bottom w:val="single" w:sz="4" w:space="0" w:color="000000"/>
              <w:right w:val="single" w:sz="4" w:space="0" w:color="000000"/>
            </w:tcBorders>
            <w:shd w:val="clear" w:color="auto" w:fill="auto"/>
            <w:vAlign w:val="center"/>
          </w:tcPr>
          <w:p w14:paraId="6E4F737F"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Figure S4D</w:t>
            </w:r>
          </w:p>
        </w:tc>
      </w:tr>
      <w:tr w:rsidR="00B8402A" w14:paraId="0653094B" w14:textId="77777777" w:rsidTr="00265D10">
        <w:trPr>
          <w:trHeight w:val="521"/>
        </w:trPr>
        <w:tc>
          <w:tcPr>
            <w:tcW w:w="2247" w:type="dxa"/>
            <w:tcBorders>
              <w:top w:val="nil"/>
              <w:left w:val="single" w:sz="4" w:space="0" w:color="000000"/>
              <w:bottom w:val="single" w:sz="4" w:space="0" w:color="000000"/>
              <w:right w:val="single" w:sz="4" w:space="0" w:color="000000"/>
            </w:tcBorders>
            <w:shd w:val="clear" w:color="auto" w:fill="auto"/>
            <w:vAlign w:val="center"/>
          </w:tcPr>
          <w:p w14:paraId="440D7E34"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Ase1 on-rate</w:t>
            </w:r>
          </w:p>
        </w:tc>
        <w:tc>
          <w:tcPr>
            <w:tcW w:w="3062" w:type="dxa"/>
            <w:tcBorders>
              <w:top w:val="nil"/>
              <w:left w:val="nil"/>
              <w:bottom w:val="single" w:sz="4" w:space="0" w:color="000000"/>
              <w:right w:val="single" w:sz="4" w:space="0" w:color="000000"/>
            </w:tcBorders>
            <w:shd w:val="clear" w:color="auto" w:fill="auto"/>
            <w:vAlign w:val="center"/>
          </w:tcPr>
          <w:p w14:paraId="54AF6795" w14:textId="77777777" w:rsidR="00B8402A" w:rsidRDefault="00B8402A" w:rsidP="00265D10">
            <w:pPr>
              <w:jc w:val="center"/>
              <w:rPr>
                <w:rFonts w:ascii="Cambria" w:eastAsia="Cambria" w:hAnsi="Cambria" w:cs="Cambria"/>
                <w:color w:val="000000"/>
                <w:sz w:val="22"/>
              </w:rPr>
            </w:pPr>
            <w:proofErr w:type="spellStart"/>
            <w:r>
              <w:rPr>
                <w:rFonts w:ascii="Cambria" w:eastAsia="Cambria" w:hAnsi="Cambria" w:cs="Cambria"/>
                <w:color w:val="000000"/>
                <w:sz w:val="22"/>
              </w:rPr>
              <w:t>k</w:t>
            </w:r>
            <w:r>
              <w:rPr>
                <w:rFonts w:ascii="Cambria" w:eastAsia="Cambria" w:hAnsi="Cambria" w:cs="Cambria"/>
                <w:color w:val="000000"/>
                <w:sz w:val="22"/>
                <w:vertAlign w:val="subscript"/>
              </w:rPr>
              <w:t>on</w:t>
            </w:r>
            <w:proofErr w:type="spellEnd"/>
            <w:r>
              <w:rPr>
                <w:rFonts w:ascii="Cambria" w:eastAsia="Cambria" w:hAnsi="Cambria" w:cs="Cambria"/>
                <w:color w:val="000000"/>
                <w:sz w:val="22"/>
              </w:rPr>
              <w:t xml:space="preserve"> = 0.001 s</w:t>
            </w:r>
            <w:r>
              <w:rPr>
                <w:rFonts w:ascii="Cambria" w:eastAsia="Cambria" w:hAnsi="Cambria" w:cs="Cambria"/>
                <w:color w:val="000000"/>
                <w:sz w:val="22"/>
                <w:vertAlign w:val="superscript"/>
              </w:rPr>
              <w:t>-1</w:t>
            </w:r>
          </w:p>
        </w:tc>
        <w:tc>
          <w:tcPr>
            <w:tcW w:w="3707" w:type="dxa"/>
            <w:tcBorders>
              <w:top w:val="nil"/>
              <w:left w:val="nil"/>
              <w:bottom w:val="single" w:sz="4" w:space="0" w:color="000000"/>
              <w:right w:val="single" w:sz="4" w:space="0" w:color="000000"/>
            </w:tcBorders>
            <w:shd w:val="clear" w:color="auto" w:fill="auto"/>
            <w:vAlign w:val="center"/>
          </w:tcPr>
          <w:p w14:paraId="68259F09"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Not directly measured. on-rate of 0.001 s</w:t>
            </w:r>
            <w:r>
              <w:rPr>
                <w:rFonts w:ascii="Cambria" w:eastAsia="Cambria" w:hAnsi="Cambria" w:cs="Cambria"/>
                <w:color w:val="000000"/>
                <w:sz w:val="22"/>
                <w:vertAlign w:val="superscript"/>
              </w:rPr>
              <w:t xml:space="preserve">-1 </w:t>
            </w:r>
            <w:r>
              <w:rPr>
                <w:rFonts w:ascii="Cambria" w:eastAsia="Cambria" w:hAnsi="Cambria" w:cs="Cambria"/>
                <w:color w:val="000000"/>
                <w:sz w:val="22"/>
              </w:rPr>
              <w:t>matches single microtubule density, while ~0.02 s</w:t>
            </w:r>
            <w:r>
              <w:rPr>
                <w:rFonts w:ascii="Cambria" w:eastAsia="Cambria" w:hAnsi="Cambria" w:cs="Cambria"/>
                <w:color w:val="000000"/>
                <w:sz w:val="22"/>
                <w:vertAlign w:val="superscript"/>
              </w:rPr>
              <w:t xml:space="preserve">-1 </w:t>
            </w:r>
            <w:r>
              <w:rPr>
                <w:rFonts w:ascii="Cambria" w:eastAsia="Cambria" w:hAnsi="Cambria" w:cs="Cambria"/>
                <w:color w:val="000000"/>
                <w:sz w:val="22"/>
              </w:rPr>
              <w:t>matched overlaps (compare Figure 4E, Figure S2B)</w:t>
            </w:r>
          </w:p>
        </w:tc>
      </w:tr>
      <w:tr w:rsidR="00B8402A" w14:paraId="6E3144F9" w14:textId="77777777" w:rsidTr="00265D10">
        <w:trPr>
          <w:trHeight w:val="521"/>
        </w:trPr>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840BD"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Tubulin dimer/binding site length</w:t>
            </w:r>
          </w:p>
        </w:tc>
        <w:tc>
          <w:tcPr>
            <w:tcW w:w="3062" w:type="dxa"/>
            <w:tcBorders>
              <w:top w:val="single" w:sz="4" w:space="0" w:color="000000"/>
              <w:left w:val="nil"/>
              <w:bottom w:val="single" w:sz="4" w:space="0" w:color="000000"/>
              <w:right w:val="single" w:sz="4" w:space="0" w:color="000000"/>
            </w:tcBorders>
            <w:shd w:val="clear" w:color="auto" w:fill="auto"/>
            <w:vAlign w:val="center"/>
          </w:tcPr>
          <w:p w14:paraId="7DF858DD"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rPr>
              <w:t>8nm</w:t>
            </w:r>
          </w:p>
        </w:tc>
        <w:tc>
          <w:tcPr>
            <w:tcW w:w="3707" w:type="dxa"/>
            <w:tcBorders>
              <w:top w:val="single" w:sz="4" w:space="0" w:color="000000"/>
              <w:left w:val="nil"/>
              <w:bottom w:val="single" w:sz="4" w:space="0" w:color="000000"/>
              <w:right w:val="single" w:sz="4" w:space="0" w:color="000000"/>
            </w:tcBorders>
            <w:shd w:val="clear" w:color="auto" w:fill="auto"/>
            <w:vAlign w:val="center"/>
          </w:tcPr>
          <w:p w14:paraId="3B761E0E" w14:textId="77777777" w:rsidR="00B8402A" w:rsidRDefault="00B8402A" w:rsidP="00265D10">
            <w:pPr>
              <w:jc w:val="center"/>
              <w:rPr>
                <w:rFonts w:ascii="Cambria" w:eastAsia="Cambria" w:hAnsi="Cambria" w:cs="Cambria"/>
                <w:color w:val="000000"/>
                <w:sz w:val="22"/>
                <w:highlight w:val="yellow"/>
              </w:rPr>
            </w:pPr>
            <w:r>
              <w:rPr>
                <w:rFonts w:ascii="Cambria" w:eastAsia="Cambria" w:hAnsi="Cambria" w:cs="Cambria"/>
                <w:color w:val="000000"/>
                <w:sz w:val="22"/>
                <w:highlight w:val="yellow"/>
              </w:rPr>
              <w:t>The anatomy of flagellar microtubules: polarity, seam, junctions, and lattice.</w:t>
            </w:r>
          </w:p>
          <w:p w14:paraId="3D6BDE05" w14:textId="77777777" w:rsidR="00B8402A" w:rsidRDefault="00B8402A" w:rsidP="00265D10">
            <w:pPr>
              <w:jc w:val="center"/>
              <w:rPr>
                <w:rFonts w:ascii="Cambria" w:eastAsia="Cambria" w:hAnsi="Cambria" w:cs="Cambria"/>
                <w:color w:val="000000"/>
                <w:sz w:val="22"/>
              </w:rPr>
            </w:pPr>
            <w:r>
              <w:rPr>
                <w:rFonts w:ascii="Cambria" w:eastAsia="Cambria" w:hAnsi="Cambria" w:cs="Cambria"/>
                <w:color w:val="000000"/>
                <w:sz w:val="22"/>
                <w:highlight w:val="yellow"/>
              </w:rPr>
              <w:t>JCB 1995</w:t>
            </w:r>
          </w:p>
        </w:tc>
      </w:tr>
    </w:tbl>
    <w:p w14:paraId="3F8DC499" w14:textId="4B432C5A" w:rsidR="001070F1" w:rsidRDefault="001070F1" w:rsidP="001070F1">
      <w:pPr>
        <w:jc w:val="both"/>
        <w:textAlignment w:val="baseline"/>
        <w:rPr>
          <w:rFonts w:ascii="Cambria" w:eastAsia="Times New Roman" w:hAnsi="Cambria" w:cs="Calibri"/>
          <w:sz w:val="22"/>
          <w:lang w:eastAsia="en-GB"/>
        </w:rPr>
      </w:pPr>
      <w:r w:rsidRPr="002634CD">
        <w:rPr>
          <w:rFonts w:ascii="Cambria" w:eastAsia="Times New Roman" w:hAnsi="Cambria" w:cs="Calibri"/>
          <w:b/>
          <w:bCs/>
          <w:sz w:val="22"/>
          <w:lang w:eastAsia="en-GB"/>
        </w:rPr>
        <w:t xml:space="preserve">Table </w:t>
      </w:r>
      <w:r>
        <w:rPr>
          <w:rFonts w:ascii="Cambria" w:eastAsia="Times New Roman" w:hAnsi="Cambria" w:cs="Calibri"/>
          <w:b/>
          <w:bCs/>
          <w:sz w:val="22"/>
          <w:lang w:eastAsia="en-GB"/>
        </w:rPr>
        <w:t>S</w:t>
      </w:r>
      <w:r w:rsidRPr="002634CD">
        <w:rPr>
          <w:rFonts w:ascii="Cambria" w:eastAsia="Times New Roman" w:hAnsi="Cambria" w:cs="Calibri"/>
          <w:b/>
          <w:bCs/>
          <w:sz w:val="22"/>
          <w:lang w:eastAsia="en-GB"/>
        </w:rPr>
        <w:t>1.</w:t>
      </w:r>
      <w:r w:rsidRPr="008675BD">
        <w:rPr>
          <w:rFonts w:ascii="Cambria" w:eastAsia="Times New Roman" w:hAnsi="Cambria" w:cs="Calibri"/>
          <w:sz w:val="22"/>
          <w:lang w:eastAsia="en-GB"/>
        </w:rPr>
        <w:t xml:space="preserve"> </w:t>
      </w:r>
      <w:r>
        <w:rPr>
          <w:rFonts w:ascii="Cambria" w:eastAsia="Times New Roman" w:hAnsi="Cambria" w:cs="Calibri"/>
          <w:sz w:val="22"/>
          <w:lang w:eastAsia="en-GB"/>
        </w:rPr>
        <w:t>Input parameters for model</w:t>
      </w:r>
      <w:r w:rsidRPr="008675BD">
        <w:rPr>
          <w:rFonts w:ascii="Cambria" w:eastAsia="Times New Roman" w:hAnsi="Cambria" w:cs="Calibri"/>
          <w:sz w:val="22"/>
          <w:lang w:eastAsia="en-GB"/>
        </w:rPr>
        <w:t>.</w:t>
      </w:r>
    </w:p>
    <w:p w14:paraId="6F36877F" w14:textId="77777777" w:rsidR="001070F1" w:rsidRPr="00A750DD" w:rsidRDefault="001070F1" w:rsidP="004D11C9"/>
    <w:p w14:paraId="222DAC2A" w14:textId="77777777" w:rsidR="00AC467E" w:rsidRDefault="00AC467E" w:rsidP="00AC467E">
      <w:pPr>
        <w:pStyle w:val="Heading1"/>
      </w:pPr>
      <w:r>
        <w:t>Methods</w:t>
      </w:r>
    </w:p>
    <w:p w14:paraId="4D329BDA" w14:textId="77777777" w:rsidR="00AC467E" w:rsidRPr="00F274CB" w:rsidRDefault="00AC467E" w:rsidP="00931388">
      <w:pPr>
        <w:pStyle w:val="Refhead"/>
        <w:spacing w:before="0" w:after="0" w:line="360" w:lineRule="auto"/>
        <w:rPr>
          <w:b w:val="0"/>
          <w:lang w:val="en"/>
        </w:rPr>
      </w:pPr>
      <w:r w:rsidRPr="0055132C">
        <w:rPr>
          <w:u w:val="single"/>
        </w:rPr>
        <w:t>Protein purification.</w:t>
      </w:r>
      <w:r w:rsidRPr="0055132C">
        <w:rPr>
          <w:u w:val="words"/>
        </w:rPr>
        <w:t xml:space="preserve"> </w:t>
      </w:r>
      <w:r>
        <w:rPr>
          <w:b w:val="0"/>
        </w:rPr>
        <w:t>Ase1-GFP was</w:t>
      </w:r>
      <w:r w:rsidRPr="0055132C">
        <w:rPr>
          <w:b w:val="0"/>
        </w:rPr>
        <w:t xml:space="preserve"> expressed and purified as </w:t>
      </w:r>
      <w:r>
        <w:rPr>
          <w:b w:val="0"/>
        </w:rPr>
        <w:t xml:space="preserve">described previously (Janson et al. 2007). Ase1-neon was expressed </w:t>
      </w:r>
      <w:proofErr w:type="spellStart"/>
      <w:r w:rsidRPr="00F76C22">
        <w:rPr>
          <w:b w:val="0"/>
          <w:highlight w:val="yellow"/>
        </w:rPr>
        <w:t>blabla</w:t>
      </w:r>
      <w:proofErr w:type="spellEnd"/>
      <w:r>
        <w:rPr>
          <w:b w:val="0"/>
        </w:rPr>
        <w:t xml:space="preserve">. Ase1-neon was used for the set of experiments as analyzed in </w:t>
      </w:r>
      <w:r>
        <w:rPr>
          <w:b w:val="0"/>
          <w:lang w:val="en"/>
        </w:rPr>
        <w:t>Figure 1+2+3C,D,E (“set A experiments”), Ase1-neon for experiments as analyzed in Figure 3A,F,G (“set B experiments”).</w:t>
      </w:r>
    </w:p>
    <w:p w14:paraId="2991D6CF" w14:textId="143CCF8D" w:rsidR="00AC467E" w:rsidRDefault="00AC467E" w:rsidP="00931388">
      <w:pPr>
        <w:pStyle w:val="SMHeading"/>
        <w:spacing w:line="360" w:lineRule="auto"/>
        <w:jc w:val="both"/>
        <w:rPr>
          <w:b w:val="0"/>
        </w:rPr>
      </w:pPr>
      <w:r w:rsidRPr="00C63CC3">
        <w:rPr>
          <w:u w:val="words"/>
          <w:lang w:val="en"/>
        </w:rPr>
        <w:t xml:space="preserve"> </w:t>
      </w:r>
      <w:r w:rsidRPr="00C63CC3">
        <w:rPr>
          <w:u w:val="single"/>
          <w:lang w:val="en"/>
        </w:rPr>
        <w:t>In vitro tau-microtubule binding assay</w:t>
      </w:r>
      <w:r w:rsidRPr="00C63CC3">
        <w:rPr>
          <w:u w:val="words"/>
          <w:lang w:val="en"/>
        </w:rPr>
        <w:t xml:space="preserve">. </w:t>
      </w:r>
      <w:r w:rsidRPr="00A32A8A">
        <w:rPr>
          <w:b w:val="0"/>
          <w:lang w:val="en"/>
        </w:rPr>
        <w:t xml:space="preserve">Microtubules and flow cells were prepared as described </w:t>
      </w:r>
      <w:r w:rsidRPr="00614366">
        <w:rPr>
          <w:b w:val="0"/>
          <w:lang w:val="en"/>
        </w:rPr>
        <w:t>previously</w:t>
      </w:r>
      <w:r w:rsidR="003A1D54">
        <w:rPr>
          <w:b w:val="0"/>
          <w:lang w:val="en"/>
        </w:rPr>
        <w:t xml:space="preserve"> </w:t>
      </w:r>
      <w:r w:rsidR="003A1D54">
        <w:rPr>
          <w:b w:val="0"/>
          <w:lang w:val="en"/>
        </w:rPr>
        <w:fldChar w:fldCharType="begin" w:fldLock="1"/>
      </w:r>
      <w:r w:rsidR="003A1D54">
        <w:rPr>
          <w:b w:val="0"/>
          <w:lang w:val="en"/>
        </w:rPr>
        <w:instrText>ADDIN CSL_CITATION {"citationItems":[{"id":"ITEM-1","itemData":{"DOI":"10.1038/ncb2323","ISBN":"1465-7392","ISSN":"1465-7392","PMID":"21892183","abstract":"Short regions of overlap between ends of antiparallel microtubules are central elements within bipolar microtubule arrays. Although their formation requires motors, recent in vitro studies demonstrated that stable overlaps cannot be generated by molecular motors alone. Motors either slide microtubules along each other until complete separation or, in the presence of opposing motors, generate oscillatory movements. Here, we show that Ase1, a member of the conserved MAP65/PRC1 family of microtubule-bundling proteins, enables the formation of stable antiparallel overlaps through adaptive braking of Kinesin-14-driven microtubule-microtubule sliding. As overlapping microtubules start to slide apart, Ase1 molecules become compacted in the shrinking overlap and the sliding velocity gradually decreases in a dose-dependent manner. Compaction is driven by moving microtubule ends that act as barriers to Ase1 diffusion. Quantitative modelling showed that the molecular off-rate of Ase1 is sufficiently low to enable persistent overlap stabilization over tens of minutes. The finding of adaptive braking demonstrates that sliding can be slowed down locally to stabilize overlaps at the centre of bipolar arrays, whereas sliding proceeds elsewhere to enable network self-organization.","author":[{"dropping-particle":"","family":"Braun","given":"Marcus","non-dropping-particle":"","parse-names":false,"suffix":""},{"dropping-particle":"","family":"Lansky","given":"Zdenek","non-dropping-particle":"","parse-names":false,"suffix":""},{"dropping-particle":"","family":"Fink","given":"Gero","non-dropping-particle":"","parse-names":false,"suffix":""},{"dropping-particle":"","family":"Ruhnow","given":"Felix","non-dropping-particle":"","parse-names":false,"suffix":""},{"dropping-particle":"","family":"Diez","given":"Stefan","non-dropping-particle":"","parse-names":false,"suffix":""},{"dropping-particle":"","family":"Janson","given":"Marcel E.","non-dropping-particle":"","parse-names":false,"suffix":""}],"container-title":"Nature Cell Biology","id":"ITEM-1","issue":"10","issued":{"date-parts":[["2011"]]},"page":"1259-1264","publisher":"Nature Publishing Group","title":"Adaptive braking by Ase1 prevents overlapping microtubules from sliding completely apart","type":"article-journal","volume":"13"},"uris":["http://www.mendeley.com/documents/?uuid=6e60d74e-8a78-473b-94db-d841b8ea80b9"]}],"mendeley":{"formattedCitation":"(Braun et al. 2011)","plainTextFormattedCitation":"(Braun et al. 2011)","previouslyFormattedCitation":"(Braun et al. 2011)"},"properties":{"noteIndex":0},"schema":"https://github.com/citation-style-language/schema/raw/master/csl-citation.json"}</w:instrText>
      </w:r>
      <w:r w:rsidR="003A1D54">
        <w:rPr>
          <w:b w:val="0"/>
          <w:lang w:val="en"/>
        </w:rPr>
        <w:fldChar w:fldCharType="separate"/>
      </w:r>
      <w:r w:rsidR="003A1D54" w:rsidRPr="003A1D54">
        <w:rPr>
          <w:b w:val="0"/>
          <w:noProof/>
          <w:lang w:val="en"/>
        </w:rPr>
        <w:t>(Braun et al. 2011)</w:t>
      </w:r>
      <w:r w:rsidR="003A1D54">
        <w:rPr>
          <w:b w:val="0"/>
          <w:lang w:val="en"/>
        </w:rPr>
        <w:fldChar w:fldCharType="end"/>
      </w:r>
      <w:r w:rsidRPr="00DB6DC8">
        <w:rPr>
          <w:b w:val="0"/>
          <w:lang w:val="en"/>
        </w:rPr>
        <w:t xml:space="preserve">. </w:t>
      </w:r>
      <w:r w:rsidRPr="00A32A8A">
        <w:rPr>
          <w:b w:val="0"/>
          <w:lang w:val="en"/>
        </w:rPr>
        <w:t xml:space="preserve">Biotinylated, </w:t>
      </w:r>
      <w:r>
        <w:rPr>
          <w:b w:val="0"/>
          <w:lang w:val="en"/>
        </w:rPr>
        <w:t>GMPCPP</w:t>
      </w:r>
      <w:r w:rsidRPr="00A32A8A">
        <w:rPr>
          <w:b w:val="0"/>
          <w:lang w:val="en"/>
        </w:rPr>
        <w:t xml:space="preserve">-stabilized, </w:t>
      </w:r>
      <w:r>
        <w:rPr>
          <w:b w:val="0"/>
          <w:lang w:val="en"/>
        </w:rPr>
        <w:t>fluorescence</w:t>
      </w:r>
      <w:r w:rsidRPr="00A32A8A">
        <w:rPr>
          <w:b w:val="0"/>
          <w:lang w:val="en"/>
        </w:rPr>
        <w:t>-labeled microtubules in BRB80 (80 mM Pipes/KOH pH 6.9, 1 mM MgCl</w:t>
      </w:r>
      <w:r w:rsidRPr="00A32A8A">
        <w:rPr>
          <w:b w:val="0"/>
          <w:vertAlign w:val="subscript"/>
          <w:lang w:val="en"/>
        </w:rPr>
        <w:t>2</w:t>
      </w:r>
      <w:r w:rsidRPr="00A32A8A">
        <w:rPr>
          <w:b w:val="0"/>
          <w:lang w:val="en"/>
        </w:rPr>
        <w:t xml:space="preserve">, 1 mM EGTA) were </w:t>
      </w:r>
      <w:r w:rsidRPr="00A32A8A">
        <w:rPr>
          <w:b w:val="0"/>
          <w:lang w:val="en"/>
        </w:rPr>
        <w:lastRenderedPageBreak/>
        <w:t>immobilized in a flow chamber using biotin antibodies (Sigma B3640, 20 µg ml</w:t>
      </w:r>
      <w:r w:rsidRPr="00A32A8A">
        <w:rPr>
          <w:b w:val="0"/>
          <w:vertAlign w:val="superscript"/>
          <w:lang w:val="en"/>
        </w:rPr>
        <w:t>−1</w:t>
      </w:r>
      <w:r w:rsidRPr="00A32A8A">
        <w:rPr>
          <w:b w:val="0"/>
          <w:lang w:val="en"/>
        </w:rPr>
        <w:t xml:space="preserve"> in PBS). Subsequently, the buffer in the flow cell was exchanged for assay buffer</w:t>
      </w:r>
      <w:r>
        <w:rPr>
          <w:b w:val="0"/>
          <w:lang w:val="en"/>
        </w:rPr>
        <w:t xml:space="preserve"> (see below). </w:t>
      </w:r>
      <w:r w:rsidRPr="00A32A8A">
        <w:rPr>
          <w:b w:val="0"/>
          <w:lang w:val="en"/>
        </w:rPr>
        <w:t xml:space="preserve">Then, </w:t>
      </w:r>
      <w:r>
        <w:rPr>
          <w:b w:val="0"/>
          <w:lang w:val="en"/>
        </w:rPr>
        <w:t>Ase1</w:t>
      </w:r>
      <w:r w:rsidRPr="00A32A8A">
        <w:rPr>
          <w:b w:val="0"/>
          <w:lang w:val="en"/>
        </w:rPr>
        <w:t xml:space="preserve"> in assay buffer was flushed into the flow cell at the final assay concentration stated in the main text</w:t>
      </w:r>
      <w:r>
        <w:rPr>
          <w:b w:val="0"/>
          <w:lang w:val="en"/>
        </w:rPr>
        <w:t>, together with tubulin</w:t>
      </w:r>
      <w:r w:rsidRPr="00A32A8A">
        <w:rPr>
          <w:b w:val="0"/>
          <w:lang w:val="en"/>
        </w:rPr>
        <w:t>.</w:t>
      </w:r>
      <w:r>
        <w:rPr>
          <w:b w:val="0"/>
          <w:lang w:val="en"/>
        </w:rPr>
        <w:t xml:space="preserve"> Set A experiments were performed at room temperature and with </w:t>
      </w:r>
      <w:r>
        <w:rPr>
          <w:b w:val="0"/>
        </w:rPr>
        <w:t>30</w:t>
      </w:r>
      <w:r w:rsidRPr="00A32A8A">
        <w:rPr>
          <w:b w:val="0"/>
          <w:lang w:val="en"/>
        </w:rPr>
        <w:t>µ</w:t>
      </w:r>
      <w:r>
        <w:rPr>
          <w:b w:val="0"/>
          <w:lang w:val="en"/>
        </w:rPr>
        <w:t>M unlabeled tubulin present in solution. Set B experiments were performed at 29</w:t>
      </w:r>
      <w:r w:rsidRPr="00A5163A">
        <w:rPr>
          <w:b w:val="0"/>
        </w:rPr>
        <w:t>°</w:t>
      </w:r>
      <w:r>
        <w:rPr>
          <w:b w:val="0"/>
        </w:rPr>
        <w:t>C and with 14</w:t>
      </w:r>
      <w:r w:rsidRPr="00A32A8A">
        <w:rPr>
          <w:b w:val="0"/>
          <w:lang w:val="en"/>
        </w:rPr>
        <w:t>µ</w:t>
      </w:r>
      <w:r>
        <w:rPr>
          <w:b w:val="0"/>
          <w:lang w:val="en"/>
        </w:rPr>
        <w:t>M tubulin, 7% of which was labeled with rhodamine</w:t>
      </w:r>
      <w:r>
        <w:rPr>
          <w:b w:val="0"/>
        </w:rPr>
        <w:t xml:space="preserve">. In the case of set B experiments, non-biotinylated </w:t>
      </w:r>
      <w:r>
        <w:rPr>
          <w:b w:val="0"/>
          <w:lang w:val="en"/>
        </w:rPr>
        <w:t>GMPCPP</w:t>
      </w:r>
      <w:r w:rsidRPr="00A32A8A">
        <w:rPr>
          <w:b w:val="0"/>
          <w:lang w:val="en"/>
        </w:rPr>
        <w:t>-stabilized</w:t>
      </w:r>
      <w:r>
        <w:rPr>
          <w:b w:val="0"/>
        </w:rPr>
        <w:t xml:space="preserve"> microtubules </w:t>
      </w:r>
      <w:r w:rsidRPr="008B741E">
        <w:rPr>
          <w:b w:val="0"/>
        </w:rPr>
        <w:t xml:space="preserve">were flushed into the flow cell and bound to the template microtubules that were </w:t>
      </w:r>
      <w:r>
        <w:rPr>
          <w:b w:val="0"/>
        </w:rPr>
        <w:t>sparsely</w:t>
      </w:r>
      <w:r w:rsidRPr="008B741E">
        <w:rPr>
          <w:b w:val="0"/>
        </w:rPr>
        <w:t xml:space="preserve"> covered sparsely with Ase1</w:t>
      </w:r>
      <w:r>
        <w:rPr>
          <w:b w:val="0"/>
        </w:rPr>
        <w:t xml:space="preserve"> (these steps were performed before the assay buffer had been flushed in).</w:t>
      </w:r>
    </w:p>
    <w:p w14:paraId="5AEA8A28" w14:textId="77777777" w:rsidR="00AC467E" w:rsidRPr="00A5163A" w:rsidRDefault="00AC467E" w:rsidP="00931388">
      <w:pPr>
        <w:pStyle w:val="SMHeading"/>
        <w:spacing w:line="360" w:lineRule="auto"/>
        <w:jc w:val="both"/>
        <w:rPr>
          <w:b w:val="0"/>
        </w:rPr>
      </w:pPr>
      <w:r w:rsidRPr="00284310">
        <w:rPr>
          <w:bCs w:val="0"/>
          <w:u w:val="single"/>
        </w:rPr>
        <w:t>Assay buffer.</w:t>
      </w:r>
      <w:r>
        <w:rPr>
          <w:b w:val="0"/>
        </w:rPr>
        <w:t xml:space="preserve"> </w:t>
      </w:r>
      <w:r>
        <w:rPr>
          <w:b w:val="0"/>
          <w:lang w:val="en"/>
        </w:rPr>
        <w:t>The following buffer components common to all used buffers: 20mM PIPES pH 6.9, 10mM HEPES pH 7.2, 0.5mM EGTA, 1mM MgCl</w:t>
      </w:r>
      <w:r w:rsidRPr="00374516">
        <w:rPr>
          <w:b w:val="0"/>
          <w:vertAlign w:val="subscript"/>
          <w:lang w:val="en"/>
        </w:rPr>
        <w:t>2</w:t>
      </w:r>
      <w:r>
        <w:rPr>
          <w:b w:val="0"/>
          <w:lang w:val="en"/>
        </w:rPr>
        <w:t xml:space="preserve">, </w:t>
      </w:r>
      <w:r w:rsidRPr="000A02D0">
        <w:rPr>
          <w:b w:val="0"/>
          <w:lang w:val="en"/>
        </w:rPr>
        <w:t>0.5mM Mg-ATP</w:t>
      </w:r>
      <w:r>
        <w:rPr>
          <w:b w:val="0"/>
          <w:lang w:val="en"/>
        </w:rPr>
        <w:t>, 0.67mM GTP, 0.67% Tween20, 6.7mM DTT, 0.3 mg/ml Casein, 13.5mM D-Glucose, 0.3mg/ml glucose oxidase and 0.03mg/ml catalase</w:t>
      </w:r>
      <w:r w:rsidRPr="00A32A8A">
        <w:rPr>
          <w:b w:val="0"/>
          <w:lang w:val="en"/>
        </w:rPr>
        <w:t>.</w:t>
      </w:r>
      <w:r>
        <w:rPr>
          <w:b w:val="0"/>
          <w:lang w:val="en"/>
        </w:rPr>
        <w:t xml:space="preserve"> The buffer for set A experiments, in addition to these components,</w:t>
      </w:r>
      <w:r w:rsidRPr="00A32A8A">
        <w:rPr>
          <w:b w:val="0"/>
          <w:lang w:val="en"/>
        </w:rPr>
        <w:t xml:space="preserve"> </w:t>
      </w:r>
      <w:r>
        <w:rPr>
          <w:b w:val="0"/>
          <w:lang w:val="en"/>
        </w:rPr>
        <w:t xml:space="preserve">contained 70mM </w:t>
      </w:r>
      <w:proofErr w:type="spellStart"/>
      <w:r>
        <w:rPr>
          <w:b w:val="0"/>
          <w:lang w:val="en"/>
        </w:rPr>
        <w:t>KCl</w:t>
      </w:r>
      <w:proofErr w:type="spellEnd"/>
      <w:r>
        <w:rPr>
          <w:b w:val="0"/>
          <w:lang w:val="en"/>
        </w:rPr>
        <w:t xml:space="preserve">, and 0.1% Methylcellulose, 0.1% Glycerol, 1mM sodium phosphate and 1µM ATP. The buffer for set B experiments, in addition to the components common to all buffers, contained 116mM </w:t>
      </w:r>
      <w:proofErr w:type="spellStart"/>
      <w:r>
        <w:rPr>
          <w:b w:val="0"/>
          <w:lang w:val="en"/>
        </w:rPr>
        <w:t>KCl</w:t>
      </w:r>
      <w:proofErr w:type="spellEnd"/>
      <w:r>
        <w:rPr>
          <w:b w:val="0"/>
          <w:lang w:val="en"/>
        </w:rPr>
        <w:t xml:space="preserve"> and 0.065% Methylcellulose.</w:t>
      </w:r>
    </w:p>
    <w:p w14:paraId="72C2FAE4" w14:textId="77777777" w:rsidR="00AC467E" w:rsidRPr="00A32A8A" w:rsidRDefault="00AC467E" w:rsidP="00931388">
      <w:pPr>
        <w:pStyle w:val="SMHeading"/>
        <w:spacing w:line="360" w:lineRule="auto"/>
        <w:jc w:val="both"/>
        <w:rPr>
          <w:b w:val="0"/>
          <w:lang w:val="en"/>
        </w:rPr>
      </w:pPr>
      <w:r w:rsidRPr="00652E2D">
        <w:rPr>
          <w:b w:val="0"/>
          <w:bCs w:val="0"/>
          <w:u w:val="words"/>
          <w:lang w:val="en"/>
        </w:rPr>
        <w:t xml:space="preserve"> </w:t>
      </w:r>
      <w:r w:rsidRPr="00C63CC3">
        <w:rPr>
          <w:u w:val="words"/>
          <w:lang w:val="en"/>
        </w:rPr>
        <w:t xml:space="preserve">Imaging. </w:t>
      </w:r>
      <w:r>
        <w:rPr>
          <w:b w:val="0"/>
          <w:lang w:val="en"/>
        </w:rPr>
        <w:t>L</w:t>
      </w:r>
      <w:r w:rsidRPr="00A32A8A">
        <w:rPr>
          <w:b w:val="0"/>
          <w:lang w:val="en"/>
        </w:rPr>
        <w:t xml:space="preserve">abeled </w:t>
      </w:r>
      <w:r>
        <w:rPr>
          <w:b w:val="0"/>
          <w:lang w:val="en"/>
        </w:rPr>
        <w:t>proteins</w:t>
      </w:r>
      <w:r w:rsidRPr="00A32A8A">
        <w:rPr>
          <w:b w:val="0"/>
          <w:lang w:val="en"/>
        </w:rPr>
        <w:t xml:space="preserve"> were visualized sequentially by switching between the </w:t>
      </w:r>
      <w:r>
        <w:rPr>
          <w:b w:val="0"/>
          <w:lang w:val="en"/>
        </w:rPr>
        <w:t>corresponding</w:t>
      </w:r>
      <w:r w:rsidRPr="00A32A8A">
        <w:rPr>
          <w:b w:val="0"/>
          <w:lang w:val="en"/>
        </w:rPr>
        <w:t xml:space="preserve"> channels (Chroma filter-cubes) using Nikon-</w:t>
      </w:r>
      <w:proofErr w:type="spellStart"/>
      <w:r w:rsidRPr="00A32A8A">
        <w:rPr>
          <w:b w:val="0"/>
          <w:lang w:val="en"/>
        </w:rPr>
        <w:t>Ti</w:t>
      </w:r>
      <w:proofErr w:type="spellEnd"/>
      <w:r w:rsidRPr="00A32A8A">
        <w:rPr>
          <w:b w:val="0"/>
          <w:lang w:val="en"/>
        </w:rPr>
        <w:t xml:space="preserve"> E microscope equipped with 100x Nikon TIRF objective </w:t>
      </w:r>
      <w:r>
        <w:rPr>
          <w:b w:val="0"/>
          <w:lang w:val="en"/>
        </w:rPr>
        <w:t>in combination with a</w:t>
      </w:r>
      <w:r w:rsidRPr="00A32A8A">
        <w:rPr>
          <w:b w:val="0"/>
          <w:lang w:val="en"/>
        </w:rPr>
        <w:t xml:space="preserve"> Hamamatsu Orca Flash 4.0 </w:t>
      </w:r>
      <w:proofErr w:type="spellStart"/>
      <w:r w:rsidRPr="00A32A8A">
        <w:rPr>
          <w:b w:val="0"/>
          <w:lang w:val="en"/>
        </w:rPr>
        <w:t>sCMOS</w:t>
      </w:r>
      <w:proofErr w:type="spellEnd"/>
      <w:r>
        <w:rPr>
          <w:b w:val="0"/>
          <w:lang w:val="en"/>
        </w:rPr>
        <w:t xml:space="preserve"> camera (set A experiments) or 63x Zeiss oil immersion TIRF objective in combination with a </w:t>
      </w:r>
      <w:proofErr w:type="spellStart"/>
      <w:r w:rsidRPr="0050296C">
        <w:rPr>
          <w:b w:val="0"/>
          <w:lang w:val="en"/>
        </w:rPr>
        <w:t>Andor</w:t>
      </w:r>
      <w:proofErr w:type="spellEnd"/>
      <w:r w:rsidRPr="0050296C">
        <w:rPr>
          <w:b w:val="0"/>
          <w:lang w:val="en"/>
        </w:rPr>
        <w:t xml:space="preserve"> </w:t>
      </w:r>
      <w:proofErr w:type="spellStart"/>
      <w:r w:rsidRPr="0050296C">
        <w:rPr>
          <w:b w:val="0"/>
          <w:lang w:val="en"/>
        </w:rPr>
        <w:t>Ixon</w:t>
      </w:r>
      <w:proofErr w:type="spellEnd"/>
      <w:r w:rsidRPr="0050296C">
        <w:rPr>
          <w:b w:val="0"/>
          <w:lang w:val="en"/>
        </w:rPr>
        <w:t xml:space="preserve"> DV 897 (</w:t>
      </w:r>
      <w:proofErr w:type="spellStart"/>
      <w:r w:rsidRPr="0050296C">
        <w:rPr>
          <w:b w:val="0"/>
          <w:lang w:val="en"/>
        </w:rPr>
        <w:t>Andor</w:t>
      </w:r>
      <w:proofErr w:type="spellEnd"/>
      <w:r w:rsidRPr="0050296C">
        <w:rPr>
          <w:b w:val="0"/>
          <w:lang w:val="en"/>
        </w:rPr>
        <w:t xml:space="preserve"> Technology) EMCCD</w:t>
      </w:r>
      <w:r>
        <w:rPr>
          <w:b w:val="0"/>
          <w:lang w:val="en"/>
        </w:rPr>
        <w:t xml:space="preserve"> camera (set B experiments)</w:t>
      </w:r>
      <w:r w:rsidRPr="00A32A8A">
        <w:rPr>
          <w:b w:val="0"/>
          <w:lang w:val="en"/>
        </w:rPr>
        <w:t xml:space="preserve">. The acquisition rate </w:t>
      </w:r>
      <w:r>
        <w:rPr>
          <w:b w:val="0"/>
          <w:lang w:val="en"/>
        </w:rPr>
        <w:t>was 5 seconds for set A experiments and 2.5 seconds for set B experiments, the exposure time was 100ms for both cases</w:t>
      </w:r>
      <w:r w:rsidRPr="00A32A8A">
        <w:rPr>
          <w:b w:val="0"/>
          <w:lang w:val="en"/>
        </w:rPr>
        <w:t>.</w:t>
      </w:r>
      <w:r>
        <w:rPr>
          <w:b w:val="0"/>
          <w:lang w:val="en"/>
        </w:rPr>
        <w:t xml:space="preserve"> For set B experiments, the Alexa647-labeled microtubule seeds were imaged before the start of the time lapse, and only the Ase1-neon channel was imaged during the time lapse. For set B experiments, the rhodamine (tubulin) and the GFP (Ase1) channel where imaged sequentially, whereas every 40</w:t>
      </w:r>
      <w:r w:rsidRPr="00935749">
        <w:rPr>
          <w:b w:val="0"/>
          <w:vertAlign w:val="superscript"/>
          <w:lang w:val="en"/>
        </w:rPr>
        <w:t>th</w:t>
      </w:r>
      <w:r>
        <w:rPr>
          <w:b w:val="0"/>
          <w:lang w:val="en"/>
        </w:rPr>
        <w:t xml:space="preserve"> frame the Alexa647 channel was imaged in place of the GFP channel, in order </w:t>
      </w:r>
      <w:r>
        <w:rPr>
          <w:b w:val="0"/>
          <w:lang w:val="en"/>
        </w:rPr>
        <w:lastRenderedPageBreak/>
        <w:t xml:space="preserve">to track the location of the GMPCPP-stabilized seeds (which we with this data determined to not move significantly during experiment time). </w:t>
      </w:r>
    </w:p>
    <w:p w14:paraId="3D1FFF47" w14:textId="0D01E6FF" w:rsidR="00AC467E" w:rsidRDefault="00AC467E" w:rsidP="00931388">
      <w:pPr>
        <w:pStyle w:val="SMHeading"/>
        <w:spacing w:line="360" w:lineRule="auto"/>
        <w:jc w:val="both"/>
        <w:rPr>
          <w:b w:val="0"/>
          <w:lang w:val="en"/>
        </w:rPr>
      </w:pPr>
      <w:r w:rsidRPr="00C63CC3">
        <w:rPr>
          <w:u w:val="single"/>
          <w:lang w:val="en"/>
        </w:rPr>
        <w:t>Image analysis.</w:t>
      </w:r>
      <w:r w:rsidRPr="00FB093E">
        <w:rPr>
          <w:b w:val="0"/>
          <w:i/>
          <w:lang w:val="en"/>
        </w:rPr>
        <w:t xml:space="preserve"> </w:t>
      </w:r>
      <w:r w:rsidRPr="00A32A8A">
        <w:rPr>
          <w:b w:val="0"/>
          <w:lang w:val="en"/>
        </w:rPr>
        <w:t xml:space="preserve">Data was analyzed using </w:t>
      </w:r>
      <w:r w:rsidRPr="00614366">
        <w:rPr>
          <w:b w:val="0"/>
          <w:lang w:val="en"/>
        </w:rPr>
        <w:t>FIJI</w:t>
      </w:r>
      <w:r>
        <w:rPr>
          <w:b w:val="0"/>
          <w:lang w:val="en"/>
        </w:rPr>
        <w:t xml:space="preserve"> 1</w:t>
      </w:r>
      <w:r w:rsidRPr="00CE21A0">
        <w:rPr>
          <w:b w:val="0"/>
          <w:lang w:val="en"/>
        </w:rPr>
        <w:t>.52</w:t>
      </w:r>
      <w:r w:rsidR="00B67B51">
        <w:rPr>
          <w:b w:val="0"/>
          <w:lang w:val="en"/>
        </w:rPr>
        <w:t xml:space="preserve"> </w:t>
      </w:r>
      <w:r w:rsidR="00B67B51">
        <w:rPr>
          <w:b w:val="0"/>
          <w:lang w:val="en"/>
        </w:rPr>
        <w:fldChar w:fldCharType="begin" w:fldLock="1"/>
      </w:r>
      <w:r w:rsidR="003A1D54">
        <w:rPr>
          <w:b w:val="0"/>
          <w:lang w:val="en"/>
        </w:rPr>
        <w:instrText>ADDIN CSL_CITATION {"citationItems":[{"id":"ITEM-1","itemData":{"DOI":"10.1038/nmeth.2019","ISSN":"1548-7105","abstract":"Presented is an overview of the image-analysis software platform Fiji, a distribution of ImageJ that updates the underlying ImageJ architecture and adds modern software design elements to expand the capabilities of the platform and facilitate collaboration between biologists and computer scientists.","author":[{"dropping-particle":"","family":"Schindelin","given":"Johannes","non-dropping-particle":"","parse-names":false,"suffix":""},{"dropping-particle":"","family":"Arganda-Carreras","given":"Ignacio","non-dropping-particle":"","parse-names":false,"suffix":""},{"dropping-particle":"","family":"Frise","given":"Erwin","non-dropping-particle":"","parse-names":false,"suffix":""},{"dropping-particle":"","family":"Kaynig","given":"Verena","non-dropping-particle":"","parse-names":false,"suffix":""},{"dropping-particle":"","family":"Longair","given":"Mark","non-dropping-particle":"","parse-names":false,"suffix":""},{"dropping-particle":"","family":"Pietzsch","given":"Tobias","non-dropping-particle":"","parse-names":false,"suffix":""},{"dropping-particle":"","family":"Preibisch","given":"Stephan","non-dropping-particle":"","parse-names":false,"suffix":""},{"dropping-particle":"","family":"Rueden","given":"Curtis","non-dropping-particle":"","parse-names":false,"suffix":""},{"dropping-particle":"","family":"Saalfeld","given":"Stephan","non-dropping-particle":"","parse-names":false,"suffix":""},{"dropping-particle":"","family":"Schmid","given":"Benjamin","non-dropping-particle":"","parse-names":false,"suffix":""},{"dropping-particle":"","family":"Tinevez","given":"Jean-Yves","non-dropping-particle":"","parse-names":false,"suffix":""},{"dropping-particle":"","family":"White","given":"Daniel James","non-dropping-particle":"","parse-names":false,"suffix":""},{"dropping-particle":"","family":"Hartenstein","given":"Volker","non-dropping-particle":"","parse-names":false,"suffix":""},{"dropping-particle":"","family":"Eliceiri","given":"Kevin","non-dropping-particle":"","parse-names":false,"suffix":""},{"dropping-particle":"","family":"Tomancak","given":"Pavel","non-dropping-particle":"","parse-names":false,"suffix":""},{"dropping-particle":"","family":"Cardona","given":"Albert","non-dropping-particle":"","parse-names":false,"suffix":""}],"container-title":"Nature Methods","id":"ITEM-1","issue":"7","issued":{"date-parts":[["2012"]]},"page":"676-682","title":"Fiji: an open-source platform for biological-image analysis","type":"article-journal","volume":"9"},"uris":["http://www.mendeley.com/documents/?uuid=2be4c532-e6ac-4061-8e33-72d9d06d6d23"]}],"mendeley":{"formattedCitation":"(Schindelin et al. 2012)","plainTextFormattedCitation":"(Schindelin et al. 2012)","previouslyFormattedCitation":"(Schindelin et al. 2012)"},"properties":{"noteIndex":0},"schema":"https://github.com/citation-style-language/schema/raw/master/csl-citation.json"}</w:instrText>
      </w:r>
      <w:r w:rsidR="00B67B51">
        <w:rPr>
          <w:b w:val="0"/>
          <w:lang w:val="en"/>
        </w:rPr>
        <w:fldChar w:fldCharType="separate"/>
      </w:r>
      <w:r w:rsidR="00B67B51" w:rsidRPr="00B67B51">
        <w:rPr>
          <w:b w:val="0"/>
          <w:noProof/>
          <w:lang w:val="en"/>
        </w:rPr>
        <w:t>(Schindelin et al. 2012)</w:t>
      </w:r>
      <w:r w:rsidR="00B67B51">
        <w:rPr>
          <w:b w:val="0"/>
          <w:lang w:val="en"/>
        </w:rPr>
        <w:fldChar w:fldCharType="end"/>
      </w:r>
      <w:r w:rsidRPr="00DB6DC8">
        <w:rPr>
          <w:b w:val="0"/>
          <w:lang w:val="en"/>
        </w:rPr>
        <w:t xml:space="preserve"> </w:t>
      </w:r>
      <w:r w:rsidRPr="00A32A8A">
        <w:rPr>
          <w:b w:val="0"/>
          <w:lang w:val="en"/>
        </w:rPr>
        <w:t>and custom</w:t>
      </w:r>
      <w:r>
        <w:rPr>
          <w:b w:val="0"/>
          <w:lang w:val="en"/>
        </w:rPr>
        <w:t>-</w:t>
      </w:r>
      <w:r w:rsidRPr="00A32A8A">
        <w:rPr>
          <w:b w:val="0"/>
          <w:lang w:val="en"/>
        </w:rPr>
        <w:t xml:space="preserve">written </w:t>
      </w:r>
      <w:proofErr w:type="spellStart"/>
      <w:r w:rsidRPr="00A32A8A">
        <w:rPr>
          <w:b w:val="0"/>
          <w:lang w:val="en"/>
        </w:rPr>
        <w:t>Matlab</w:t>
      </w:r>
      <w:proofErr w:type="spellEnd"/>
      <w:r w:rsidRPr="00A32A8A">
        <w:rPr>
          <w:b w:val="0"/>
          <w:lang w:val="en"/>
        </w:rPr>
        <w:t xml:space="preserve"> (</w:t>
      </w:r>
      <w:proofErr w:type="spellStart"/>
      <w:r w:rsidRPr="00A32A8A">
        <w:rPr>
          <w:b w:val="0"/>
          <w:lang w:val="en"/>
        </w:rPr>
        <w:t>Mathworks</w:t>
      </w:r>
      <w:proofErr w:type="spellEnd"/>
      <w:r w:rsidRPr="00A32A8A">
        <w:rPr>
          <w:b w:val="0"/>
          <w:lang w:val="en"/>
        </w:rPr>
        <w:t xml:space="preserve">) routines. </w:t>
      </w:r>
    </w:p>
    <w:p w14:paraId="0F9129C7" w14:textId="77777777" w:rsidR="00AC467E" w:rsidRDefault="00AC467E" w:rsidP="00931388">
      <w:pPr>
        <w:pStyle w:val="SMHeading"/>
        <w:spacing w:line="360" w:lineRule="auto"/>
        <w:jc w:val="both"/>
        <w:rPr>
          <w:b w:val="0"/>
          <w:bCs w:val="0"/>
          <w:i/>
        </w:rPr>
      </w:pPr>
      <w:r>
        <w:rPr>
          <w:b w:val="0"/>
          <w:bCs w:val="0"/>
          <w:i/>
        </w:rPr>
        <w:t xml:space="preserve">Overlap lifetime estimation. </w:t>
      </w:r>
      <w:r w:rsidRPr="00B0443F">
        <w:rPr>
          <w:b w:val="0"/>
          <w:bCs w:val="0"/>
          <w:iCs/>
        </w:rPr>
        <w:t>The</w:t>
      </w:r>
      <w:r>
        <w:rPr>
          <w:b w:val="0"/>
          <w:bCs w:val="0"/>
          <w:iCs/>
        </w:rPr>
        <w:t xml:space="preserve"> lifetime of regions of microtubule overlap was estimated for two different configurations: Antiparallel “midzones”, where two dynamic extensions met and formed a dynamic “midzone” (as shown in Figure 1B), and parallel bundles of two dynamic extensions (as shown in Figure 1D). For both antiparallel midzones and parallel bundles, lifetime was taken to start upon the dynamic (GDP) lattices of each involved microtubule being crosslinked (for antiparallel configurations, we additionally required both plus ends to be within 3 microns to each other upon start of the event), and to end upon one of the involved microtubules to shrink back to its GMPCPP-stabilized region. Additionally, for antiparallel bundles the lifetime also ended upon the midzone ceasing to exist. If an overlapping region survived until the end of the recorded time-lapse movie, the event was registered as censored. Figures 1E+F were generated by using the </w:t>
      </w:r>
      <w:proofErr w:type="spellStart"/>
      <w:r>
        <w:rPr>
          <w:b w:val="0"/>
          <w:bCs w:val="0"/>
          <w:iCs/>
        </w:rPr>
        <w:t>Matlab</w:t>
      </w:r>
      <w:proofErr w:type="spellEnd"/>
      <w:r>
        <w:rPr>
          <w:b w:val="0"/>
          <w:bCs w:val="0"/>
          <w:iCs/>
        </w:rPr>
        <w:t xml:space="preserve"> function </w:t>
      </w:r>
      <w:proofErr w:type="spellStart"/>
      <w:r>
        <w:rPr>
          <w:b w:val="0"/>
          <w:bCs w:val="0"/>
          <w:iCs/>
        </w:rPr>
        <w:t>ecdf</w:t>
      </w:r>
      <w:proofErr w:type="spellEnd"/>
      <w:r>
        <w:rPr>
          <w:b w:val="0"/>
          <w:bCs w:val="0"/>
          <w:iCs/>
        </w:rPr>
        <w:t xml:space="preserve"> with setting “survival”.</w:t>
      </w:r>
    </w:p>
    <w:p w14:paraId="4EFC68BF" w14:textId="32E99308" w:rsidR="00AC467E" w:rsidRPr="00670545" w:rsidRDefault="00AC467E" w:rsidP="00931388">
      <w:pPr>
        <w:pStyle w:val="SMHeading"/>
        <w:spacing w:line="360" w:lineRule="auto"/>
        <w:jc w:val="both"/>
        <w:rPr>
          <w:b w:val="0"/>
        </w:rPr>
      </w:pPr>
      <w:r>
        <w:rPr>
          <w:b w:val="0"/>
          <w:bCs w:val="0"/>
          <w:i/>
        </w:rPr>
        <w:t xml:space="preserve">Parameters of microtubule </w:t>
      </w:r>
      <w:r w:rsidRPr="00FB7657">
        <w:rPr>
          <w:b w:val="0"/>
          <w:bCs w:val="0"/>
          <w:i/>
        </w:rPr>
        <w:t>dynamics</w:t>
      </w:r>
      <w:r w:rsidRPr="00FB7657">
        <w:rPr>
          <w:b w:val="0"/>
        </w:rPr>
        <w:t xml:space="preserve"> have been estimated by generating kymographs and approximating the location of microtubule plus ends over time and space with</w:t>
      </w:r>
      <w:r>
        <w:rPr>
          <w:b w:val="0"/>
        </w:rPr>
        <w:t xml:space="preserve"> straight</w:t>
      </w:r>
      <w:r w:rsidRPr="00FB7657">
        <w:rPr>
          <w:b w:val="0"/>
        </w:rPr>
        <w:t xml:space="preserve"> lines (for </w:t>
      </w:r>
      <w:r>
        <w:rPr>
          <w:b w:val="0"/>
        </w:rPr>
        <w:t>set A experiments</w:t>
      </w:r>
      <w:r w:rsidRPr="00FB7657">
        <w:rPr>
          <w:b w:val="0"/>
        </w:rPr>
        <w:t xml:space="preserve">, the Ase1-neon signal was used to visually track microtubule ends, as microtubule were not imaged directly). This directly yielded </w:t>
      </w:r>
      <w:r w:rsidR="00F90CC2">
        <w:rPr>
          <w:b w:val="0"/>
        </w:rPr>
        <w:t>polymerization</w:t>
      </w:r>
      <w:r w:rsidRPr="00FB7657">
        <w:rPr>
          <w:b w:val="0"/>
        </w:rPr>
        <w:t xml:space="preserve"> and </w:t>
      </w:r>
      <w:r w:rsidR="00F90CC2">
        <w:rPr>
          <w:b w:val="0"/>
        </w:rPr>
        <w:t>depolymerization speeds</w:t>
      </w:r>
      <w:r w:rsidRPr="00FB7657">
        <w:rPr>
          <w:b w:val="0"/>
        </w:rPr>
        <w:t>. Rescues were identified as events where a microtubule switches from shrinkage to growth before reaching the GMPCPP-stabilized seed, and catastrophes were events where growth was followed by shrinkage. Rescue and catastrophe rates were estimated by dividing the</w:t>
      </w:r>
      <w:r>
        <w:rPr>
          <w:b w:val="0"/>
        </w:rPr>
        <w:t xml:space="preserve"> number of rescues respectively catastrophes</w:t>
      </w:r>
      <w:r w:rsidRPr="00FB7657">
        <w:rPr>
          <w:b w:val="0"/>
        </w:rPr>
        <w:t xml:space="preserve"> by the sum of the total distance shrunk respectively grown by all plus ends.</w:t>
      </w:r>
    </w:p>
    <w:p w14:paraId="1565A781" w14:textId="0E05CEDC" w:rsidR="00AC467E" w:rsidRDefault="00AC467E" w:rsidP="00931388">
      <w:pPr>
        <w:pStyle w:val="SMHeading"/>
        <w:spacing w:line="360" w:lineRule="auto"/>
        <w:jc w:val="both"/>
        <w:rPr>
          <w:b w:val="0"/>
          <w:lang w:val="en"/>
        </w:rPr>
      </w:pPr>
      <w:r w:rsidRPr="00B33A87">
        <w:rPr>
          <w:b w:val="0"/>
          <w:i/>
          <w:lang w:val="en"/>
        </w:rPr>
        <w:t xml:space="preserve">Single fluorophore quantification. </w:t>
      </w:r>
      <w:r w:rsidRPr="00A32A8A">
        <w:rPr>
          <w:b w:val="0"/>
          <w:lang w:val="en"/>
        </w:rPr>
        <w:t xml:space="preserve">Fluorescent signal of a single </w:t>
      </w:r>
      <w:r>
        <w:rPr>
          <w:b w:val="0"/>
          <w:lang w:val="en"/>
        </w:rPr>
        <w:t xml:space="preserve">Ase1-neon dimer </w:t>
      </w:r>
      <w:r w:rsidRPr="00A32A8A">
        <w:rPr>
          <w:b w:val="0"/>
          <w:lang w:val="en"/>
        </w:rPr>
        <w:t xml:space="preserve">was determined by generating intensity time-traces of </w:t>
      </w:r>
      <w:r>
        <w:rPr>
          <w:b w:val="0"/>
          <w:lang w:val="en"/>
        </w:rPr>
        <w:t xml:space="preserve">Ase1-neon </w:t>
      </w:r>
      <w:r w:rsidRPr="00A32A8A">
        <w:rPr>
          <w:b w:val="0"/>
          <w:lang w:val="en"/>
        </w:rPr>
        <w:t>molecules and estimating the height of the occurring steps</w:t>
      </w:r>
      <w:r>
        <w:rPr>
          <w:b w:val="0"/>
          <w:lang w:val="en"/>
        </w:rPr>
        <w:t xml:space="preserve"> in change of intensity (only small steps, i.e., steps likely to be bleaching steps)</w:t>
      </w:r>
      <w:r w:rsidRPr="00A32A8A">
        <w:rPr>
          <w:b w:val="0"/>
          <w:lang w:val="en"/>
        </w:rPr>
        <w:t xml:space="preserve">. The number of steps was first estimated by eye, and this number was used as input for the </w:t>
      </w:r>
      <w:proofErr w:type="spellStart"/>
      <w:r w:rsidRPr="00A32A8A">
        <w:rPr>
          <w:b w:val="0"/>
          <w:i/>
          <w:lang w:val="en"/>
        </w:rPr>
        <w:t>findchangepoints</w:t>
      </w:r>
      <w:proofErr w:type="spellEnd"/>
      <w:r w:rsidRPr="00A32A8A">
        <w:rPr>
          <w:b w:val="0"/>
          <w:i/>
          <w:lang w:val="en"/>
        </w:rPr>
        <w:t xml:space="preserve"> </w:t>
      </w:r>
      <w:r w:rsidRPr="00A32A8A">
        <w:rPr>
          <w:b w:val="0"/>
          <w:lang w:val="en"/>
        </w:rPr>
        <w:t xml:space="preserve">function of </w:t>
      </w:r>
      <w:proofErr w:type="spellStart"/>
      <w:r w:rsidRPr="00A32A8A">
        <w:rPr>
          <w:b w:val="0"/>
          <w:lang w:val="en"/>
        </w:rPr>
        <w:t>Matlab</w:t>
      </w:r>
      <w:proofErr w:type="spellEnd"/>
      <w:r w:rsidRPr="00A32A8A">
        <w:rPr>
          <w:b w:val="0"/>
          <w:lang w:val="en"/>
        </w:rPr>
        <w:t xml:space="preserve"> to determine the position of the steps (by detection of </w:t>
      </w:r>
      <w:r w:rsidRPr="00A32A8A">
        <w:rPr>
          <w:b w:val="0"/>
          <w:lang w:val="en"/>
        </w:rPr>
        <w:lastRenderedPageBreak/>
        <w:t xml:space="preserve">significant changes of the mean value). To yield the intensity per </w:t>
      </w:r>
      <w:r w:rsidR="00681887">
        <w:rPr>
          <w:b w:val="0"/>
          <w:lang w:val="en"/>
        </w:rPr>
        <w:t>Ase1</w:t>
      </w:r>
      <w:r w:rsidRPr="00A32A8A">
        <w:rPr>
          <w:b w:val="0"/>
          <w:lang w:val="en"/>
        </w:rPr>
        <w:t xml:space="preserve"> </w:t>
      </w:r>
      <w:r>
        <w:rPr>
          <w:b w:val="0"/>
          <w:lang w:val="en"/>
        </w:rPr>
        <w:t>dimer</w:t>
      </w:r>
      <w:r w:rsidRPr="00A32A8A">
        <w:rPr>
          <w:b w:val="0"/>
          <w:lang w:val="en"/>
        </w:rPr>
        <w:t xml:space="preserve">, the </w:t>
      </w:r>
      <w:r>
        <w:rPr>
          <w:b w:val="0"/>
          <w:lang w:val="en"/>
        </w:rPr>
        <w:t xml:space="preserve">median of the </w:t>
      </w:r>
      <w:r w:rsidRPr="00A32A8A">
        <w:rPr>
          <w:b w:val="0"/>
          <w:lang w:val="en"/>
        </w:rPr>
        <w:t xml:space="preserve">heights of these steps </w:t>
      </w:r>
      <w:r>
        <w:rPr>
          <w:b w:val="0"/>
          <w:lang w:val="en"/>
        </w:rPr>
        <w:t>was calculated and multiplied by two</w:t>
      </w:r>
      <w:r w:rsidRPr="00A32A8A">
        <w:rPr>
          <w:b w:val="0"/>
          <w:lang w:val="en"/>
        </w:rPr>
        <w:t xml:space="preserve">. </w:t>
      </w:r>
      <w:r>
        <w:rPr>
          <w:b w:val="0"/>
          <w:lang w:val="en"/>
        </w:rPr>
        <w:t>For the estimation of single Ase1-GFP dimers, the intensity of single diffusive spots of GFP signals on microtubules has been taken at very low concentration of Ase1-GFP in the buffer (no bleaching data available for these experiments).</w:t>
      </w:r>
      <w:r w:rsidRPr="00A32A8A">
        <w:rPr>
          <w:b w:val="0"/>
          <w:lang w:val="en"/>
        </w:rPr>
        <w:t xml:space="preserve"> </w:t>
      </w:r>
      <w:r w:rsidR="00C816E3">
        <w:rPr>
          <w:b w:val="0"/>
          <w:lang w:val="en"/>
        </w:rPr>
        <w:t xml:space="preserve">For </w:t>
      </w:r>
      <w:r w:rsidR="00283791">
        <w:rPr>
          <w:b w:val="0"/>
          <w:lang w:val="en"/>
        </w:rPr>
        <w:t xml:space="preserve">estimation of single fluorophores for </w:t>
      </w:r>
      <w:r w:rsidR="006D161F">
        <w:rPr>
          <w:b w:val="0"/>
          <w:lang w:val="en"/>
        </w:rPr>
        <w:t>s</w:t>
      </w:r>
      <w:r w:rsidR="00283791">
        <w:rPr>
          <w:b w:val="0"/>
          <w:lang w:val="en"/>
        </w:rPr>
        <w:t xml:space="preserve">et B experiments </w:t>
      </w:r>
      <w:r w:rsidR="002D3016">
        <w:rPr>
          <w:b w:val="0"/>
          <w:lang w:val="en"/>
        </w:rPr>
        <w:t xml:space="preserve">we did </w:t>
      </w:r>
      <w:r w:rsidR="006D161F">
        <w:rPr>
          <w:b w:val="0"/>
          <w:lang w:val="en"/>
        </w:rPr>
        <w:t xml:space="preserve">not </w:t>
      </w:r>
      <w:r w:rsidR="00F85D7D">
        <w:rPr>
          <w:b w:val="0"/>
          <w:lang w:val="en"/>
        </w:rPr>
        <w:t xml:space="preserve">have </w:t>
      </w:r>
      <w:r w:rsidR="00E57302">
        <w:rPr>
          <w:b w:val="0"/>
          <w:lang w:val="en"/>
        </w:rPr>
        <w:t>bleaching</w:t>
      </w:r>
      <w:r w:rsidR="00F85D7D">
        <w:rPr>
          <w:b w:val="0"/>
          <w:lang w:val="en"/>
        </w:rPr>
        <w:t xml:space="preserve"> data available, instead we measured</w:t>
      </w:r>
      <w:r w:rsidR="00DA6CD0">
        <w:rPr>
          <w:b w:val="0"/>
          <w:lang w:val="en"/>
        </w:rPr>
        <w:t xml:space="preserve"> the intensity of </w:t>
      </w:r>
      <w:r w:rsidR="00721B17">
        <w:rPr>
          <w:b w:val="0"/>
          <w:lang w:val="en"/>
        </w:rPr>
        <w:t>diffusing molecules</w:t>
      </w:r>
      <w:r w:rsidR="00DA6CD0">
        <w:rPr>
          <w:b w:val="0"/>
          <w:lang w:val="en"/>
        </w:rPr>
        <w:t xml:space="preserve"> (which </w:t>
      </w:r>
      <w:r w:rsidR="006C1FE9">
        <w:rPr>
          <w:b w:val="0"/>
          <w:lang w:val="en"/>
        </w:rPr>
        <w:t>may</w:t>
      </w:r>
      <w:r w:rsidR="00DA6CD0">
        <w:rPr>
          <w:b w:val="0"/>
          <w:lang w:val="en"/>
        </w:rPr>
        <w:t xml:space="preserve"> overestimate the intensity per single molecule).</w:t>
      </w:r>
      <w:r w:rsidR="002D3016">
        <w:rPr>
          <w:b w:val="0"/>
          <w:lang w:val="en"/>
        </w:rPr>
        <w:t xml:space="preserve"> </w:t>
      </w:r>
    </w:p>
    <w:p w14:paraId="16C275DD" w14:textId="3C9C8993" w:rsidR="009E4299" w:rsidRDefault="009E4299" w:rsidP="00931388">
      <w:pPr>
        <w:pStyle w:val="SMHeading"/>
        <w:spacing w:line="360" w:lineRule="auto"/>
        <w:jc w:val="both"/>
        <w:rPr>
          <w:b w:val="0"/>
          <w:lang w:val="en"/>
        </w:rPr>
      </w:pPr>
      <w:r>
        <w:rPr>
          <w:b w:val="0"/>
          <w:i/>
          <w:lang w:val="en"/>
        </w:rPr>
        <w:t>Ase1</w:t>
      </w:r>
      <w:r w:rsidRPr="00E817FB">
        <w:rPr>
          <w:b w:val="0"/>
          <w:i/>
          <w:lang w:val="en"/>
        </w:rPr>
        <w:t xml:space="preserve"> density estimation.</w:t>
      </w:r>
      <w:r>
        <w:rPr>
          <w:u w:val="words"/>
          <w:lang w:val="en"/>
        </w:rPr>
        <w:t xml:space="preserve"> </w:t>
      </w:r>
      <w:r w:rsidR="000D6A8A" w:rsidRPr="000D6A8A">
        <w:rPr>
          <w:b w:val="0"/>
          <w:lang w:val="en"/>
        </w:rPr>
        <w:t>Area selections along the microtubule length (only regions with at least one dynamic extension present were measured)</w:t>
      </w:r>
      <w:r w:rsidRPr="00A32A8A" w:rsidDel="00BA1DA6">
        <w:rPr>
          <w:b w:val="0"/>
          <w:lang w:val="en"/>
        </w:rPr>
        <w:t xml:space="preserve"> </w:t>
      </w:r>
      <w:r w:rsidRPr="00A32A8A">
        <w:rPr>
          <w:b w:val="0"/>
          <w:lang w:val="en"/>
        </w:rPr>
        <w:t xml:space="preserve">were used to read out the </w:t>
      </w:r>
      <w:proofErr w:type="spellStart"/>
      <w:r>
        <w:rPr>
          <w:b w:val="0"/>
          <w:lang w:val="en"/>
        </w:rPr>
        <w:t>mE</w:t>
      </w:r>
      <w:r w:rsidRPr="00A32A8A">
        <w:rPr>
          <w:b w:val="0"/>
          <w:lang w:val="en"/>
        </w:rPr>
        <w:t>GFP</w:t>
      </w:r>
      <w:proofErr w:type="spellEnd"/>
      <w:r w:rsidRPr="00A32A8A">
        <w:rPr>
          <w:b w:val="0"/>
          <w:lang w:val="en"/>
        </w:rPr>
        <w:t xml:space="preserve"> or </w:t>
      </w:r>
      <w:proofErr w:type="spellStart"/>
      <w:r w:rsidRPr="00A32A8A">
        <w:rPr>
          <w:b w:val="0"/>
          <w:lang w:val="en"/>
        </w:rPr>
        <w:t>mCherry</w:t>
      </w:r>
      <w:proofErr w:type="spellEnd"/>
      <w:r w:rsidRPr="00A32A8A">
        <w:rPr>
          <w:b w:val="0"/>
          <w:lang w:val="en"/>
        </w:rPr>
        <w:t xml:space="preserve"> fluorescent signal and to estimate the integrated signal intensity of </w:t>
      </w:r>
      <w:r>
        <w:rPr>
          <w:b w:val="0"/>
          <w:lang w:val="en"/>
        </w:rPr>
        <w:t>GFP</w:t>
      </w:r>
      <w:r w:rsidRPr="00A32A8A">
        <w:rPr>
          <w:b w:val="0"/>
          <w:lang w:val="en"/>
        </w:rPr>
        <w:t xml:space="preserve">- or </w:t>
      </w:r>
      <w:r>
        <w:rPr>
          <w:b w:val="0"/>
          <w:lang w:val="en"/>
        </w:rPr>
        <w:t>neon</w:t>
      </w:r>
      <w:r w:rsidRPr="00A32A8A">
        <w:rPr>
          <w:b w:val="0"/>
          <w:lang w:val="en"/>
        </w:rPr>
        <w:t xml:space="preserve">-labeled </w:t>
      </w:r>
      <w:r>
        <w:rPr>
          <w:b w:val="0"/>
          <w:lang w:val="en"/>
        </w:rPr>
        <w:t>Ase1</w:t>
      </w:r>
      <w:r w:rsidRPr="00A32A8A">
        <w:rPr>
          <w:b w:val="0"/>
          <w:lang w:val="en"/>
        </w:rPr>
        <w:t xml:space="preserve"> bound to the microtubule</w:t>
      </w:r>
      <w:r w:rsidRPr="00DB6DC8">
        <w:rPr>
          <w:b w:val="0"/>
          <w:lang w:val="en"/>
        </w:rPr>
        <w:t>.</w:t>
      </w:r>
      <w:r w:rsidRPr="00A32A8A">
        <w:rPr>
          <w:b w:val="0"/>
          <w:lang w:val="en"/>
        </w:rPr>
        <w:t xml:space="preserve"> The signal in regions directly adjacent to the microtubule was subtracted as background signal</w:t>
      </w:r>
      <w:r w:rsidRPr="00EE7344">
        <w:rPr>
          <w:b w:val="0"/>
          <w:lang w:val="en"/>
        </w:rPr>
        <w:t xml:space="preserve">. The density of </w:t>
      </w:r>
      <w:r>
        <w:rPr>
          <w:b w:val="0"/>
          <w:lang w:val="en"/>
        </w:rPr>
        <w:t>GFP</w:t>
      </w:r>
      <w:r w:rsidRPr="00EE7344">
        <w:rPr>
          <w:b w:val="0"/>
          <w:lang w:val="en"/>
        </w:rPr>
        <w:t xml:space="preserve">- or </w:t>
      </w:r>
      <w:r>
        <w:rPr>
          <w:b w:val="0"/>
          <w:lang w:val="en"/>
        </w:rPr>
        <w:t>neon</w:t>
      </w:r>
      <w:r w:rsidRPr="00EE7344">
        <w:rPr>
          <w:b w:val="0"/>
          <w:lang w:val="en"/>
        </w:rPr>
        <w:t xml:space="preserve">-labeled </w:t>
      </w:r>
      <w:r>
        <w:rPr>
          <w:b w:val="0"/>
          <w:lang w:val="en"/>
        </w:rPr>
        <w:t>Ase1</w:t>
      </w:r>
      <w:r w:rsidRPr="00EE7344">
        <w:rPr>
          <w:b w:val="0"/>
          <w:lang w:val="en"/>
        </w:rPr>
        <w:t xml:space="preserve"> bound to the microtubule was then estimated by dividing the integrated intensity by </w:t>
      </w:r>
      <w:r>
        <w:rPr>
          <w:b w:val="0"/>
          <w:lang w:val="en"/>
        </w:rPr>
        <w:t xml:space="preserve">the </w:t>
      </w:r>
      <w:r w:rsidRPr="00EE7344">
        <w:rPr>
          <w:b w:val="0"/>
          <w:lang w:val="en"/>
        </w:rPr>
        <w:t xml:space="preserve">estimated intensity per single </w:t>
      </w:r>
      <w:r>
        <w:rPr>
          <w:b w:val="0"/>
          <w:lang w:val="en"/>
        </w:rPr>
        <w:t xml:space="preserve">fluorescent </w:t>
      </w:r>
      <w:r w:rsidRPr="00EE7344">
        <w:rPr>
          <w:b w:val="0"/>
          <w:lang w:val="en"/>
        </w:rPr>
        <w:t>molecule</w:t>
      </w:r>
      <w:r>
        <w:rPr>
          <w:b w:val="0"/>
          <w:lang w:val="en"/>
        </w:rPr>
        <w:t xml:space="preserve"> (either GFP or neon, see below)</w:t>
      </w:r>
      <w:r w:rsidRPr="00EE7344">
        <w:rPr>
          <w:b w:val="0"/>
          <w:lang w:val="en"/>
        </w:rPr>
        <w:t xml:space="preserve"> </w:t>
      </w:r>
      <w:r>
        <w:rPr>
          <w:b w:val="0"/>
          <w:lang w:val="en"/>
        </w:rPr>
        <w:t>and</w:t>
      </w:r>
      <w:r w:rsidRPr="00EE7344">
        <w:rPr>
          <w:b w:val="0"/>
          <w:lang w:val="en"/>
        </w:rPr>
        <w:t xml:space="preserve"> </w:t>
      </w:r>
      <w:r>
        <w:rPr>
          <w:b w:val="0"/>
          <w:lang w:val="en"/>
        </w:rPr>
        <w:t xml:space="preserve">the </w:t>
      </w:r>
      <w:r w:rsidRPr="00EE7344">
        <w:rPr>
          <w:b w:val="0"/>
          <w:lang w:val="en"/>
        </w:rPr>
        <w:t>length</w:t>
      </w:r>
      <w:r>
        <w:rPr>
          <w:b w:val="0"/>
          <w:lang w:val="en"/>
        </w:rPr>
        <w:t xml:space="preserve"> of the region</w:t>
      </w:r>
      <w:r w:rsidRPr="00EE7344">
        <w:rPr>
          <w:b w:val="0"/>
          <w:lang w:val="en"/>
        </w:rPr>
        <w:t xml:space="preserve">. </w:t>
      </w:r>
    </w:p>
    <w:p w14:paraId="7A9B54EF" w14:textId="19B6942A" w:rsidR="008405B3" w:rsidRPr="00002FA4" w:rsidRDefault="008405B3" w:rsidP="00931388">
      <w:pPr>
        <w:pStyle w:val="SMHeading"/>
        <w:spacing w:line="360" w:lineRule="auto"/>
        <w:jc w:val="both"/>
        <w:rPr>
          <w:b w:val="0"/>
          <w:lang w:val="en"/>
        </w:rPr>
      </w:pPr>
      <w:r>
        <w:rPr>
          <w:b w:val="0"/>
          <w:i/>
          <w:lang w:val="en"/>
        </w:rPr>
        <w:t xml:space="preserve">Estimation </w:t>
      </w:r>
      <w:r w:rsidRPr="001B0287">
        <w:rPr>
          <w:b w:val="0"/>
          <w:i/>
          <w:lang w:val="en"/>
        </w:rPr>
        <w:t xml:space="preserve">of amount of Ase1 being swept. </w:t>
      </w:r>
      <w:r w:rsidRPr="001B0287">
        <w:rPr>
          <w:b w:val="0"/>
          <w:lang w:val="en"/>
        </w:rPr>
        <w:t xml:space="preserve">To estimate the number of swept Ase1 molecules for Figure 3, </w:t>
      </w:r>
      <w:r>
        <w:rPr>
          <w:b w:val="0"/>
          <w:lang w:val="en"/>
        </w:rPr>
        <w:t xml:space="preserve">we first obtained density traces for each frame during a microtubule shrinkage period. These traces were obtained by summing the pixel intensities perpendicular to the microtubule. For each frame f </w:t>
      </w:r>
      <w:r w:rsidRPr="001B0287">
        <w:rPr>
          <w:b w:val="0"/>
          <w:lang w:val="en"/>
        </w:rPr>
        <w:t xml:space="preserve">we analyzed </w:t>
      </w:r>
      <w:r>
        <w:rPr>
          <w:b w:val="0"/>
          <w:lang w:val="en"/>
        </w:rPr>
        <w:t>the corresponding</w:t>
      </w:r>
      <w:r w:rsidRPr="001B0287">
        <w:rPr>
          <w:b w:val="0"/>
          <w:lang w:val="en"/>
        </w:rPr>
        <w:t xml:space="preserve"> </w:t>
      </w:r>
      <w:r>
        <w:rPr>
          <w:b w:val="0"/>
          <w:lang w:val="en"/>
        </w:rPr>
        <w:t>density trace</w:t>
      </w:r>
      <w:r w:rsidRPr="001B0287">
        <w:rPr>
          <w:b w:val="0"/>
          <w:lang w:val="en"/>
        </w:rPr>
        <w:t xml:space="preserve"> </w:t>
      </w:r>
      <w:r>
        <w:rPr>
          <w:b w:val="0"/>
          <w:lang w:val="en"/>
        </w:rPr>
        <w:t>D</w:t>
      </w:r>
      <w:r w:rsidRPr="00D43CE3">
        <w:rPr>
          <w:b w:val="0"/>
          <w:vertAlign w:val="subscript"/>
          <w:lang w:val="en"/>
        </w:rPr>
        <w:t>f</w:t>
      </w:r>
      <w:r>
        <w:rPr>
          <w:b w:val="0"/>
          <w:lang w:val="en"/>
        </w:rPr>
        <w:t xml:space="preserve"> </w:t>
      </w:r>
      <w:r w:rsidRPr="001B0287">
        <w:rPr>
          <w:b w:val="0"/>
          <w:lang w:val="en"/>
        </w:rPr>
        <w:t>as follows</w:t>
      </w:r>
      <w:r>
        <w:rPr>
          <w:b w:val="0"/>
          <w:lang w:val="en"/>
        </w:rPr>
        <w:t>. (1) We computed D</w:t>
      </w:r>
      <w:r>
        <w:rPr>
          <w:b w:val="0"/>
          <w:vertAlign w:val="subscript"/>
          <w:lang w:val="en"/>
        </w:rPr>
        <w:t>s</w:t>
      </w:r>
      <w:r>
        <w:rPr>
          <w:b w:val="0"/>
          <w:lang w:val="en"/>
        </w:rPr>
        <w:t xml:space="preserve"> by subtracting the density trace </w:t>
      </w:r>
      <w:proofErr w:type="spellStart"/>
      <w:r>
        <w:rPr>
          <w:b w:val="0"/>
          <w:lang w:val="en"/>
        </w:rPr>
        <w:t>D</w:t>
      </w:r>
      <w:r>
        <w:rPr>
          <w:b w:val="0"/>
          <w:vertAlign w:val="subscript"/>
          <w:lang w:val="en"/>
        </w:rPr>
        <w:t>before_catastrophe</w:t>
      </w:r>
      <w:proofErr w:type="spellEnd"/>
      <w:r>
        <w:rPr>
          <w:b w:val="0"/>
          <w:lang w:val="en"/>
        </w:rPr>
        <w:t xml:space="preserve"> of the microtubule before the catastrophe had occurred from D</w:t>
      </w:r>
      <w:r w:rsidRPr="00D43CE3">
        <w:rPr>
          <w:b w:val="0"/>
          <w:vertAlign w:val="subscript"/>
          <w:lang w:val="en"/>
        </w:rPr>
        <w:t>f</w:t>
      </w:r>
      <w:r>
        <w:rPr>
          <w:b w:val="0"/>
          <w:lang w:val="en"/>
        </w:rPr>
        <w:t xml:space="preserve"> (D</w:t>
      </w:r>
      <w:r w:rsidRPr="00C25332">
        <w:rPr>
          <w:b w:val="0"/>
          <w:vertAlign w:val="subscript"/>
          <w:lang w:val="en"/>
        </w:rPr>
        <w:t>s</w:t>
      </w:r>
      <w:r>
        <w:rPr>
          <w:b w:val="0"/>
          <w:lang w:val="en"/>
        </w:rPr>
        <w:t xml:space="preserve"> = D</w:t>
      </w:r>
      <w:r w:rsidRPr="00C25332">
        <w:rPr>
          <w:b w:val="0"/>
          <w:vertAlign w:val="subscript"/>
          <w:lang w:val="en"/>
        </w:rPr>
        <w:t>f</w:t>
      </w:r>
      <w:r>
        <w:rPr>
          <w:b w:val="0"/>
          <w:lang w:val="en"/>
        </w:rPr>
        <w:t xml:space="preserve"> - </w:t>
      </w:r>
      <w:proofErr w:type="spellStart"/>
      <w:r>
        <w:rPr>
          <w:b w:val="0"/>
          <w:lang w:val="en"/>
        </w:rPr>
        <w:t>D</w:t>
      </w:r>
      <w:r>
        <w:rPr>
          <w:b w:val="0"/>
          <w:vertAlign w:val="subscript"/>
          <w:lang w:val="en"/>
        </w:rPr>
        <w:t>before_catastrophe</w:t>
      </w:r>
      <w:proofErr w:type="spellEnd"/>
      <w:r>
        <w:rPr>
          <w:b w:val="0"/>
          <w:lang w:val="en"/>
        </w:rPr>
        <w:t xml:space="preserve">) (2) We obtained x = 0 = </w:t>
      </w:r>
      <w:proofErr w:type="spellStart"/>
      <w:r>
        <w:rPr>
          <w:b w:val="0"/>
          <w:lang w:val="en"/>
        </w:rPr>
        <w:t>X</w:t>
      </w:r>
      <w:r w:rsidRPr="00512A48">
        <w:rPr>
          <w:b w:val="0"/>
          <w:vertAlign w:val="subscript"/>
          <w:lang w:val="en"/>
        </w:rPr>
        <w:t>D</w:t>
      </w:r>
      <w:r>
        <w:rPr>
          <w:b w:val="0"/>
          <w:vertAlign w:val="subscript"/>
          <w:lang w:val="en"/>
        </w:rPr>
        <w:t>s</w:t>
      </w:r>
      <w:r w:rsidRPr="00512A48">
        <w:rPr>
          <w:b w:val="0"/>
          <w:vertAlign w:val="subscript"/>
          <w:lang w:val="en"/>
        </w:rPr>
        <w:t>max</w:t>
      </w:r>
      <w:proofErr w:type="spellEnd"/>
      <w:r w:rsidRPr="00FB4B11">
        <w:rPr>
          <w:b w:val="0"/>
          <w:lang w:val="en"/>
        </w:rPr>
        <w:t>,</w:t>
      </w:r>
      <w:r>
        <w:rPr>
          <w:b w:val="0"/>
          <w:lang w:val="en"/>
        </w:rPr>
        <w:t xml:space="preserve"> the location of the local maximum of D</w:t>
      </w:r>
      <w:r w:rsidRPr="00560AA6">
        <w:rPr>
          <w:b w:val="0"/>
          <w:vertAlign w:val="subscript"/>
          <w:lang w:val="en"/>
        </w:rPr>
        <w:t>s</w:t>
      </w:r>
      <w:r>
        <w:rPr>
          <w:b w:val="0"/>
          <w:lang w:val="en"/>
        </w:rPr>
        <w:t xml:space="preserve"> in vicinity of the microtubule plus end. (3) We obtained </w:t>
      </w:r>
      <w:proofErr w:type="spellStart"/>
      <w:r>
        <w:rPr>
          <w:b w:val="0"/>
          <w:lang w:val="en"/>
        </w:rPr>
        <w:t>X</w:t>
      </w:r>
      <w:r w:rsidRPr="00512A48">
        <w:rPr>
          <w:b w:val="0"/>
          <w:vertAlign w:val="subscript"/>
          <w:lang w:val="en"/>
        </w:rPr>
        <w:t>D</w:t>
      </w:r>
      <w:r>
        <w:rPr>
          <w:b w:val="0"/>
          <w:vertAlign w:val="subscript"/>
          <w:lang w:val="en"/>
        </w:rPr>
        <w:t>sright</w:t>
      </w:r>
      <w:proofErr w:type="spellEnd"/>
      <w:r>
        <w:rPr>
          <w:b w:val="0"/>
          <w:lang w:val="en"/>
        </w:rPr>
        <w:t xml:space="preserve"> by finding the first local minimum of D</w:t>
      </w:r>
      <w:r w:rsidRPr="00560AA6">
        <w:rPr>
          <w:b w:val="0"/>
          <w:vertAlign w:val="subscript"/>
          <w:lang w:val="en"/>
        </w:rPr>
        <w:t>s</w:t>
      </w:r>
      <w:r>
        <w:rPr>
          <w:b w:val="0"/>
          <w:lang w:val="en"/>
        </w:rPr>
        <w:t xml:space="preserve"> to the right of </w:t>
      </w:r>
      <w:proofErr w:type="spellStart"/>
      <w:r>
        <w:rPr>
          <w:b w:val="0"/>
          <w:lang w:val="en"/>
        </w:rPr>
        <w:t>X</w:t>
      </w:r>
      <w:r w:rsidRPr="00512A48">
        <w:rPr>
          <w:b w:val="0"/>
          <w:vertAlign w:val="subscript"/>
          <w:lang w:val="en"/>
        </w:rPr>
        <w:t>D</w:t>
      </w:r>
      <w:r>
        <w:rPr>
          <w:b w:val="0"/>
          <w:vertAlign w:val="subscript"/>
          <w:lang w:val="en"/>
        </w:rPr>
        <w:t>sright</w:t>
      </w:r>
      <w:proofErr w:type="spellEnd"/>
      <w:r>
        <w:rPr>
          <w:b w:val="0"/>
          <w:lang w:val="en"/>
        </w:rPr>
        <w:t xml:space="preserve"> (to reduce the effect of noise, we smoothed D</w:t>
      </w:r>
      <w:r w:rsidRPr="000B55B6">
        <w:rPr>
          <w:b w:val="0"/>
          <w:vertAlign w:val="subscript"/>
          <w:lang w:val="en"/>
        </w:rPr>
        <w:t>s</w:t>
      </w:r>
      <w:r>
        <w:rPr>
          <w:b w:val="0"/>
          <w:lang w:val="en"/>
        </w:rPr>
        <w:t xml:space="preserve"> for this computation). “Right” of D</w:t>
      </w:r>
      <w:r w:rsidRPr="001158C7">
        <w:rPr>
          <w:b w:val="0"/>
          <w:vertAlign w:val="subscript"/>
          <w:lang w:val="en"/>
        </w:rPr>
        <w:t>s</w:t>
      </w:r>
      <w:r>
        <w:rPr>
          <w:b w:val="0"/>
          <w:lang w:val="en"/>
        </w:rPr>
        <w:t>, in our chosen coordinate system, means toward the microtubule seed</w:t>
      </w:r>
      <w:r w:rsidR="00E3193B">
        <w:rPr>
          <w:b w:val="0"/>
          <w:lang w:val="en"/>
        </w:rPr>
        <w:t xml:space="preserve"> (x &gt; 0)</w:t>
      </w:r>
      <w:r>
        <w:rPr>
          <w:b w:val="0"/>
          <w:lang w:val="en"/>
        </w:rPr>
        <w:t xml:space="preserve">. (4) </w:t>
      </w:r>
      <w:proofErr w:type="spellStart"/>
      <w:r w:rsidRPr="00280025">
        <w:rPr>
          <w:b w:val="0"/>
        </w:rPr>
        <w:t>X</w:t>
      </w:r>
      <w:r w:rsidRPr="00280025">
        <w:rPr>
          <w:b w:val="0"/>
          <w:vertAlign w:val="subscript"/>
        </w:rPr>
        <w:t>Dsleft</w:t>
      </w:r>
      <w:proofErr w:type="spellEnd"/>
      <w:r w:rsidRPr="00280025">
        <w:rPr>
          <w:b w:val="0"/>
          <w:vertAlign w:val="subscript"/>
        </w:rPr>
        <w:t xml:space="preserve"> </w:t>
      </w:r>
      <w:r w:rsidRPr="00280025">
        <w:rPr>
          <w:b w:val="0"/>
        </w:rPr>
        <w:t xml:space="preserve">= </w:t>
      </w:r>
      <w:proofErr w:type="spellStart"/>
      <w:r w:rsidRPr="00280025">
        <w:rPr>
          <w:b w:val="0"/>
        </w:rPr>
        <w:t>X</w:t>
      </w:r>
      <w:r w:rsidRPr="00280025">
        <w:rPr>
          <w:b w:val="0"/>
          <w:vertAlign w:val="subscript"/>
        </w:rPr>
        <w:t>Dsmax</w:t>
      </w:r>
      <w:proofErr w:type="spellEnd"/>
      <w:r w:rsidRPr="00280025">
        <w:rPr>
          <w:b w:val="0"/>
          <w:vertAlign w:val="subscript"/>
        </w:rPr>
        <w:t xml:space="preserve"> </w:t>
      </w:r>
      <w:r w:rsidRPr="00280025">
        <w:rPr>
          <w:b w:val="0"/>
        </w:rPr>
        <w:t>– 471nm (</w:t>
      </w:r>
      <w:r>
        <w:rPr>
          <w:b w:val="0"/>
        </w:rPr>
        <w:t xml:space="preserve">471 nm = </w:t>
      </w:r>
      <w:r w:rsidRPr="00280025">
        <w:rPr>
          <w:b w:val="0"/>
        </w:rPr>
        <w:t>3 pixels).</w:t>
      </w:r>
      <w:r>
        <w:rPr>
          <w:b w:val="0"/>
          <w:lang w:val="en"/>
        </w:rPr>
        <w:t xml:space="preserve"> </w:t>
      </w:r>
      <w:r w:rsidRPr="00973FCB">
        <w:rPr>
          <w:b w:val="0"/>
        </w:rPr>
        <w:t>(</w:t>
      </w:r>
      <w:r>
        <w:rPr>
          <w:b w:val="0"/>
        </w:rPr>
        <w:t>5</w:t>
      </w:r>
      <w:r w:rsidRPr="00973FCB">
        <w:rPr>
          <w:b w:val="0"/>
        </w:rPr>
        <w:t xml:space="preserve">) </w:t>
      </w:r>
      <w:r w:rsidRPr="00C83E7B">
        <w:rPr>
          <w:b w:val="0"/>
        </w:rPr>
        <w:t>We computed D</w:t>
      </w:r>
      <w:r w:rsidRPr="00C83E7B">
        <w:rPr>
          <w:b w:val="0"/>
          <w:vertAlign w:val="subscript"/>
        </w:rPr>
        <w:t>A</w:t>
      </w:r>
      <w:r w:rsidRPr="00973FCB">
        <w:rPr>
          <w:b w:val="0"/>
        </w:rPr>
        <w:t xml:space="preserve">. </w:t>
      </w:r>
      <w:r w:rsidRPr="00280025">
        <w:rPr>
          <w:b w:val="0"/>
        </w:rPr>
        <w:t>D</w:t>
      </w:r>
      <w:r w:rsidRPr="00280025">
        <w:rPr>
          <w:b w:val="0"/>
          <w:vertAlign w:val="subscript"/>
        </w:rPr>
        <w:t xml:space="preserve">A </w:t>
      </w:r>
      <w:r w:rsidRPr="00280025">
        <w:rPr>
          <w:b w:val="0"/>
        </w:rPr>
        <w:t>is equal to D</w:t>
      </w:r>
      <w:r w:rsidRPr="00280025">
        <w:rPr>
          <w:b w:val="0"/>
          <w:vertAlign w:val="subscript"/>
        </w:rPr>
        <w:t>f</w:t>
      </w:r>
      <w:r w:rsidRPr="00280025">
        <w:rPr>
          <w:b w:val="0"/>
        </w:rPr>
        <w:t xml:space="preserve"> </w:t>
      </w:r>
      <w:r>
        <w:rPr>
          <w:b w:val="0"/>
        </w:rPr>
        <w:t>to</w:t>
      </w:r>
      <w:r w:rsidRPr="00280025">
        <w:rPr>
          <w:b w:val="0"/>
        </w:rPr>
        <w:t xml:space="preserve"> th</w:t>
      </w:r>
      <w:r>
        <w:rPr>
          <w:b w:val="0"/>
        </w:rPr>
        <w:t xml:space="preserve">e left of </w:t>
      </w:r>
      <w:proofErr w:type="spellStart"/>
      <w:r>
        <w:rPr>
          <w:b w:val="0"/>
          <w:lang w:val="en"/>
        </w:rPr>
        <w:t>X</w:t>
      </w:r>
      <w:r w:rsidRPr="00512A48">
        <w:rPr>
          <w:b w:val="0"/>
          <w:vertAlign w:val="subscript"/>
          <w:lang w:val="en"/>
        </w:rPr>
        <w:t>D</w:t>
      </w:r>
      <w:r>
        <w:rPr>
          <w:b w:val="0"/>
          <w:vertAlign w:val="subscript"/>
          <w:lang w:val="en"/>
        </w:rPr>
        <w:t>s</w:t>
      </w:r>
      <w:r w:rsidRPr="00512A48">
        <w:rPr>
          <w:b w:val="0"/>
          <w:vertAlign w:val="subscript"/>
          <w:lang w:val="en"/>
        </w:rPr>
        <w:t>max</w:t>
      </w:r>
      <w:proofErr w:type="spellEnd"/>
      <w:r w:rsidRPr="00280025">
        <w:rPr>
          <w:b w:val="0"/>
          <w:lang w:val="en"/>
        </w:rPr>
        <w:t>, and</w:t>
      </w:r>
      <w:r>
        <w:rPr>
          <w:b w:val="0"/>
          <w:lang w:val="en"/>
        </w:rPr>
        <w:t xml:space="preserve"> equal to D</w:t>
      </w:r>
      <w:r>
        <w:rPr>
          <w:b w:val="0"/>
          <w:vertAlign w:val="subscript"/>
          <w:lang w:val="en"/>
        </w:rPr>
        <w:t>s</w:t>
      </w:r>
      <w:r>
        <w:rPr>
          <w:b w:val="0"/>
          <w:lang w:val="en"/>
        </w:rPr>
        <w:t xml:space="preserve"> + D</w:t>
      </w:r>
      <w:r w:rsidRPr="00202FB0">
        <w:rPr>
          <w:b w:val="0"/>
          <w:vertAlign w:val="subscript"/>
          <w:lang w:val="en"/>
        </w:rPr>
        <w:t>f</w:t>
      </w:r>
      <w:r>
        <w:rPr>
          <w:b w:val="0"/>
          <w:lang w:val="en"/>
        </w:rPr>
        <w:t>(</w:t>
      </w:r>
      <w:proofErr w:type="spellStart"/>
      <w:r>
        <w:rPr>
          <w:b w:val="0"/>
          <w:lang w:val="en"/>
        </w:rPr>
        <w:t>X</w:t>
      </w:r>
      <w:r w:rsidRPr="00512A48">
        <w:rPr>
          <w:b w:val="0"/>
          <w:vertAlign w:val="subscript"/>
          <w:lang w:val="en"/>
        </w:rPr>
        <w:t>D</w:t>
      </w:r>
      <w:r>
        <w:rPr>
          <w:b w:val="0"/>
          <w:vertAlign w:val="subscript"/>
          <w:lang w:val="en"/>
        </w:rPr>
        <w:t>s</w:t>
      </w:r>
      <w:r w:rsidRPr="00512A48">
        <w:rPr>
          <w:b w:val="0"/>
          <w:vertAlign w:val="subscript"/>
          <w:lang w:val="en"/>
        </w:rPr>
        <w:t>max</w:t>
      </w:r>
      <w:proofErr w:type="spellEnd"/>
      <w:r>
        <w:rPr>
          <w:b w:val="0"/>
          <w:lang w:val="en"/>
        </w:rPr>
        <w:t>) – D</w:t>
      </w:r>
      <w:r>
        <w:rPr>
          <w:b w:val="0"/>
          <w:vertAlign w:val="subscript"/>
          <w:lang w:val="en"/>
        </w:rPr>
        <w:t>s</w:t>
      </w:r>
      <w:r>
        <w:rPr>
          <w:b w:val="0"/>
          <w:lang w:val="en"/>
        </w:rPr>
        <w:t>(</w:t>
      </w:r>
      <w:proofErr w:type="spellStart"/>
      <w:r>
        <w:rPr>
          <w:b w:val="0"/>
          <w:lang w:val="en"/>
        </w:rPr>
        <w:t>X</w:t>
      </w:r>
      <w:r w:rsidRPr="00512A48">
        <w:rPr>
          <w:b w:val="0"/>
          <w:vertAlign w:val="subscript"/>
          <w:lang w:val="en"/>
        </w:rPr>
        <w:t>D</w:t>
      </w:r>
      <w:r>
        <w:rPr>
          <w:b w:val="0"/>
          <w:vertAlign w:val="subscript"/>
          <w:lang w:val="en"/>
        </w:rPr>
        <w:t>s</w:t>
      </w:r>
      <w:r w:rsidRPr="00512A48">
        <w:rPr>
          <w:b w:val="0"/>
          <w:vertAlign w:val="subscript"/>
          <w:lang w:val="en"/>
        </w:rPr>
        <w:t>max</w:t>
      </w:r>
      <w:proofErr w:type="spellEnd"/>
      <w:r>
        <w:rPr>
          <w:b w:val="0"/>
          <w:lang w:val="en"/>
        </w:rPr>
        <w:t xml:space="preserve">) to the right of </w:t>
      </w:r>
      <w:proofErr w:type="spellStart"/>
      <w:r>
        <w:rPr>
          <w:b w:val="0"/>
          <w:lang w:val="en"/>
        </w:rPr>
        <w:t>X</w:t>
      </w:r>
      <w:r>
        <w:rPr>
          <w:b w:val="0"/>
          <w:vertAlign w:val="subscript"/>
          <w:lang w:val="en"/>
        </w:rPr>
        <w:t>D</w:t>
      </w:r>
      <w:r w:rsidRPr="005861B7">
        <w:rPr>
          <w:b w:val="0"/>
          <w:vertAlign w:val="subscript"/>
          <w:lang w:val="en"/>
        </w:rPr>
        <w:t>smax</w:t>
      </w:r>
      <w:proofErr w:type="spellEnd"/>
      <w:r>
        <w:rPr>
          <w:b w:val="0"/>
          <w:lang w:val="en"/>
        </w:rPr>
        <w:t xml:space="preserve">. (6) We fitted a distribution </w:t>
      </w:r>
      <w:r w:rsidR="00942792">
        <w:rPr>
          <w:b w:val="0"/>
          <w:lang w:val="en"/>
        </w:rPr>
        <w:t>Y</w:t>
      </w:r>
      <w:r w:rsidR="00942792" w:rsidRPr="00942792">
        <w:rPr>
          <w:b w:val="0"/>
          <w:vertAlign w:val="subscript"/>
          <w:lang w:val="en"/>
        </w:rPr>
        <w:t>F</w:t>
      </w:r>
      <w:r>
        <w:rPr>
          <w:b w:val="0"/>
          <w:lang w:val="en"/>
        </w:rPr>
        <w:t xml:space="preserve"> </w:t>
      </w:r>
      <w:r w:rsidR="00942792">
        <w:rPr>
          <w:b w:val="0"/>
          <w:lang w:val="en"/>
        </w:rPr>
        <w:t xml:space="preserve">(shape see below) </w:t>
      </w:r>
      <w:r>
        <w:rPr>
          <w:b w:val="0"/>
          <w:lang w:val="en"/>
        </w:rPr>
        <w:t xml:space="preserve">plus an error function </w:t>
      </w:r>
      <w:r w:rsidR="00942792">
        <w:rPr>
          <w:b w:val="0"/>
          <w:lang w:val="en"/>
        </w:rPr>
        <w:t>Y</w:t>
      </w:r>
      <w:r w:rsidRPr="00942792">
        <w:rPr>
          <w:b w:val="0"/>
          <w:vertAlign w:val="subscript"/>
          <w:lang w:val="en"/>
        </w:rPr>
        <w:t>E</w:t>
      </w:r>
      <w:r>
        <w:rPr>
          <w:b w:val="0"/>
          <w:lang w:val="en"/>
        </w:rPr>
        <w:t xml:space="preserve"> to D</w:t>
      </w:r>
      <w:r w:rsidRPr="002210E9">
        <w:rPr>
          <w:b w:val="0"/>
          <w:vertAlign w:val="subscript"/>
          <w:lang w:val="en"/>
        </w:rPr>
        <w:t>A</w:t>
      </w:r>
      <w:r>
        <w:rPr>
          <w:b w:val="0"/>
          <w:vertAlign w:val="subscript"/>
          <w:lang w:val="en"/>
        </w:rPr>
        <w:t xml:space="preserve"> </w:t>
      </w:r>
      <w:r>
        <w:rPr>
          <w:b w:val="0"/>
          <w:lang w:val="en"/>
        </w:rPr>
        <w:t xml:space="preserve">between </w:t>
      </w:r>
      <w:proofErr w:type="spellStart"/>
      <w:r w:rsidRPr="00280025">
        <w:rPr>
          <w:b w:val="0"/>
        </w:rPr>
        <w:t>X</w:t>
      </w:r>
      <w:r w:rsidRPr="00280025">
        <w:rPr>
          <w:b w:val="0"/>
          <w:vertAlign w:val="subscript"/>
        </w:rPr>
        <w:t>Dsleft</w:t>
      </w:r>
      <w:proofErr w:type="spellEnd"/>
      <w:r>
        <w:rPr>
          <w:b w:val="0"/>
          <w:lang w:val="en"/>
        </w:rPr>
        <w:t xml:space="preserve"> and </w:t>
      </w:r>
      <w:proofErr w:type="spellStart"/>
      <w:r>
        <w:rPr>
          <w:b w:val="0"/>
          <w:lang w:val="en"/>
        </w:rPr>
        <w:t>X</w:t>
      </w:r>
      <w:r w:rsidRPr="00512A48">
        <w:rPr>
          <w:b w:val="0"/>
          <w:vertAlign w:val="subscript"/>
          <w:lang w:val="en"/>
        </w:rPr>
        <w:t>D</w:t>
      </w:r>
      <w:r>
        <w:rPr>
          <w:b w:val="0"/>
          <w:vertAlign w:val="subscript"/>
          <w:lang w:val="en"/>
        </w:rPr>
        <w:t>sright</w:t>
      </w:r>
      <w:proofErr w:type="spellEnd"/>
      <w:r>
        <w:rPr>
          <w:b w:val="0"/>
          <w:lang w:val="en"/>
        </w:rPr>
        <w:t xml:space="preserve">. We required both </w:t>
      </w:r>
      <w:r w:rsidR="00942792">
        <w:rPr>
          <w:b w:val="0"/>
          <w:lang w:val="en"/>
        </w:rPr>
        <w:t>Y</w:t>
      </w:r>
      <w:r w:rsidR="00942792" w:rsidRPr="00942792">
        <w:rPr>
          <w:b w:val="0"/>
          <w:vertAlign w:val="subscript"/>
          <w:lang w:val="en"/>
        </w:rPr>
        <w:t>F</w:t>
      </w:r>
      <w:r>
        <w:rPr>
          <w:b w:val="0"/>
          <w:lang w:val="en"/>
        </w:rPr>
        <w:t xml:space="preserve"> and the error function to </w:t>
      </w:r>
      <w:r w:rsidR="00AD1256">
        <w:rPr>
          <w:b w:val="0"/>
          <w:lang w:val="en"/>
        </w:rPr>
        <w:t>not have any x-offset:</w:t>
      </w:r>
      <w:r w:rsidR="00942792">
        <w:rPr>
          <w:b w:val="0"/>
          <w:lang w:val="en"/>
        </w:rPr>
        <w:t xml:space="preserve"> Y</w:t>
      </w:r>
      <w:r w:rsidR="00942792" w:rsidRPr="00942792">
        <w:rPr>
          <w:b w:val="0"/>
          <w:vertAlign w:val="subscript"/>
          <w:lang w:val="en"/>
        </w:rPr>
        <w:t>F</w:t>
      </w:r>
      <w:r w:rsidR="00942792">
        <w:rPr>
          <w:b w:val="0"/>
          <w:lang w:val="en"/>
        </w:rPr>
        <w:t xml:space="preserve"> was </w:t>
      </w:r>
      <w:r w:rsidR="00605043">
        <w:rPr>
          <w:b w:val="0"/>
          <w:lang w:val="en"/>
        </w:rPr>
        <w:t xml:space="preserve">a right-sided </w:t>
      </w:r>
      <w:r w:rsidR="002B62FF">
        <w:rPr>
          <w:b w:val="0"/>
          <w:lang w:val="en"/>
        </w:rPr>
        <w:t xml:space="preserve">decaying </w:t>
      </w:r>
      <w:r w:rsidR="00605043">
        <w:rPr>
          <w:b w:val="0"/>
          <w:lang w:val="en"/>
        </w:rPr>
        <w:t xml:space="preserve">exponential </w:t>
      </w:r>
      <w:r w:rsidR="00150543">
        <w:rPr>
          <w:b w:val="0"/>
          <w:lang w:val="en"/>
        </w:rPr>
        <w:t>exp(-x/</w:t>
      </w:r>
      <w:r w:rsidR="00150543" w:rsidRPr="00150543">
        <w:rPr>
          <w:b w:val="0"/>
          <w:lang w:val="en"/>
        </w:rPr>
        <w:t xml:space="preserve"> </w:t>
      </w:r>
      <w:r w:rsidR="00150543">
        <w:rPr>
          <w:b w:val="0"/>
          <w:lang w:val="en"/>
        </w:rPr>
        <w:t>λ)</w:t>
      </w:r>
      <w:r w:rsidR="00605043">
        <w:rPr>
          <w:b w:val="0"/>
          <w:lang w:val="en"/>
        </w:rPr>
        <w:t xml:space="preserve"> (</w:t>
      </w:r>
      <w:r w:rsidR="003018A8">
        <w:rPr>
          <w:b w:val="0"/>
          <w:lang w:val="en"/>
        </w:rPr>
        <w:t>Y</w:t>
      </w:r>
      <w:r w:rsidR="003018A8" w:rsidRPr="003018A8">
        <w:rPr>
          <w:b w:val="0"/>
          <w:vertAlign w:val="subscript"/>
          <w:lang w:val="en"/>
        </w:rPr>
        <w:t>F</w:t>
      </w:r>
      <w:r w:rsidR="003018A8">
        <w:rPr>
          <w:b w:val="0"/>
          <w:vertAlign w:val="subscript"/>
          <w:lang w:val="en"/>
        </w:rPr>
        <w:t xml:space="preserve"> </w:t>
      </w:r>
      <w:r w:rsidR="003018A8" w:rsidRPr="003018A8">
        <w:rPr>
          <w:b w:val="0"/>
          <w:lang w:val="en"/>
        </w:rPr>
        <w:t>= 0</w:t>
      </w:r>
      <w:r w:rsidR="003018A8">
        <w:rPr>
          <w:b w:val="0"/>
          <w:lang w:val="en"/>
        </w:rPr>
        <w:t xml:space="preserve"> where x &lt; 0, and </w:t>
      </w:r>
      <w:r w:rsidR="00605043">
        <w:rPr>
          <w:b w:val="0"/>
          <w:lang w:val="en"/>
        </w:rPr>
        <w:t xml:space="preserve">with </w:t>
      </w:r>
      <w:r w:rsidR="001373B2">
        <w:rPr>
          <w:b w:val="0"/>
          <w:lang w:val="en"/>
        </w:rPr>
        <w:t xml:space="preserve">λ </w:t>
      </w:r>
      <w:r w:rsidR="00605043">
        <w:rPr>
          <w:b w:val="0"/>
          <w:lang w:val="en"/>
        </w:rPr>
        <w:t>bounded between 1 and 1000 nm) convolved with a gaussian</w:t>
      </w:r>
      <w:r w:rsidR="00AD1256">
        <w:rPr>
          <w:b w:val="0"/>
          <w:lang w:val="en"/>
        </w:rPr>
        <w:t xml:space="preserve"> exp(-x</w:t>
      </w:r>
      <w:r w:rsidR="00E82F3C" w:rsidRPr="00E82F3C">
        <w:rPr>
          <w:b w:val="0"/>
          <w:vertAlign w:val="superscript"/>
          <w:lang w:val="en"/>
        </w:rPr>
        <w:t>2</w:t>
      </w:r>
      <w:r w:rsidR="00AD1256">
        <w:rPr>
          <w:b w:val="0"/>
          <w:lang w:val="en"/>
        </w:rPr>
        <w:t>/</w:t>
      </w:r>
      <w:r w:rsidR="00AD1256" w:rsidRPr="00150543">
        <w:rPr>
          <w:b w:val="0"/>
          <w:lang w:val="en"/>
        </w:rPr>
        <w:t xml:space="preserve"> </w:t>
      </w:r>
      <w:r w:rsidR="00A64925">
        <w:rPr>
          <w:b w:val="0"/>
          <w:lang w:val="en"/>
        </w:rPr>
        <w:t>2</w:t>
      </w:r>
      <w:r w:rsidR="00E82F3C">
        <w:rPr>
          <w:b w:val="0"/>
          <w:lang w:val="en"/>
        </w:rPr>
        <w:t>σ</w:t>
      </w:r>
      <w:r w:rsidR="00E82F3C" w:rsidRPr="00E82F3C">
        <w:rPr>
          <w:b w:val="0"/>
          <w:vertAlign w:val="superscript"/>
          <w:lang w:val="en"/>
        </w:rPr>
        <w:t>2</w:t>
      </w:r>
      <w:r w:rsidR="00AD1256">
        <w:rPr>
          <w:b w:val="0"/>
          <w:lang w:val="en"/>
        </w:rPr>
        <w:t>)</w:t>
      </w:r>
      <w:r w:rsidR="00605043">
        <w:rPr>
          <w:b w:val="0"/>
          <w:lang w:val="en"/>
        </w:rPr>
        <w:t xml:space="preserve"> (with </w:t>
      </w:r>
      <w:r w:rsidR="001373B2">
        <w:rPr>
          <w:b w:val="0"/>
          <w:lang w:val="en"/>
        </w:rPr>
        <w:t xml:space="preserve">σ </w:t>
      </w:r>
      <w:r w:rsidR="00605043">
        <w:rPr>
          <w:b w:val="0"/>
          <w:lang w:val="en"/>
        </w:rPr>
        <w:t xml:space="preserve">bounded between </w:t>
      </w:r>
      <w:r w:rsidR="00EE613D">
        <w:rPr>
          <w:b w:val="0"/>
          <w:lang w:val="en"/>
        </w:rPr>
        <w:t>180 to 190 nm to account for the point spread function of our setup</w:t>
      </w:r>
      <w:r w:rsidR="003451D0">
        <w:rPr>
          <w:b w:val="0"/>
          <w:lang w:val="en"/>
        </w:rPr>
        <w:t xml:space="preserve">; this same </w:t>
      </w:r>
      <w:r w:rsidR="007E454B">
        <w:rPr>
          <w:b w:val="0"/>
          <w:lang w:val="en"/>
        </w:rPr>
        <w:t>σ had been used as input for Y</w:t>
      </w:r>
      <w:r w:rsidR="007E454B" w:rsidRPr="007E454B">
        <w:rPr>
          <w:b w:val="0"/>
          <w:vertAlign w:val="subscript"/>
          <w:lang w:val="en"/>
        </w:rPr>
        <w:t>E</w:t>
      </w:r>
      <w:r w:rsidR="00EE613D">
        <w:rPr>
          <w:b w:val="0"/>
          <w:lang w:val="en"/>
        </w:rPr>
        <w:t>).</w:t>
      </w:r>
      <w:r w:rsidR="005661CB">
        <w:rPr>
          <w:b w:val="0"/>
          <w:lang w:val="en"/>
        </w:rPr>
        <w:t xml:space="preserve"> </w:t>
      </w:r>
      <w:r w:rsidR="00FD4C54">
        <w:rPr>
          <w:b w:val="0"/>
          <w:lang w:val="en"/>
        </w:rPr>
        <w:t>Instead of a blurred right-</w:t>
      </w:r>
      <w:r w:rsidR="00FD4C54">
        <w:rPr>
          <w:b w:val="0"/>
          <w:lang w:val="en"/>
        </w:rPr>
        <w:lastRenderedPageBreak/>
        <w:t>sided decaying exponential</w:t>
      </w:r>
      <w:r w:rsidR="005661CB">
        <w:rPr>
          <w:b w:val="0"/>
          <w:lang w:val="en"/>
        </w:rPr>
        <w:t>, we for some figures</w:t>
      </w:r>
      <w:r w:rsidR="00F965CE">
        <w:rPr>
          <w:b w:val="0"/>
          <w:lang w:val="en"/>
        </w:rPr>
        <w:t xml:space="preserve"> (Figure</w:t>
      </w:r>
      <w:r w:rsidR="00896B01">
        <w:rPr>
          <w:b w:val="0"/>
          <w:lang w:val="en"/>
        </w:rPr>
        <w:t xml:space="preserve"> S5F-H</w:t>
      </w:r>
      <w:r w:rsidR="00F965CE">
        <w:rPr>
          <w:b w:val="0"/>
          <w:lang w:val="en"/>
        </w:rPr>
        <w:t>)</w:t>
      </w:r>
      <w:r w:rsidR="005661CB">
        <w:rPr>
          <w:b w:val="0"/>
          <w:lang w:val="en"/>
        </w:rPr>
        <w:t xml:space="preserve"> </w:t>
      </w:r>
      <w:r w:rsidR="00F965CE">
        <w:rPr>
          <w:b w:val="0"/>
          <w:lang w:val="en"/>
        </w:rPr>
        <w:t xml:space="preserve">used a gaussian </w:t>
      </w:r>
      <w:r w:rsidR="00FD4C54">
        <w:rPr>
          <w:b w:val="0"/>
          <w:lang w:val="en"/>
        </w:rPr>
        <w:t>exp(-x</w:t>
      </w:r>
      <w:r w:rsidR="00FD4C54" w:rsidRPr="00E82F3C">
        <w:rPr>
          <w:b w:val="0"/>
          <w:vertAlign w:val="superscript"/>
          <w:lang w:val="en"/>
        </w:rPr>
        <w:t>2</w:t>
      </w:r>
      <w:r w:rsidR="00FD4C54">
        <w:rPr>
          <w:b w:val="0"/>
          <w:lang w:val="en"/>
        </w:rPr>
        <w:t>/</w:t>
      </w:r>
      <w:r w:rsidR="00FD4C54" w:rsidRPr="00150543">
        <w:rPr>
          <w:b w:val="0"/>
          <w:lang w:val="en"/>
        </w:rPr>
        <w:t xml:space="preserve"> </w:t>
      </w:r>
      <w:r w:rsidR="00FD4C54">
        <w:rPr>
          <w:b w:val="0"/>
          <w:lang w:val="en"/>
        </w:rPr>
        <w:t>2σ</w:t>
      </w:r>
      <w:r w:rsidR="00FD4C54">
        <w:rPr>
          <w:b w:val="0"/>
          <w:vertAlign w:val="subscript"/>
          <w:lang w:val="en"/>
        </w:rPr>
        <w:t>G</w:t>
      </w:r>
      <w:r w:rsidR="00FD4C54" w:rsidRPr="00E82F3C">
        <w:rPr>
          <w:b w:val="0"/>
          <w:vertAlign w:val="superscript"/>
          <w:lang w:val="en"/>
        </w:rPr>
        <w:t>2</w:t>
      </w:r>
      <w:r w:rsidR="00FD4C54">
        <w:rPr>
          <w:b w:val="0"/>
          <w:lang w:val="en"/>
        </w:rPr>
        <w:t xml:space="preserve">) </w:t>
      </w:r>
      <w:r w:rsidR="00F965CE">
        <w:rPr>
          <w:b w:val="0"/>
          <w:lang w:val="en"/>
        </w:rPr>
        <w:t>for Y</w:t>
      </w:r>
      <w:r w:rsidR="00F965CE" w:rsidRPr="00F965CE">
        <w:rPr>
          <w:b w:val="0"/>
          <w:vertAlign w:val="subscript"/>
          <w:lang w:val="en"/>
        </w:rPr>
        <w:t>F</w:t>
      </w:r>
      <w:r>
        <w:rPr>
          <w:b w:val="0"/>
          <w:lang w:val="en"/>
        </w:rPr>
        <w:t xml:space="preserve"> </w:t>
      </w:r>
      <w:r w:rsidR="008E06DE">
        <w:rPr>
          <w:b w:val="0"/>
          <w:lang w:val="en"/>
        </w:rPr>
        <w:t xml:space="preserve">(with a </w:t>
      </w:r>
      <w:proofErr w:type="spellStart"/>
      <w:r w:rsidR="008E06DE">
        <w:rPr>
          <w:b w:val="0"/>
          <w:lang w:val="en"/>
        </w:rPr>
        <w:t>σ</w:t>
      </w:r>
      <w:r w:rsidR="004027C9">
        <w:rPr>
          <w:b w:val="0"/>
          <w:vertAlign w:val="subscript"/>
          <w:lang w:val="en"/>
        </w:rPr>
        <w:t>G</w:t>
      </w:r>
      <w:proofErr w:type="spellEnd"/>
      <w:r>
        <w:rPr>
          <w:b w:val="0"/>
          <w:lang w:val="en"/>
        </w:rPr>
        <w:t xml:space="preserve"> </w:t>
      </w:r>
      <w:r w:rsidR="004027C9">
        <w:rPr>
          <w:b w:val="0"/>
          <w:lang w:val="en"/>
        </w:rPr>
        <w:t xml:space="preserve">between </w:t>
      </w:r>
      <w:r>
        <w:rPr>
          <w:b w:val="0"/>
          <w:lang w:val="en"/>
        </w:rPr>
        <w:t>180 nm and 450 nm</w:t>
      </w:r>
      <w:r w:rsidR="004027C9">
        <w:rPr>
          <w:b w:val="0"/>
          <w:lang w:val="en"/>
        </w:rPr>
        <w:t xml:space="preserve">, which was independent of the </w:t>
      </w:r>
      <w:r w:rsidR="000877C5">
        <w:rPr>
          <w:b w:val="0"/>
          <w:lang w:val="en"/>
        </w:rPr>
        <w:t>σ used for Y</w:t>
      </w:r>
      <w:r w:rsidR="000877C5" w:rsidRPr="000877C5">
        <w:rPr>
          <w:b w:val="0"/>
          <w:vertAlign w:val="subscript"/>
          <w:lang w:val="en"/>
        </w:rPr>
        <w:t>F</w:t>
      </w:r>
      <w:r>
        <w:rPr>
          <w:b w:val="0"/>
          <w:lang w:val="en"/>
        </w:rPr>
        <w:t>). We also fixed G+E (plus a constant value) to approach the minimum of D</w:t>
      </w:r>
      <w:r w:rsidRPr="00793116">
        <w:rPr>
          <w:b w:val="0"/>
          <w:vertAlign w:val="subscript"/>
          <w:lang w:val="en"/>
        </w:rPr>
        <w:t>A</w:t>
      </w:r>
      <w:r>
        <w:rPr>
          <w:b w:val="0"/>
          <w:lang w:val="en"/>
        </w:rPr>
        <w:t xml:space="preserve"> to the left of the tip, and the average of D</w:t>
      </w:r>
      <w:r w:rsidRPr="00B44A8D">
        <w:rPr>
          <w:b w:val="0"/>
          <w:vertAlign w:val="subscript"/>
          <w:lang w:val="en"/>
        </w:rPr>
        <w:t>A</w:t>
      </w:r>
      <w:r>
        <w:rPr>
          <w:b w:val="0"/>
          <w:lang w:val="en"/>
        </w:rPr>
        <w:t xml:space="preserve"> to the right of </w:t>
      </w:r>
      <w:proofErr w:type="spellStart"/>
      <w:r>
        <w:rPr>
          <w:b w:val="0"/>
          <w:lang w:val="en"/>
        </w:rPr>
        <w:t>X</w:t>
      </w:r>
      <w:r w:rsidRPr="00512A48">
        <w:rPr>
          <w:b w:val="0"/>
          <w:vertAlign w:val="subscript"/>
          <w:lang w:val="en"/>
        </w:rPr>
        <w:t>D</w:t>
      </w:r>
      <w:r>
        <w:rPr>
          <w:b w:val="0"/>
          <w:vertAlign w:val="subscript"/>
          <w:lang w:val="en"/>
        </w:rPr>
        <w:t>sright</w:t>
      </w:r>
      <w:proofErr w:type="spellEnd"/>
      <w:r>
        <w:rPr>
          <w:b w:val="0"/>
          <w:lang w:val="en"/>
        </w:rPr>
        <w:t xml:space="preserve"> (the average of D</w:t>
      </w:r>
      <w:r w:rsidRPr="00B44A8D">
        <w:rPr>
          <w:b w:val="0"/>
          <w:vertAlign w:val="subscript"/>
          <w:lang w:val="en"/>
        </w:rPr>
        <w:t>A</w:t>
      </w:r>
      <w:r>
        <w:rPr>
          <w:b w:val="0"/>
          <w:lang w:val="en"/>
        </w:rPr>
        <w:t xml:space="preserve"> within 5 microns from </w:t>
      </w:r>
      <w:proofErr w:type="spellStart"/>
      <w:r>
        <w:rPr>
          <w:b w:val="0"/>
          <w:lang w:val="en"/>
        </w:rPr>
        <w:t>X</w:t>
      </w:r>
      <w:r w:rsidRPr="00512A48">
        <w:rPr>
          <w:b w:val="0"/>
          <w:vertAlign w:val="subscript"/>
          <w:lang w:val="en"/>
        </w:rPr>
        <w:t>D</w:t>
      </w:r>
      <w:r>
        <w:rPr>
          <w:b w:val="0"/>
          <w:vertAlign w:val="subscript"/>
          <w:lang w:val="en"/>
        </w:rPr>
        <w:t>sright</w:t>
      </w:r>
      <w:proofErr w:type="spellEnd"/>
      <w:r>
        <w:rPr>
          <w:b w:val="0"/>
          <w:vertAlign w:val="subscript"/>
          <w:lang w:val="en"/>
        </w:rPr>
        <w:t xml:space="preserve">, </w:t>
      </w:r>
      <w:r>
        <w:rPr>
          <w:b w:val="0"/>
          <w:lang w:val="en"/>
        </w:rPr>
        <w:t xml:space="preserve">giving more weight to values close to </w:t>
      </w:r>
      <w:proofErr w:type="spellStart"/>
      <w:r>
        <w:rPr>
          <w:b w:val="0"/>
          <w:lang w:val="en"/>
        </w:rPr>
        <w:t>X</w:t>
      </w:r>
      <w:r w:rsidRPr="00512A48">
        <w:rPr>
          <w:b w:val="0"/>
          <w:vertAlign w:val="subscript"/>
          <w:lang w:val="en"/>
        </w:rPr>
        <w:t>D</w:t>
      </w:r>
      <w:r>
        <w:rPr>
          <w:b w:val="0"/>
          <w:vertAlign w:val="subscript"/>
          <w:lang w:val="en"/>
        </w:rPr>
        <w:t>sright</w:t>
      </w:r>
      <w:proofErr w:type="spellEnd"/>
      <w:r>
        <w:rPr>
          <w:b w:val="0"/>
          <w:lang w:val="en"/>
        </w:rPr>
        <w:t xml:space="preserve">). (6) We then summed the Ase1 density below </w:t>
      </w:r>
      <w:r w:rsidR="00150543">
        <w:rPr>
          <w:b w:val="0"/>
          <w:lang w:val="en"/>
        </w:rPr>
        <w:t>Y</w:t>
      </w:r>
      <w:r w:rsidR="00150543" w:rsidRPr="00150543">
        <w:rPr>
          <w:b w:val="0"/>
          <w:vertAlign w:val="subscript"/>
          <w:lang w:val="en"/>
        </w:rPr>
        <w:t>F</w:t>
      </w:r>
      <w:r>
        <w:rPr>
          <w:b w:val="0"/>
          <w:lang w:val="en"/>
        </w:rPr>
        <w:t xml:space="preserve"> (as discretized in x by the pixel size), which we took as a proxy for the number of swept Ase1-GFP molecules after dividing by the intensity per </w:t>
      </w:r>
      <w:r w:rsidR="00681887">
        <w:rPr>
          <w:b w:val="0"/>
          <w:lang w:val="en"/>
        </w:rPr>
        <w:t>Ase1</w:t>
      </w:r>
      <w:r w:rsidR="00681887" w:rsidRPr="00A32A8A">
        <w:rPr>
          <w:b w:val="0"/>
          <w:lang w:val="en"/>
        </w:rPr>
        <w:t xml:space="preserve"> </w:t>
      </w:r>
      <w:r w:rsidR="00681887">
        <w:rPr>
          <w:b w:val="0"/>
          <w:lang w:val="en"/>
        </w:rPr>
        <w:t>dimer (</w:t>
      </w:r>
      <w:r>
        <w:rPr>
          <w:b w:val="0"/>
          <w:lang w:val="en"/>
        </w:rPr>
        <w:t>obtained as described above</w:t>
      </w:r>
      <w:r w:rsidR="00681887">
        <w:rPr>
          <w:b w:val="0"/>
          <w:lang w:val="en"/>
        </w:rPr>
        <w:t>)</w:t>
      </w:r>
      <w:r>
        <w:rPr>
          <w:b w:val="0"/>
          <w:lang w:val="en"/>
        </w:rPr>
        <w:t xml:space="preserve">. </w:t>
      </w:r>
    </w:p>
    <w:p w14:paraId="2B860592" w14:textId="77777777" w:rsidR="00AC467E" w:rsidRPr="001864D5" w:rsidRDefault="00AC467E" w:rsidP="00931388">
      <w:pPr>
        <w:pStyle w:val="SMHeading"/>
        <w:spacing w:line="360" w:lineRule="auto"/>
        <w:jc w:val="both"/>
        <w:rPr>
          <w:b w:val="0"/>
          <w:lang w:val="en"/>
        </w:rPr>
      </w:pPr>
      <w:r w:rsidRPr="00041F48">
        <w:rPr>
          <w:b w:val="0"/>
          <w:i/>
          <w:iCs/>
          <w:lang w:val="en"/>
        </w:rPr>
        <w:t>Fluorescence recovery after photobleaching (FRAP) experiments</w:t>
      </w:r>
      <w:r>
        <w:rPr>
          <w:b w:val="0"/>
          <w:i/>
          <w:iCs/>
          <w:lang w:val="en"/>
        </w:rPr>
        <w:t xml:space="preserve">. </w:t>
      </w:r>
      <w:r>
        <w:rPr>
          <w:b w:val="0"/>
          <w:lang w:val="en"/>
        </w:rPr>
        <w:t>B</w:t>
      </w:r>
      <w:proofErr w:type="spellStart"/>
      <w:r>
        <w:rPr>
          <w:b w:val="0"/>
        </w:rPr>
        <w:t>iotinylated</w:t>
      </w:r>
      <w:proofErr w:type="spellEnd"/>
      <w:r>
        <w:rPr>
          <w:b w:val="0"/>
        </w:rPr>
        <w:t xml:space="preserve"> </w:t>
      </w:r>
      <w:r>
        <w:rPr>
          <w:b w:val="0"/>
          <w:lang w:val="en"/>
        </w:rPr>
        <w:t>GMPCPP</w:t>
      </w:r>
      <w:r w:rsidRPr="00A32A8A">
        <w:rPr>
          <w:b w:val="0"/>
          <w:lang w:val="en"/>
        </w:rPr>
        <w:t>-stabilized</w:t>
      </w:r>
      <w:r>
        <w:rPr>
          <w:b w:val="0"/>
        </w:rPr>
        <w:t xml:space="preserve"> microtubules </w:t>
      </w:r>
      <w:r w:rsidRPr="008B741E">
        <w:rPr>
          <w:b w:val="0"/>
        </w:rPr>
        <w:t xml:space="preserve">were </w:t>
      </w:r>
      <w:r>
        <w:rPr>
          <w:b w:val="0"/>
        </w:rPr>
        <w:t>immobilized</w:t>
      </w:r>
      <w:r w:rsidRPr="008B741E">
        <w:rPr>
          <w:b w:val="0"/>
        </w:rPr>
        <w:t xml:space="preserve"> </w:t>
      </w:r>
      <w:r>
        <w:rPr>
          <w:b w:val="0"/>
        </w:rPr>
        <w:t>on the coverslip.</w:t>
      </w:r>
      <w:r>
        <w:rPr>
          <w:b w:val="0"/>
          <w:lang w:val="en"/>
        </w:rPr>
        <w:t xml:space="preserve"> We then flushed in the same assay buffer as for set A experiments, incubated until the Ase1 density on microtubules reached a steady-state, and subsequently bleached Ase1-neon molecules and recorded the recovering Ase1-neon signal. We fitted the resulting recovery curve to the expression D</w:t>
      </w:r>
      <w:r w:rsidRPr="008B58E3">
        <w:rPr>
          <w:b w:val="0"/>
          <w:vertAlign w:val="subscript"/>
          <w:lang w:val="en"/>
        </w:rPr>
        <w:t>s</w:t>
      </w:r>
      <w:r>
        <w:rPr>
          <w:b w:val="0"/>
          <w:lang w:val="en"/>
        </w:rPr>
        <w:t xml:space="preserve"> – c * exp(-b*t), where D</w:t>
      </w:r>
      <w:r w:rsidRPr="008B58E3">
        <w:rPr>
          <w:b w:val="0"/>
          <w:vertAlign w:val="subscript"/>
          <w:lang w:val="en"/>
        </w:rPr>
        <w:t>s</w:t>
      </w:r>
      <w:r>
        <w:rPr>
          <w:b w:val="0"/>
          <w:lang w:val="en"/>
        </w:rPr>
        <w:t xml:space="preserve"> is the steady state density, and c and b are fitting parameters. </w:t>
      </w:r>
    </w:p>
    <w:p w14:paraId="4F906AE9" w14:textId="6A87E374" w:rsidR="00AC467E" w:rsidRDefault="00AC467E" w:rsidP="00931388">
      <w:pPr>
        <w:pStyle w:val="SMHeading"/>
        <w:spacing w:line="360" w:lineRule="auto"/>
        <w:jc w:val="both"/>
        <w:rPr>
          <w:b w:val="0"/>
        </w:rPr>
      </w:pPr>
      <w:r w:rsidRPr="001D4C1C">
        <w:rPr>
          <w:b w:val="0"/>
          <w:i/>
        </w:rPr>
        <w:t>Data representation</w:t>
      </w:r>
      <w:r w:rsidRPr="00B33A87">
        <w:rPr>
          <w:b w:val="0"/>
          <w:i/>
        </w:rPr>
        <w:t xml:space="preserve">. </w:t>
      </w:r>
      <w:r>
        <w:rPr>
          <w:b w:val="0"/>
        </w:rPr>
        <w:t>In all boxplots presented in the figures, h</w:t>
      </w:r>
      <w:r w:rsidRPr="00D018DB">
        <w:rPr>
          <w:b w:val="0"/>
        </w:rPr>
        <w:t>orizontal midline indicates the median;</w:t>
      </w:r>
      <w:r w:rsidR="00E06840">
        <w:rPr>
          <w:b w:val="0"/>
        </w:rPr>
        <w:t xml:space="preserve"> plus symbols indicate the mean;</w:t>
      </w:r>
      <w:r w:rsidRPr="00D018DB">
        <w:rPr>
          <w:b w:val="0"/>
        </w:rPr>
        <w:t xml:space="preserve"> bottom and top box edges indicate the 25th and 75th percentiles, respectively; the whiskers extend to the most extreme data points not considered as outliers</w:t>
      </w:r>
      <w:r>
        <w:rPr>
          <w:b w:val="0"/>
        </w:rPr>
        <w:t xml:space="preserve"> </w:t>
      </w:r>
      <w:r w:rsidRPr="00EC7D0C">
        <w:rPr>
          <w:b w:val="0"/>
        </w:rPr>
        <w:t xml:space="preserve">(the function </w:t>
      </w:r>
      <w:r w:rsidRPr="00B33A87">
        <w:rPr>
          <w:b w:val="0"/>
          <w:i/>
        </w:rPr>
        <w:t>Alternative box plot</w:t>
      </w:r>
      <w:r w:rsidRPr="00EC7D0C">
        <w:rPr>
          <w:b w:val="0"/>
        </w:rPr>
        <w:t xml:space="preserve"> from the </w:t>
      </w:r>
      <w:proofErr w:type="spellStart"/>
      <w:r w:rsidRPr="00EC7D0C">
        <w:rPr>
          <w:b w:val="0"/>
        </w:rPr>
        <w:t>IoSR</w:t>
      </w:r>
      <w:proofErr w:type="spellEnd"/>
      <w:r w:rsidRPr="00EC7D0C">
        <w:rPr>
          <w:b w:val="0"/>
        </w:rPr>
        <w:t xml:space="preserve"> </w:t>
      </w:r>
      <w:proofErr w:type="spellStart"/>
      <w:r w:rsidRPr="00EC7D0C">
        <w:rPr>
          <w:b w:val="0"/>
        </w:rPr>
        <w:t>Matlab</w:t>
      </w:r>
      <w:proofErr w:type="spellEnd"/>
      <w:r w:rsidRPr="00EC7D0C">
        <w:rPr>
          <w:b w:val="0"/>
        </w:rPr>
        <w:t xml:space="preserve"> Toolbox has been used)</w:t>
      </w:r>
      <w:r>
        <w:rPr>
          <w:b w:val="0"/>
        </w:rPr>
        <w:t xml:space="preserve">; the numbers indicate the sample size; the notches are </w:t>
      </w:r>
      <w:r w:rsidRPr="007F0534">
        <w:rPr>
          <w:b w:val="0"/>
        </w:rPr>
        <w:t>cent</w:t>
      </w:r>
      <w:r>
        <w:rPr>
          <w:b w:val="0"/>
        </w:rPr>
        <w:t>e</w:t>
      </w:r>
      <w:r w:rsidRPr="007F0534">
        <w:rPr>
          <w:b w:val="0"/>
        </w:rPr>
        <w:t>red on</w:t>
      </w:r>
      <w:r>
        <w:rPr>
          <w:b w:val="0"/>
        </w:rPr>
        <w:t xml:space="preserve"> </w:t>
      </w:r>
      <w:r w:rsidRPr="007F0534">
        <w:rPr>
          <w:b w:val="0"/>
        </w:rPr>
        <w:t>the median and extend to ±1.58*IQR/sqrt(</w:t>
      </w:r>
      <w:r>
        <w:rPr>
          <w:b w:val="0"/>
        </w:rPr>
        <w:t>sample size</w:t>
      </w:r>
      <w:r w:rsidRPr="007F0534">
        <w:rPr>
          <w:b w:val="0"/>
        </w:rPr>
        <w:t>)</w:t>
      </w:r>
      <w:r w:rsidRPr="00FB093E">
        <w:rPr>
          <w:b w:val="0"/>
        </w:rPr>
        <w:t>.</w:t>
      </w:r>
      <w:r>
        <w:rPr>
          <w:b w:val="0"/>
        </w:rPr>
        <w:t xml:space="preserve"> </w:t>
      </w:r>
      <w:r w:rsidRPr="00136565">
        <w:rPr>
          <w:b w:val="0"/>
        </w:rPr>
        <w:t>Where</w:t>
      </w:r>
      <w:r>
        <w:rPr>
          <w:b w:val="0"/>
        </w:rPr>
        <w:t xml:space="preserve"> single, colored data points are presented, points from the same experiment are indicated by the same color (unless otherwise stated). </w:t>
      </w:r>
    </w:p>
    <w:p w14:paraId="7A2DC209" w14:textId="77777777" w:rsidR="00931388" w:rsidRDefault="00931388" w:rsidP="00931388">
      <w:pPr>
        <w:pStyle w:val="SMHeading"/>
        <w:spacing w:line="360" w:lineRule="auto"/>
        <w:jc w:val="both"/>
        <w:rPr>
          <w:b w:val="0"/>
        </w:rPr>
      </w:pPr>
    </w:p>
    <w:p w14:paraId="7BB56E40" w14:textId="77777777" w:rsidR="00931388" w:rsidRPr="00931388" w:rsidRDefault="00931388" w:rsidP="00931388">
      <w:pPr>
        <w:spacing w:after="0" w:line="360" w:lineRule="auto"/>
        <w:rPr>
          <w:rFonts w:ascii="Cambria" w:hAnsi="Cambria"/>
          <w:b/>
          <w:bCs/>
          <w:sz w:val="22"/>
          <w:u w:val="single"/>
        </w:rPr>
      </w:pPr>
      <w:r w:rsidRPr="00931388">
        <w:rPr>
          <w:rFonts w:ascii="Cambria" w:hAnsi="Cambria"/>
          <w:b/>
          <w:bCs/>
          <w:sz w:val="22"/>
          <w:u w:val="single"/>
        </w:rPr>
        <w:t>Mathematical modelling</w:t>
      </w:r>
    </w:p>
    <w:p w14:paraId="7A539265" w14:textId="77777777" w:rsidR="00931388" w:rsidRPr="00931388" w:rsidRDefault="00931388" w:rsidP="00931388">
      <w:pPr>
        <w:spacing w:after="0" w:line="360" w:lineRule="auto"/>
        <w:rPr>
          <w:rFonts w:ascii="Cambria" w:hAnsi="Cambria"/>
          <w:b/>
          <w:bCs/>
          <w:sz w:val="22"/>
        </w:rPr>
      </w:pPr>
      <w:r w:rsidRPr="00931388">
        <w:rPr>
          <w:rFonts w:ascii="Cambria" w:hAnsi="Cambria"/>
          <w:b/>
          <w:bCs/>
          <w:sz w:val="22"/>
        </w:rPr>
        <w:t>Assumptions</w:t>
      </w:r>
    </w:p>
    <w:p w14:paraId="73242459" w14:textId="77777777" w:rsidR="00931388" w:rsidRPr="00931388" w:rsidRDefault="00931388" w:rsidP="00931388">
      <w:pPr>
        <w:spacing w:after="0" w:line="360" w:lineRule="auto"/>
        <w:rPr>
          <w:rFonts w:ascii="Cambria" w:hAnsi="Cambria"/>
          <w:sz w:val="22"/>
        </w:rPr>
      </w:pPr>
      <w:r w:rsidRPr="00931388">
        <w:rPr>
          <w:rFonts w:ascii="Cambria" w:hAnsi="Cambria"/>
          <w:sz w:val="22"/>
        </w:rPr>
        <w:t>The model of Ase1 accumulation on shrinking microtubules, and its effect on shrinkage speed (Fig. 4A) is built on the following assumptions:</w:t>
      </w:r>
    </w:p>
    <w:p w14:paraId="4C936DAE" w14:textId="77777777" w:rsidR="00931388" w:rsidRPr="00931388" w:rsidRDefault="00931388" w:rsidP="00931388">
      <w:pPr>
        <w:pStyle w:val="ListParagraph"/>
        <w:numPr>
          <w:ilvl w:val="0"/>
          <w:numId w:val="4"/>
        </w:numPr>
        <w:spacing w:after="0" w:line="360" w:lineRule="auto"/>
        <w:rPr>
          <w:rFonts w:ascii="Cambria" w:hAnsi="Cambria"/>
          <w:sz w:val="22"/>
        </w:rPr>
      </w:pPr>
      <w:r w:rsidRPr="00931388">
        <w:rPr>
          <w:rFonts w:ascii="Cambria" w:hAnsi="Cambria"/>
          <w:sz w:val="22"/>
        </w:rPr>
        <w:t xml:space="preserve">The microtubule is a one-dimensional lattice, where lattice of size </w:t>
      </w:r>
      <m:oMath>
        <m:r>
          <w:rPr>
            <w:rFonts w:ascii="Cambria Math" w:hAnsi="Cambria Math"/>
            <w:sz w:val="22"/>
          </w:rPr>
          <m:t>a</m:t>
        </m:r>
      </m:oMath>
      <w:r w:rsidRPr="00931388">
        <w:rPr>
          <w:rFonts w:ascii="Cambria" w:eastAsiaTheme="minorEastAsia" w:hAnsi="Cambria"/>
          <w:sz w:val="22"/>
        </w:rPr>
        <w:t>=8nm start at</w:t>
      </w:r>
      <w:r w:rsidRPr="00931388">
        <w:rPr>
          <w:rFonts w:ascii="Cambria" w:hAnsi="Cambria"/>
          <w:sz w:val="22"/>
        </w:rPr>
        <w:t xml:space="preserve"> index </w:t>
      </w:r>
      <m:oMath>
        <m:r>
          <w:rPr>
            <w:rFonts w:ascii="Cambria Math" w:hAnsi="Cambria Math"/>
            <w:sz w:val="22"/>
          </w:rPr>
          <m:t>i=1</m:t>
        </m:r>
      </m:oMath>
      <w:r w:rsidRPr="00931388">
        <w:rPr>
          <w:rFonts w:ascii="Cambria" w:hAnsi="Cambria"/>
          <w:sz w:val="22"/>
        </w:rPr>
        <w:t xml:space="preserve"> at the plus end, extending to </w:t>
      </w:r>
      <m:oMath>
        <m:r>
          <w:rPr>
            <w:rFonts w:ascii="Cambria Math" w:hAnsi="Cambria Math"/>
            <w:sz w:val="22"/>
          </w:rPr>
          <m:t>i=400</m:t>
        </m:r>
      </m:oMath>
      <w:r w:rsidRPr="00931388">
        <w:rPr>
          <w:rFonts w:ascii="Cambria" w:eastAsiaTheme="minorEastAsia" w:hAnsi="Cambria"/>
          <w:sz w:val="22"/>
        </w:rPr>
        <w:t>.</w:t>
      </w:r>
      <w:r w:rsidRPr="00931388">
        <w:rPr>
          <w:rFonts w:ascii="Cambria" w:hAnsi="Cambria"/>
          <w:sz w:val="22"/>
        </w:rPr>
        <w:t xml:space="preserve"> </w:t>
      </w:r>
    </w:p>
    <w:p w14:paraId="4EE39616" w14:textId="77777777" w:rsidR="00931388" w:rsidRPr="00931388" w:rsidRDefault="00931388" w:rsidP="00931388">
      <w:pPr>
        <w:pStyle w:val="ListParagraph"/>
        <w:numPr>
          <w:ilvl w:val="0"/>
          <w:numId w:val="4"/>
        </w:numPr>
        <w:spacing w:after="0" w:line="360" w:lineRule="auto"/>
        <w:rPr>
          <w:rFonts w:ascii="Cambria" w:hAnsi="Cambria"/>
          <w:sz w:val="22"/>
        </w:rPr>
      </w:pPr>
      <w:r w:rsidRPr="00931388">
        <w:rPr>
          <w:rFonts w:ascii="Cambria" w:hAnsi="Cambria"/>
          <w:sz w:val="22"/>
        </w:rPr>
        <w:t>Only bound Ase1 molecules are considered by recording the presence or absence (0 or 1) of Ase1 in each lattice site.  Bound Ase1 molecules exchange with solution with two constant rates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 xml:space="preserve">on </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931388">
        <w:rPr>
          <w:rFonts w:ascii="Cambria" w:hAnsi="Cambria"/>
          <w:sz w:val="22"/>
        </w:rPr>
        <w:t xml:space="preserve">). Binding is only allowed if the lattice site is empty (Fig. 4A).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931388">
        <w:rPr>
          <w:rFonts w:ascii="Cambria" w:eastAsiaTheme="minorEastAsia" w:hAnsi="Cambria"/>
          <w:sz w:val="22"/>
        </w:rPr>
        <w:t xml:space="preserve"> was </w:t>
      </w:r>
      <w:r w:rsidRPr="00931388">
        <w:rPr>
          <w:rFonts w:ascii="Cambria" w:eastAsiaTheme="minorEastAsia" w:hAnsi="Cambria"/>
          <w:sz w:val="22"/>
        </w:rPr>
        <w:lastRenderedPageBreak/>
        <w:t xml:space="preserve">directly measured, and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on</m:t>
            </m:r>
          </m:sub>
        </m:sSub>
      </m:oMath>
      <w:r w:rsidRPr="00931388">
        <w:rPr>
          <w:rFonts w:ascii="Cambria" w:eastAsiaTheme="minorEastAsia" w:hAnsi="Cambria"/>
          <w:sz w:val="22"/>
        </w:rPr>
        <w:t xml:space="preserve"> was adjusted to match the Ase1 equilibrium density on microtubules (Table S1).</w:t>
      </w:r>
    </w:p>
    <w:p w14:paraId="0C0196B9" w14:textId="77777777" w:rsidR="00931388" w:rsidRPr="00931388" w:rsidRDefault="00931388" w:rsidP="00931388">
      <w:pPr>
        <w:pStyle w:val="ListParagraph"/>
        <w:numPr>
          <w:ilvl w:val="0"/>
          <w:numId w:val="4"/>
        </w:numPr>
        <w:spacing w:after="0" w:line="360" w:lineRule="auto"/>
        <w:rPr>
          <w:rFonts w:ascii="Cambria" w:hAnsi="Cambria"/>
          <w:sz w:val="22"/>
        </w:rPr>
      </w:pPr>
      <w:r w:rsidRPr="00931388">
        <w:rPr>
          <w:rFonts w:ascii="Cambria" w:hAnsi="Cambria"/>
          <w:sz w:val="22"/>
        </w:rPr>
        <w:t>Ase1 particles on the lattice undergo unbiased diffusion characterized by a constant hopping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oMath>
      <w:r w:rsidRPr="00931388">
        <w:rPr>
          <w:rFonts w:ascii="Cambria" w:hAnsi="Cambria"/>
          <w:sz w:val="22"/>
        </w:rPr>
        <w:t>). Hopping is only allowed to an empty site (Fig. 4A). The rate</w:t>
      </w:r>
      <w:r w:rsidRPr="00931388">
        <w:rPr>
          <w:rFonts w:ascii="Cambria" w:eastAsiaTheme="minorEastAsia" w:hAnsi="Cambria"/>
          <w:sz w:val="22"/>
        </w:rPr>
        <w:t xml:space="preserv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oMath>
      <w:r w:rsidRPr="00931388">
        <w:rPr>
          <w:rFonts w:ascii="Cambria" w:hAnsi="Cambria"/>
          <w:sz w:val="22"/>
        </w:rPr>
        <w:t xml:space="preserve"> is calculated from the experimentally measured diffusion coefficient of Ase1</w:t>
      </w:r>
      <w:r w:rsidRPr="00931388">
        <w:rPr>
          <w:rFonts w:ascii="Cambria" w:eastAsiaTheme="minorEastAsia" w:hAnsi="Cambria"/>
          <w:sz w:val="22"/>
        </w:rPr>
        <w:t xml:space="preserve"> </w:t>
      </w:r>
      <w:r w:rsidRPr="00931388">
        <w:rPr>
          <w:rFonts w:ascii="Cambria" w:hAnsi="Cambria"/>
          <w:sz w:val="22"/>
        </w:rPr>
        <w:t>(</w:t>
      </w:r>
      <w:r w:rsidRPr="00931388">
        <w:rPr>
          <w:rFonts w:ascii="Cambria" w:eastAsiaTheme="minorEastAsia" w:hAnsi="Cambria"/>
          <w:sz w:val="22"/>
        </w:rPr>
        <w:t>Table S1</w:t>
      </w:r>
      <w:r w:rsidRPr="00931388">
        <w:rPr>
          <w:rFonts w:ascii="Cambria" w:hAnsi="Cambria"/>
          <w:sz w:val="22"/>
        </w:rPr>
        <w:t xml:space="preserve">), as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r>
          <w:rPr>
            <w:rFonts w:ascii="Cambria Math" w:hAnsi="Cambria Math"/>
            <w:sz w:val="22"/>
          </w:rPr>
          <m:t>=D/</m:t>
        </m:r>
        <m:sSup>
          <m:sSupPr>
            <m:ctrlPr>
              <w:rPr>
                <w:rFonts w:ascii="Cambria Math" w:hAnsi="Cambria Math"/>
                <w:i/>
                <w:sz w:val="22"/>
              </w:rPr>
            </m:ctrlPr>
          </m:sSupPr>
          <m:e>
            <m:r>
              <w:rPr>
                <w:rFonts w:ascii="Cambria Math" w:hAnsi="Cambria Math"/>
                <w:sz w:val="22"/>
              </w:rPr>
              <m:t>a</m:t>
            </m:r>
          </m:e>
          <m:sup>
            <m:r>
              <w:rPr>
                <w:rFonts w:ascii="Cambria Math" w:hAnsi="Cambria Math"/>
                <w:sz w:val="22"/>
              </w:rPr>
              <m:t>2</m:t>
            </m:r>
          </m:sup>
        </m:sSup>
      </m:oMath>
      <w:r w:rsidRPr="00931388">
        <w:rPr>
          <w:rFonts w:ascii="Cambria" w:eastAsiaTheme="minorEastAsia" w:hAnsi="Cambria"/>
          <w:sz w:val="22"/>
        </w:rPr>
        <w:t>.</w:t>
      </w:r>
    </w:p>
    <w:p w14:paraId="33FFEAAF" w14:textId="77777777" w:rsidR="00931388" w:rsidRPr="00931388" w:rsidRDefault="00931388" w:rsidP="00931388">
      <w:pPr>
        <w:pStyle w:val="ListParagraph"/>
        <w:numPr>
          <w:ilvl w:val="0"/>
          <w:numId w:val="4"/>
        </w:numPr>
        <w:spacing w:after="0" w:line="360" w:lineRule="auto"/>
        <w:rPr>
          <w:rFonts w:ascii="Cambria" w:hAnsi="Cambria"/>
          <w:sz w:val="22"/>
        </w:rPr>
      </w:pPr>
      <w:r w:rsidRPr="00931388">
        <w:rPr>
          <w:rFonts w:ascii="Cambria" w:hAnsi="Cambria"/>
          <w:sz w:val="22"/>
        </w:rPr>
        <w:t>The Ase1 particle in the terminal site (</w:t>
      </w:r>
      <m:oMath>
        <m:r>
          <w:rPr>
            <w:rFonts w:ascii="Cambria Math" w:hAnsi="Cambria Math"/>
            <w:sz w:val="22"/>
          </w:rPr>
          <m:t>i</m:t>
        </m:r>
        <m:r>
          <w:rPr>
            <w:rFonts w:ascii="Cambria Math" w:eastAsiaTheme="minorEastAsia" w:hAnsi="Cambria Math"/>
            <w:sz w:val="22"/>
          </w:rPr>
          <m:t>=1</m:t>
        </m:r>
      </m:oMath>
      <w:r w:rsidRPr="00931388">
        <w:rPr>
          <w:rFonts w:ascii="Cambria" w:hAnsi="Cambria"/>
          <w:sz w:val="22"/>
        </w:rPr>
        <w:t xml:space="preserve">), cannot hop past the microtubule end (red arrow on the left of Fig. 4A), but can detach with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931388">
        <w:rPr>
          <w:rFonts w:ascii="Cambria" w:hAnsi="Cambria"/>
          <w:sz w:val="22"/>
        </w:rPr>
        <w:t>.</w:t>
      </w:r>
    </w:p>
    <w:p w14:paraId="7BDB0D3E" w14:textId="77777777" w:rsidR="00931388" w:rsidRPr="00931388" w:rsidRDefault="00931388" w:rsidP="00931388">
      <w:pPr>
        <w:pStyle w:val="ListParagraph"/>
        <w:numPr>
          <w:ilvl w:val="0"/>
          <w:numId w:val="4"/>
        </w:numPr>
        <w:spacing w:after="0" w:line="360" w:lineRule="auto"/>
        <w:rPr>
          <w:rFonts w:ascii="Cambria" w:hAnsi="Cambria"/>
          <w:sz w:val="22"/>
        </w:rPr>
      </w:pPr>
      <w:r w:rsidRPr="00931388">
        <w:rPr>
          <w:rFonts w:ascii="Cambria" w:hAnsi="Cambria"/>
          <w:sz w:val="22"/>
        </w:rPr>
        <w:t xml:space="preserve">The terminal lattice site may dissociate from the microtubule, with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d</m:t>
            </m:r>
          </m:sub>
        </m:sSub>
      </m:oMath>
      <w:r w:rsidRPr="00931388">
        <w:rPr>
          <w:rFonts w:ascii="Cambria" w:eastAsiaTheme="minorEastAsia" w:hAnsi="Cambria"/>
          <w:sz w:val="22"/>
        </w:rPr>
        <w:t xml:space="preserve"> which depends on the presence of Ase1, according to each model</w:t>
      </w:r>
      <w:r w:rsidRPr="00931388">
        <w:rPr>
          <w:rFonts w:ascii="Cambria" w:hAnsi="Cambria"/>
          <w:sz w:val="22"/>
        </w:rPr>
        <w:t>:</w:t>
      </w:r>
    </w:p>
    <w:p w14:paraId="1D980347" w14:textId="77777777" w:rsidR="00931388" w:rsidRPr="00931388" w:rsidRDefault="00931388" w:rsidP="00931388">
      <w:pPr>
        <w:pStyle w:val="ListParagraph"/>
        <w:numPr>
          <w:ilvl w:val="1"/>
          <w:numId w:val="4"/>
        </w:numPr>
        <w:spacing w:after="0" w:line="360" w:lineRule="auto"/>
        <w:rPr>
          <w:rFonts w:ascii="Cambria" w:hAnsi="Cambria"/>
          <w:sz w:val="22"/>
        </w:rPr>
      </w:pPr>
      <w:r w:rsidRPr="00931388">
        <w:rPr>
          <w:rFonts w:ascii="Cambria" w:hAnsi="Cambria"/>
          <w:sz w:val="22"/>
        </w:rPr>
        <w:t xml:space="preserve">In Model 1, it occurs with rate </w:t>
      </w: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931388">
        <w:rPr>
          <w:rFonts w:ascii="Cambria" w:eastAsiaTheme="minorEastAsia" w:hAnsi="Cambria"/>
          <w:sz w:val="22"/>
        </w:rPr>
        <w:t xml:space="preserve"> </w:t>
      </w:r>
      <w:r w:rsidRPr="00931388">
        <w:rPr>
          <w:rFonts w:ascii="Cambria" w:hAnsi="Cambria"/>
          <w:sz w:val="22"/>
        </w:rPr>
        <w:t xml:space="preserve">if the terminal lattice site is not occupied </w:t>
      </w:r>
      <w:r w:rsidRPr="00931388">
        <w:rPr>
          <w:rFonts w:ascii="Cambria" w:eastAsiaTheme="minorEastAsia" w:hAnsi="Cambria"/>
          <w:sz w:val="22"/>
        </w:rPr>
        <w:t>(Fig. 4B top)</w:t>
      </w:r>
      <w:r w:rsidRPr="00931388">
        <w:rPr>
          <w:rFonts w:ascii="Cambria" w:hAnsi="Cambria"/>
          <w:sz w:val="22"/>
        </w:rPr>
        <w:t xml:space="preserve">, and with rate </w:t>
      </w:r>
      <m:oMath>
        <m:sSubSup>
          <m:sSubSupPr>
            <m:ctrlPr>
              <w:rPr>
                <w:rFonts w:ascii="Cambria Math" w:hAnsi="Cambria Math"/>
                <w:i/>
                <w:sz w:val="22"/>
              </w:rPr>
            </m:ctrlPr>
          </m:sSubSupPr>
          <m:e>
            <m:r>
              <m:rPr>
                <m:sty m:val="p"/>
              </m:rPr>
              <w:rPr>
                <w:rFonts w:ascii="Cambria Math" w:hAnsi="Cambria Math"/>
                <w:sz w:val="22"/>
              </w:rPr>
              <m:t>(1-Ω)</m:t>
            </m:r>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931388">
        <w:rPr>
          <w:rFonts w:ascii="Cambria" w:hAnsi="Cambria"/>
          <w:sz w:val="22"/>
        </w:rPr>
        <w:t xml:space="preserve"> if it is occupied </w:t>
      </w:r>
      <w:r w:rsidRPr="00931388">
        <w:rPr>
          <w:rFonts w:ascii="Cambria" w:eastAsiaTheme="minorEastAsia" w:hAnsi="Cambria"/>
          <w:sz w:val="22"/>
        </w:rPr>
        <w:t>(Fig. 4B bottom)</w:t>
      </w:r>
      <w:r w:rsidRPr="00931388">
        <w:rPr>
          <w:rFonts w:ascii="Cambria" w:hAnsi="Cambria"/>
          <w:sz w:val="22"/>
        </w:rPr>
        <w:t xml:space="preserve">. </w:t>
      </w:r>
      <m:oMath>
        <m:r>
          <m:rPr>
            <m:sty m:val="p"/>
          </m:rPr>
          <w:rPr>
            <w:rFonts w:ascii="Cambria Math" w:hAnsi="Cambria Math"/>
            <w:sz w:val="22"/>
          </w:rPr>
          <m:t>Ω</m:t>
        </m:r>
      </m:oMath>
      <w:r w:rsidRPr="00931388">
        <w:rPr>
          <w:rFonts w:ascii="Cambria" w:eastAsiaTheme="minorEastAsia" w:hAnsi="Cambria"/>
          <w:sz w:val="22"/>
        </w:rPr>
        <w:t xml:space="preserve"> is a parameter between zero and one. If </w:t>
      </w:r>
      <m:oMath>
        <m:r>
          <m:rPr>
            <m:sty m:val="p"/>
          </m:rPr>
          <w:rPr>
            <w:rFonts w:ascii="Cambria Math" w:hAnsi="Cambria Math"/>
            <w:sz w:val="22"/>
          </w:rPr>
          <m:t>Ω=0</m:t>
        </m:r>
      </m:oMath>
      <w:r w:rsidRPr="00931388">
        <w:rPr>
          <w:rFonts w:ascii="Cambria" w:eastAsiaTheme="minorEastAsia" w:hAnsi="Cambria"/>
          <w:sz w:val="22"/>
        </w:rPr>
        <w:t xml:space="preserve">, the presence of Ase1 has no effect, and if </w:t>
      </w:r>
      <m:oMath>
        <m:r>
          <m:rPr>
            <m:sty m:val="p"/>
          </m:rPr>
          <w:rPr>
            <w:rFonts w:ascii="Cambria Math" w:hAnsi="Cambria Math"/>
            <w:sz w:val="22"/>
          </w:rPr>
          <m:t>Ω=1</m:t>
        </m:r>
      </m:oMath>
      <w:r w:rsidRPr="00931388">
        <w:rPr>
          <w:rFonts w:ascii="Cambria" w:eastAsiaTheme="minorEastAsia" w:hAnsi="Cambria"/>
          <w:sz w:val="22"/>
        </w:rPr>
        <w:t>, the first tubulin subunit cannot unbind if it is bound to Ase1.</w:t>
      </w:r>
    </w:p>
    <w:p w14:paraId="6BC28917" w14:textId="77777777" w:rsidR="00931388" w:rsidRPr="00931388" w:rsidRDefault="00931388" w:rsidP="00931388">
      <w:pPr>
        <w:pStyle w:val="ListParagraph"/>
        <w:numPr>
          <w:ilvl w:val="1"/>
          <w:numId w:val="4"/>
        </w:numPr>
        <w:spacing w:after="0" w:line="360" w:lineRule="auto"/>
        <w:rPr>
          <w:rFonts w:ascii="Cambria" w:eastAsiaTheme="minorEastAsia" w:hAnsi="Cambria"/>
          <w:sz w:val="22"/>
        </w:rPr>
      </w:pPr>
      <w:r w:rsidRPr="00931388">
        <w:rPr>
          <w:rFonts w:ascii="Cambria" w:hAnsi="Cambria"/>
          <w:sz w:val="22"/>
        </w:rPr>
        <w:t xml:space="preserve">In Model 2, it occurs with rate </w:t>
      </w: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931388">
        <w:rPr>
          <w:rFonts w:ascii="Cambria" w:eastAsiaTheme="minorEastAsia" w:hAnsi="Cambria"/>
          <w:sz w:val="22"/>
        </w:rPr>
        <w:t xml:space="preserve"> </w:t>
      </w:r>
      <w:r w:rsidRPr="00931388">
        <w:rPr>
          <w:rFonts w:ascii="Cambria" w:hAnsi="Cambria"/>
          <w:sz w:val="22"/>
        </w:rPr>
        <w:t xml:space="preserve">if the first </w:t>
      </w:r>
      <m:oMath>
        <m:r>
          <m:rPr>
            <m:sty m:val="p"/>
          </m:rPr>
          <w:rPr>
            <w:rFonts w:ascii="Cambria Math" w:hAnsi="Cambria Math"/>
            <w:sz w:val="22"/>
          </w:rPr>
          <m:t>N</m:t>
        </m:r>
      </m:oMath>
      <w:r w:rsidRPr="00931388">
        <w:rPr>
          <w:rFonts w:ascii="Cambria" w:hAnsi="Cambria"/>
          <w:sz w:val="22"/>
        </w:rPr>
        <w:t xml:space="preserve"> lattice sites are all not occupied </w:t>
      </w:r>
      <w:r w:rsidRPr="00931388">
        <w:rPr>
          <w:rFonts w:ascii="Cambria" w:eastAsiaTheme="minorEastAsia" w:hAnsi="Cambria"/>
          <w:sz w:val="22"/>
        </w:rPr>
        <w:t>(Fig. 4C top)</w:t>
      </w:r>
      <w:r w:rsidRPr="00931388">
        <w:rPr>
          <w:rFonts w:ascii="Cambria" w:hAnsi="Cambria"/>
          <w:sz w:val="22"/>
        </w:rPr>
        <w:t xml:space="preserve">, and with rate </w:t>
      </w:r>
      <m:oMath>
        <m:sSubSup>
          <m:sSubSupPr>
            <m:ctrlPr>
              <w:rPr>
                <w:rFonts w:ascii="Cambria Math" w:hAnsi="Cambria Math"/>
                <w:i/>
                <w:sz w:val="22"/>
              </w:rPr>
            </m:ctrlPr>
          </m:sSubSupPr>
          <m:e>
            <m:r>
              <m:rPr>
                <m:sty m:val="p"/>
              </m:rPr>
              <w:rPr>
                <w:rFonts w:ascii="Cambria Math" w:hAnsi="Cambria Math"/>
                <w:sz w:val="22"/>
              </w:rPr>
              <m:t>(1-Ω)</m:t>
            </m:r>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931388">
        <w:rPr>
          <w:rFonts w:ascii="Cambria" w:hAnsi="Cambria"/>
          <w:sz w:val="22"/>
        </w:rPr>
        <w:t xml:space="preserve"> if any of the </w:t>
      </w:r>
      <m:oMath>
        <m:r>
          <m:rPr>
            <m:sty m:val="p"/>
          </m:rPr>
          <w:rPr>
            <w:rFonts w:ascii="Cambria Math" w:hAnsi="Cambria Math"/>
            <w:sz w:val="22"/>
          </w:rPr>
          <m:t>N</m:t>
        </m:r>
      </m:oMath>
      <w:r w:rsidRPr="00931388">
        <w:rPr>
          <w:rFonts w:ascii="Cambria" w:eastAsiaTheme="minorEastAsia" w:hAnsi="Cambria"/>
          <w:sz w:val="22"/>
        </w:rPr>
        <w:t xml:space="preserve"> terminal sites</w:t>
      </w:r>
      <w:r w:rsidRPr="00931388">
        <w:rPr>
          <w:rFonts w:ascii="Cambria" w:hAnsi="Cambria"/>
          <w:sz w:val="22"/>
        </w:rPr>
        <w:t xml:space="preserve"> is occupied </w:t>
      </w:r>
      <w:r w:rsidRPr="00931388">
        <w:rPr>
          <w:rFonts w:ascii="Cambria" w:eastAsiaTheme="minorEastAsia" w:hAnsi="Cambria"/>
          <w:sz w:val="22"/>
        </w:rPr>
        <w:t>(Fig. 4C bottom)</w:t>
      </w:r>
      <w:r w:rsidRPr="00931388">
        <w:rPr>
          <w:rFonts w:ascii="Cambria" w:hAnsi="Cambria"/>
          <w:sz w:val="22"/>
        </w:rPr>
        <w:t>.</w:t>
      </w:r>
    </w:p>
    <w:p w14:paraId="21123071" w14:textId="77777777" w:rsidR="00931388" w:rsidRPr="00931388" w:rsidRDefault="00931388" w:rsidP="00931388">
      <w:pPr>
        <w:pStyle w:val="ListParagraph"/>
        <w:numPr>
          <w:ilvl w:val="1"/>
          <w:numId w:val="4"/>
        </w:numPr>
        <w:spacing w:after="0" w:line="360" w:lineRule="auto"/>
        <w:rPr>
          <w:rFonts w:ascii="Cambria" w:eastAsiaTheme="minorEastAsia" w:hAnsi="Cambria"/>
          <w:sz w:val="22"/>
        </w:rPr>
      </w:pPr>
      <w:r w:rsidRPr="00931388">
        <w:rPr>
          <w:rFonts w:ascii="Cambria" w:eastAsiaTheme="minorEastAsia" w:hAnsi="Cambria"/>
          <w:sz w:val="22"/>
        </w:rPr>
        <w:t>For Model 3 (phenomenological model) see below.</w:t>
      </w:r>
    </w:p>
    <w:p w14:paraId="51D926E8" w14:textId="77777777" w:rsidR="00931388" w:rsidRPr="00931388" w:rsidRDefault="00265D10" w:rsidP="00931388">
      <w:pPr>
        <w:spacing w:after="0" w:line="360" w:lineRule="auto"/>
        <w:ind w:left="720"/>
        <w:rPr>
          <w:rFonts w:ascii="Cambria" w:eastAsiaTheme="minorEastAsia" w:hAnsi="Cambria"/>
          <w:sz w:val="22"/>
        </w:rPr>
      </w:pP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00931388" w:rsidRPr="00931388">
        <w:rPr>
          <w:rFonts w:ascii="Cambria" w:eastAsiaTheme="minorEastAsia" w:hAnsi="Cambria"/>
          <w:sz w:val="22"/>
        </w:rPr>
        <w:t xml:space="preserve"> is derived from the depolymerization rate of microtubules in the absence of Ase1 (</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0</m:t>
            </m:r>
          </m:sub>
        </m:sSub>
      </m:oMath>
      <w:r w:rsidR="00931388" w:rsidRPr="00931388">
        <w:rPr>
          <w:rFonts w:ascii="Cambria" w:eastAsiaTheme="minorEastAsia" w:hAnsi="Cambria"/>
          <w:sz w:val="22"/>
        </w:rPr>
        <w:t xml:space="preserve">), measured experimentally (Table S1), such that  </w:t>
      </w: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0</m:t>
            </m:r>
          </m:sub>
        </m:sSub>
        <m:r>
          <w:rPr>
            <w:rFonts w:ascii="Cambria Math" w:hAnsi="Cambria Math"/>
            <w:sz w:val="22"/>
          </w:rPr>
          <m:t>/a</m:t>
        </m:r>
      </m:oMath>
      <w:r w:rsidR="00931388" w:rsidRPr="00931388">
        <w:rPr>
          <w:rFonts w:ascii="Cambria" w:eastAsiaTheme="minorEastAsia" w:hAnsi="Cambria"/>
          <w:sz w:val="22"/>
        </w:rPr>
        <w:t>.</w:t>
      </w:r>
    </w:p>
    <w:p w14:paraId="12B6738B" w14:textId="67DC9D12" w:rsidR="00931388" w:rsidRDefault="00931388" w:rsidP="00931388">
      <w:pPr>
        <w:pStyle w:val="ListParagraph"/>
        <w:numPr>
          <w:ilvl w:val="0"/>
          <w:numId w:val="4"/>
        </w:numPr>
        <w:spacing w:after="0" w:line="360" w:lineRule="auto"/>
        <w:rPr>
          <w:rFonts w:ascii="Cambria" w:eastAsiaTheme="minorEastAsia" w:hAnsi="Cambria"/>
          <w:sz w:val="22"/>
        </w:rPr>
      </w:pPr>
      <w:r w:rsidRPr="00931388">
        <w:rPr>
          <w:rFonts w:ascii="Cambria" w:eastAsiaTheme="minorEastAsia" w:hAnsi="Cambria"/>
          <w:sz w:val="22"/>
        </w:rPr>
        <w:t xml:space="preserve">If the </w:t>
      </w:r>
      <w:r w:rsidRPr="00931388">
        <w:rPr>
          <w:rFonts w:ascii="Cambria" w:hAnsi="Cambria"/>
          <w:sz w:val="22"/>
        </w:rPr>
        <w:t xml:space="preserve">terminal </w:t>
      </w:r>
      <w:r w:rsidRPr="00931388">
        <w:rPr>
          <w:rFonts w:ascii="Cambria" w:eastAsiaTheme="minorEastAsia" w:hAnsi="Cambria"/>
          <w:sz w:val="22"/>
        </w:rPr>
        <w:t xml:space="preserve">lattice site </w:t>
      </w:r>
      <w:r w:rsidRPr="00931388">
        <w:rPr>
          <w:rFonts w:ascii="Cambria" w:hAnsi="Cambria"/>
          <w:sz w:val="22"/>
        </w:rPr>
        <w:t>dissociates</w:t>
      </w:r>
      <w:r w:rsidRPr="00931388">
        <w:rPr>
          <w:rFonts w:ascii="Cambria" w:eastAsiaTheme="minorEastAsia" w:hAnsi="Cambria"/>
          <w:sz w:val="22"/>
        </w:rPr>
        <w:t xml:space="preserve"> when a molecule of Ase1 is bound to it, this Ase1 is lost as well (Fig. 4B, bottom).</w:t>
      </w:r>
    </w:p>
    <w:p w14:paraId="1582A3C4" w14:textId="77777777" w:rsidR="00931388" w:rsidRPr="00931388" w:rsidRDefault="00931388" w:rsidP="00931388">
      <w:pPr>
        <w:pStyle w:val="ListParagraph"/>
        <w:numPr>
          <w:ilvl w:val="0"/>
          <w:numId w:val="4"/>
        </w:numPr>
        <w:spacing w:after="0" w:line="360" w:lineRule="auto"/>
        <w:rPr>
          <w:rFonts w:ascii="Cambria" w:eastAsiaTheme="minorEastAsia" w:hAnsi="Cambria"/>
          <w:sz w:val="22"/>
        </w:rPr>
      </w:pPr>
    </w:p>
    <w:p w14:paraId="7C7B4620" w14:textId="77777777" w:rsidR="00931388" w:rsidRPr="00931388" w:rsidRDefault="00931388" w:rsidP="00931388">
      <w:pPr>
        <w:spacing w:after="0" w:line="360" w:lineRule="auto"/>
        <w:rPr>
          <w:rFonts w:ascii="Cambria" w:eastAsiaTheme="minorEastAsia" w:hAnsi="Cambria"/>
          <w:sz w:val="22"/>
        </w:rPr>
      </w:pPr>
      <w:r w:rsidRPr="00931388">
        <w:rPr>
          <w:rFonts w:ascii="Cambria" w:hAnsi="Cambria"/>
          <w:b/>
          <w:bCs/>
          <w:sz w:val="22"/>
        </w:rPr>
        <w:t>Simplification to a system of constant size</w:t>
      </w:r>
    </w:p>
    <w:p w14:paraId="203E4764"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Since terminal subunits are more likely to be lost when they are without Ase1 than when they are with Ase1, any dissociation event increases the density of Ase1 remaining on the microtubule. This effect is only present at the microtubule tip, and away from the tip, the probability of a binding site being occupied is only determined by the binding and unbinding constants: </w:t>
      </w:r>
      <m:oMath>
        <m:r>
          <w:rPr>
            <w:rFonts w:ascii="Cambria Math" w:hAnsi="Cambria Math"/>
            <w:sz w:val="22"/>
          </w:rPr>
          <m:t>α=</m:t>
        </m:r>
        <m:sSub>
          <m:sSubPr>
            <m:ctrlPr>
              <w:rPr>
                <w:rFonts w:ascii="Cambria Math" w:hAnsi="Cambria Math"/>
                <w:i/>
                <w:sz w:val="22"/>
              </w:rPr>
            </m:ctrlPr>
          </m:sSubPr>
          <m:e>
            <m:r>
              <w:rPr>
                <w:rFonts w:ascii="Cambria Math" w:hAnsi="Cambria Math"/>
                <w:sz w:val="22"/>
              </w:rPr>
              <m:t>k</m:t>
            </m:r>
          </m:e>
          <m:sub>
            <m:r>
              <w:rPr>
                <w:rFonts w:ascii="Cambria Math" w:hAnsi="Cambria Math"/>
                <w:sz w:val="22"/>
              </w:rPr>
              <m:t>on</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on</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r>
          <w:rPr>
            <w:rFonts w:ascii="Cambria Math" w:hAnsi="Cambria Math"/>
            <w:sz w:val="22"/>
          </w:rPr>
          <m:t>)</m:t>
        </m:r>
      </m:oMath>
      <w:r w:rsidRPr="00931388">
        <w:rPr>
          <w:rFonts w:ascii="Cambria" w:eastAsiaTheme="minorEastAsia" w:hAnsi="Cambria"/>
          <w:sz w:val="22"/>
        </w:rPr>
        <w:t>.</w:t>
      </w:r>
    </w:p>
    <w:p w14:paraId="10459448" w14:textId="587D18DD" w:rsid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Therefore, we can restrict the model to a section of the microtubule with </w:t>
      </w:r>
      <m:oMath>
        <m:r>
          <w:rPr>
            <w:rFonts w:ascii="Cambria Math" w:hAnsi="Cambria Math"/>
            <w:sz w:val="22"/>
          </w:rPr>
          <m:t>L</m:t>
        </m:r>
      </m:oMath>
      <w:r w:rsidRPr="00931388">
        <w:rPr>
          <w:rFonts w:ascii="Cambria" w:eastAsiaTheme="minorEastAsia" w:hAnsi="Cambria"/>
          <w:sz w:val="22"/>
        </w:rPr>
        <w:t xml:space="preserve"> lattice sites, as long as the probability of finding a molecule at position </w:t>
      </w:r>
      <m:oMath>
        <m:r>
          <w:rPr>
            <w:rFonts w:ascii="Cambria Math" w:hAnsi="Cambria Math"/>
            <w:sz w:val="22"/>
          </w:rPr>
          <m:t>L</m:t>
        </m:r>
      </m:oMath>
      <w:r w:rsidRPr="00931388">
        <w:rPr>
          <w:rFonts w:ascii="Cambria" w:eastAsiaTheme="minorEastAsia" w:hAnsi="Cambria"/>
          <w:sz w:val="22"/>
        </w:rPr>
        <w:t xml:space="preserve"> is close to </w:t>
      </w:r>
      <m:oMath>
        <m:r>
          <w:rPr>
            <w:rFonts w:ascii="Cambria Math" w:hAnsi="Cambria Math"/>
            <w:sz w:val="22"/>
          </w:rPr>
          <m:t>α</m:t>
        </m:r>
      </m:oMath>
      <w:r w:rsidRPr="00931388">
        <w:rPr>
          <w:rFonts w:ascii="Cambria" w:eastAsiaTheme="minorEastAsia" w:hAnsi="Cambria"/>
          <w:sz w:val="22"/>
        </w:rPr>
        <w:t xml:space="preserve">. When a </w:t>
      </w:r>
      <w:proofErr w:type="spellStart"/>
      <w:r w:rsidRPr="00931388">
        <w:rPr>
          <w:rFonts w:ascii="Cambria" w:eastAsiaTheme="minorEastAsia" w:hAnsi="Cambria"/>
          <w:sz w:val="22"/>
        </w:rPr>
        <w:t>depolymerisation</w:t>
      </w:r>
      <w:proofErr w:type="spellEnd"/>
      <w:r w:rsidRPr="00931388">
        <w:rPr>
          <w:rFonts w:ascii="Cambria" w:eastAsiaTheme="minorEastAsia" w:hAnsi="Cambria"/>
          <w:sz w:val="22"/>
        </w:rPr>
        <w:t xml:space="preserve"> event happens, we shift the lattice indexes such that site </w:t>
      </w:r>
      <m:oMath>
        <m:r>
          <w:rPr>
            <w:rFonts w:ascii="Cambria Math" w:hAnsi="Cambria Math"/>
            <w:sz w:val="22"/>
          </w:rPr>
          <m:t>i+1</m:t>
        </m:r>
      </m:oMath>
      <w:r w:rsidRPr="00931388">
        <w:rPr>
          <w:rFonts w:ascii="Cambria" w:eastAsiaTheme="minorEastAsia" w:hAnsi="Cambria"/>
          <w:sz w:val="22"/>
        </w:rPr>
        <w:t xml:space="preserve"> becomes site </w:t>
      </w:r>
      <m:oMath>
        <m:r>
          <w:rPr>
            <w:rFonts w:ascii="Cambria Math" w:hAnsi="Cambria Math"/>
            <w:sz w:val="22"/>
          </w:rPr>
          <m:t>i</m:t>
        </m:r>
      </m:oMath>
      <w:r w:rsidRPr="00931388">
        <w:rPr>
          <w:rFonts w:ascii="Cambria" w:eastAsiaTheme="minorEastAsia" w:hAnsi="Cambria"/>
          <w:sz w:val="22"/>
        </w:rPr>
        <w:t xml:space="preserve">, and set </w:t>
      </w:r>
      <m:oMath>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i=L</m:t>
            </m:r>
          </m:sub>
        </m:sSub>
        <m:r>
          <w:rPr>
            <w:rFonts w:ascii="Cambria Math" w:eastAsiaTheme="minorEastAsia" w:hAnsi="Cambria Math"/>
            <w:sz w:val="22"/>
          </w:rPr>
          <m:t xml:space="preserve">= </m:t>
        </m:r>
        <m:r>
          <w:rPr>
            <w:rFonts w:ascii="Cambria Math" w:hAnsi="Cambria Math"/>
            <w:sz w:val="22"/>
          </w:rPr>
          <m:t>α</m:t>
        </m:r>
      </m:oMath>
      <w:r w:rsidRPr="00931388">
        <w:rPr>
          <w:rFonts w:ascii="Cambria" w:eastAsiaTheme="minorEastAsia" w:hAnsi="Cambria"/>
          <w:sz w:val="22"/>
        </w:rPr>
        <w:t xml:space="preserve">. </w:t>
      </w:r>
    </w:p>
    <w:p w14:paraId="522FB571" w14:textId="77777777" w:rsidR="00931388" w:rsidRPr="00931388" w:rsidRDefault="00931388" w:rsidP="00931388">
      <w:pPr>
        <w:spacing w:after="0" w:line="360" w:lineRule="auto"/>
        <w:rPr>
          <w:rFonts w:ascii="Cambria" w:eastAsiaTheme="minorEastAsia" w:hAnsi="Cambria"/>
          <w:sz w:val="22"/>
        </w:rPr>
      </w:pPr>
    </w:p>
    <w:p w14:paraId="58565689" w14:textId="77777777" w:rsidR="00931388" w:rsidRPr="00931388" w:rsidRDefault="00931388" w:rsidP="00931388">
      <w:pPr>
        <w:spacing w:after="0" w:line="360" w:lineRule="auto"/>
        <w:rPr>
          <w:rFonts w:ascii="Cambria" w:eastAsiaTheme="minorEastAsia" w:hAnsi="Cambria"/>
          <w:sz w:val="22"/>
        </w:rPr>
      </w:pPr>
      <w:r w:rsidRPr="00931388">
        <w:rPr>
          <w:rFonts w:ascii="Cambria" w:hAnsi="Cambria"/>
          <w:b/>
          <w:bCs/>
          <w:sz w:val="22"/>
        </w:rPr>
        <w:t>Mean field theory</w:t>
      </w:r>
    </w:p>
    <w:p w14:paraId="0342B172"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lastRenderedPageBreak/>
        <w:t xml:space="preserve">The system can be solved using a mean-field approximation, by just considering the ensemble of </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Pr="00931388">
        <w:rPr>
          <w:rFonts w:ascii="Cambria" w:eastAsiaTheme="minorEastAsia" w:hAnsi="Cambria"/>
          <w:sz w:val="22"/>
        </w:rPr>
        <w:t xml:space="preserve">, the average probability of a site </w:t>
      </w:r>
      <m:oMath>
        <m:r>
          <w:rPr>
            <w:rFonts w:ascii="Cambria Math" w:hAnsi="Cambria Math"/>
            <w:sz w:val="22"/>
          </w:rPr>
          <m:t>i</m:t>
        </m:r>
      </m:oMath>
      <w:r w:rsidRPr="00931388">
        <w:rPr>
          <w:rFonts w:ascii="Cambria" w:eastAsiaTheme="minorEastAsia" w:hAnsi="Cambria"/>
          <w:sz w:val="22"/>
        </w:rPr>
        <w:t xml:space="preserve"> being occupied and neglecting higher-order correlations between </w:t>
      </w:r>
      <w:proofErr w:type="spellStart"/>
      <w:r w:rsidRPr="00931388">
        <w:rPr>
          <w:rFonts w:ascii="Cambria" w:eastAsiaTheme="minorEastAsia" w:hAnsi="Cambria"/>
          <w:sz w:val="22"/>
        </w:rPr>
        <w:t>neighbouring</w:t>
      </w:r>
      <w:proofErr w:type="spellEnd"/>
      <w:r w:rsidRPr="00931388">
        <w:rPr>
          <w:rFonts w:ascii="Cambria" w:eastAsiaTheme="minorEastAsia" w:hAnsi="Cambria"/>
          <w:sz w:val="22"/>
        </w:rPr>
        <w:t xml:space="preserve"> sites. We can then write a set of discrete differential equations to represent the dynamics of the system:</w:t>
      </w:r>
    </w:p>
    <w:p w14:paraId="309E1691" w14:textId="77777777" w:rsidR="00931388" w:rsidRPr="00931388" w:rsidRDefault="00265D10" w:rsidP="00931388">
      <w:pPr>
        <w:spacing w:after="0" w:line="360" w:lineRule="auto"/>
        <w:rPr>
          <w:rFonts w:ascii="Cambria" w:eastAsiaTheme="minorEastAsia" w:hAnsi="Cambria"/>
          <w:sz w:val="22"/>
        </w:rPr>
      </w:pPr>
      <m:oMathPara>
        <m:oMath>
          <m:f>
            <m:fPr>
              <m:ctrlPr>
                <w:rPr>
                  <w:rFonts w:ascii="Cambria Math" w:eastAsiaTheme="minorEastAsia" w:hAnsi="Cambria Math"/>
                  <w:sz w:val="22"/>
                </w:rPr>
              </m:ctrlPr>
            </m:fPr>
            <m:num>
              <m:r>
                <w:rPr>
                  <w:rFonts w:ascii="Cambria Math" w:eastAsiaTheme="minorEastAsia" w:hAnsi="Cambria Math"/>
                  <w:sz w:val="22"/>
                </w:rPr>
                <m:t>d</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ctrlPr>
                <w:rPr>
                  <w:rFonts w:ascii="Cambria Math" w:eastAsiaTheme="minorEastAsia" w:hAnsi="Cambria Math"/>
                  <w:i/>
                  <w:sz w:val="22"/>
                </w:rPr>
              </m:ctrlPr>
            </m:num>
            <m:den>
              <m:r>
                <w:rPr>
                  <w:rFonts w:ascii="Cambria Math" w:eastAsiaTheme="minorEastAsia" w:hAnsi="Cambria Math"/>
                  <w:sz w:val="22"/>
                </w:rPr>
                <m:t>dt</m:t>
              </m:r>
              <m:ctrlPr>
                <w:rPr>
                  <w:rFonts w:ascii="Cambria Math" w:eastAsiaTheme="minorEastAsia" w:hAnsi="Cambria Math"/>
                  <w:i/>
                  <w:sz w:val="22"/>
                </w:rPr>
              </m:ctrlPr>
            </m:den>
          </m:f>
          <m:r>
            <w:rPr>
              <w:rFonts w:ascii="Cambria Math" w:eastAsiaTheme="minorEastAsia" w:hAnsi="Cambria Math"/>
              <w:sz w:val="22"/>
            </w:rPr>
            <m:t>=</m:t>
          </m:r>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i+1</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i-1</m:t>
                  </m:r>
                </m:sub>
              </m:sSub>
              <m:r>
                <w:rPr>
                  <w:rFonts w:ascii="Cambria Math" w:eastAsiaTheme="minorEastAsia" w:hAnsi="Cambria Math"/>
                  <w:sz w:val="22"/>
                </w:rPr>
                <m:t>-2</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h</m:t>
              </m:r>
            </m:sub>
          </m:sSub>
          <m:r>
            <w:rPr>
              <w:rFonts w:ascii="Cambria Math" w:eastAsiaTheme="minorEastAsia" w:hAnsi="Cambria Math"/>
              <w:sz w:val="22"/>
            </w:rPr>
            <m:t>+</m:t>
          </m:r>
          <m:d>
            <m:dPr>
              <m:ctrlPr>
                <w:rPr>
                  <w:rFonts w:ascii="Cambria Math" w:eastAsiaTheme="minorEastAsia" w:hAnsi="Cambria Math"/>
                  <w:i/>
                  <w:sz w:val="22"/>
                </w:rPr>
              </m:ctrlPr>
            </m:dPr>
            <m:e>
              <m:r>
                <w:rPr>
                  <w:rFonts w:ascii="Cambria Math" w:eastAsiaTheme="minorEastAsia" w:hAnsi="Cambria Math"/>
                  <w:sz w:val="22"/>
                </w:rPr>
                <m:t>1-</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on</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off</m:t>
              </m:r>
            </m:sub>
          </m:sSub>
          <m:r>
            <w:rPr>
              <w:rFonts w:ascii="Cambria Math" w:eastAsiaTheme="minorEastAsia" w:hAnsi="Cambria Math"/>
              <w:sz w:val="22"/>
            </w:rPr>
            <m:t>+</m:t>
          </m:r>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i+1</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oMath>
      </m:oMathPara>
    </w:p>
    <w:p w14:paraId="3BD47C57"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Specific equations apply at the boundaries </w:t>
      </w:r>
      <m:oMath>
        <m:r>
          <w:rPr>
            <w:rFonts w:ascii="Cambria Math" w:hAnsi="Cambria Math"/>
            <w:sz w:val="22"/>
          </w:rPr>
          <m:t>i=1</m:t>
        </m:r>
      </m:oMath>
      <w:r w:rsidRPr="00931388">
        <w:rPr>
          <w:rFonts w:ascii="Cambria" w:eastAsiaTheme="minorEastAsia" w:hAnsi="Cambria"/>
          <w:sz w:val="22"/>
        </w:rPr>
        <w:t xml:space="preserve"> and </w:t>
      </w:r>
      <m:oMath>
        <m:r>
          <w:rPr>
            <w:rFonts w:ascii="Cambria Math" w:hAnsi="Cambria Math"/>
            <w:sz w:val="22"/>
          </w:rPr>
          <m:t>L</m:t>
        </m:r>
      </m:oMath>
      <w:r w:rsidRPr="00931388">
        <w:rPr>
          <w:rFonts w:ascii="Cambria" w:eastAsiaTheme="minorEastAsia" w:hAnsi="Cambria"/>
          <w:sz w:val="22"/>
        </w:rPr>
        <w:t>:</w:t>
      </w:r>
    </w:p>
    <w:p w14:paraId="61B2E0E8" w14:textId="77777777" w:rsidR="00931388" w:rsidRPr="00931388" w:rsidRDefault="00265D10" w:rsidP="00931388">
      <w:pPr>
        <w:spacing w:after="0" w:line="360" w:lineRule="auto"/>
        <w:rPr>
          <w:rFonts w:ascii="Cambria" w:eastAsiaTheme="minorEastAsia" w:hAnsi="Cambria"/>
          <w:sz w:val="22"/>
        </w:rPr>
      </w:pPr>
      <m:oMathPara>
        <m:oMath>
          <m:f>
            <m:fPr>
              <m:ctrlPr>
                <w:rPr>
                  <w:rFonts w:ascii="Cambria Math" w:eastAsiaTheme="minorEastAsia" w:hAnsi="Cambria Math"/>
                  <w:sz w:val="22"/>
                </w:rPr>
              </m:ctrlPr>
            </m:fPr>
            <m:num>
              <m:r>
                <w:rPr>
                  <w:rFonts w:ascii="Cambria Math" w:eastAsiaTheme="minorEastAsia" w:hAnsi="Cambria Math"/>
                  <w:sz w:val="22"/>
                </w:rPr>
                <m:t>d</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ctrlPr>
                <w:rPr>
                  <w:rFonts w:ascii="Cambria Math" w:eastAsiaTheme="minorEastAsia" w:hAnsi="Cambria Math"/>
                  <w:i/>
                  <w:sz w:val="22"/>
                </w:rPr>
              </m:ctrlPr>
            </m:num>
            <m:den>
              <m:r>
                <w:rPr>
                  <w:rFonts w:ascii="Cambria Math" w:eastAsiaTheme="minorEastAsia" w:hAnsi="Cambria Math"/>
                  <w:sz w:val="22"/>
                </w:rPr>
                <m:t>dt</m:t>
              </m:r>
              <m:ctrlPr>
                <w:rPr>
                  <w:rFonts w:ascii="Cambria Math" w:eastAsiaTheme="minorEastAsia" w:hAnsi="Cambria Math"/>
                  <w:i/>
                  <w:sz w:val="22"/>
                </w:rPr>
              </m:ctrlPr>
            </m:den>
          </m:f>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h</m:t>
              </m:r>
            </m:sub>
          </m:sSub>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2</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e>
          </m:d>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off</m:t>
              </m:r>
            </m:sub>
          </m:sSub>
          <m:r>
            <w:rPr>
              <w:rFonts w:ascii="Cambria Math" w:eastAsiaTheme="minorEastAsia" w:hAnsi="Cambria Math"/>
              <w:sz w:val="22"/>
            </w:rPr>
            <m:t>+</m:t>
          </m:r>
          <m:d>
            <m:dPr>
              <m:ctrlPr>
                <w:rPr>
                  <w:rFonts w:ascii="Cambria Math" w:eastAsiaTheme="minorEastAsia" w:hAnsi="Cambria Math"/>
                  <w:i/>
                  <w:sz w:val="22"/>
                </w:rPr>
              </m:ctrlPr>
            </m:dPr>
            <m:e>
              <m:r>
                <w:rPr>
                  <w:rFonts w:ascii="Cambria Math" w:eastAsiaTheme="minorEastAsia" w:hAnsi="Cambria Math"/>
                  <w:sz w:val="22"/>
                </w:rPr>
                <m:t>1-</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on</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2</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k</m:t>
              </m:r>
            </m:e>
            <m:sub>
              <m:r>
                <w:rPr>
                  <w:rFonts w:ascii="Cambria Math" w:eastAsiaTheme="minorEastAsia" w:hAnsi="Cambria Math"/>
                  <w:sz w:val="22"/>
                </w:rPr>
                <m:t>d</m:t>
              </m:r>
            </m:sub>
            <m:sup>
              <m:r>
                <w:rPr>
                  <w:rFonts w:ascii="Cambria Math" w:eastAsiaTheme="minorEastAsia" w:hAnsi="Cambria Math"/>
                  <w:sz w:val="22"/>
                </w:rPr>
                <m:t>0</m:t>
              </m:r>
            </m:sup>
          </m:sSubSup>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d>
            <m:dPr>
              <m:ctrlPr>
                <w:rPr>
                  <w:rFonts w:ascii="Cambria Math" w:eastAsiaTheme="minorEastAsia" w:hAnsi="Cambria Math"/>
                  <w:i/>
                  <w:sz w:val="22"/>
                </w:rPr>
              </m:ctrlPr>
            </m:dPr>
            <m:e>
              <m:r>
                <w:rPr>
                  <w:rFonts w:ascii="Cambria Math" w:eastAsiaTheme="minorEastAsia" w:hAnsi="Cambria Math"/>
                  <w:sz w:val="22"/>
                </w:rPr>
                <m:t>1-</m:t>
              </m:r>
              <m:r>
                <m:rPr>
                  <m:sty m:val="p"/>
                </m:rPr>
                <w:rPr>
                  <w:rFonts w:ascii="Cambria Math" w:eastAsiaTheme="minorEastAsia" w:hAnsi="Cambria Math"/>
                  <w:sz w:val="22"/>
                </w:rPr>
                <m:t>Ω</m:t>
              </m:r>
            </m:e>
          </m:d>
        </m:oMath>
      </m:oMathPara>
    </w:p>
    <w:p w14:paraId="266B132D" w14:textId="77777777" w:rsidR="00931388" w:rsidRPr="00931388" w:rsidRDefault="00265D10" w:rsidP="00931388">
      <w:pPr>
        <w:spacing w:after="0" w:line="360" w:lineRule="auto"/>
        <w:rPr>
          <w:rFonts w:ascii="Cambria" w:eastAsiaTheme="minorEastAsia" w:hAnsi="Cambria"/>
          <w:sz w:val="22"/>
        </w:rPr>
      </w:pPr>
      <m:oMathPara>
        <m:oMath>
          <m:f>
            <m:fPr>
              <m:ctrlPr>
                <w:rPr>
                  <w:rFonts w:ascii="Cambria Math" w:eastAsiaTheme="minorEastAsia" w:hAnsi="Cambria Math"/>
                  <w:sz w:val="22"/>
                </w:rPr>
              </m:ctrlPr>
            </m:fPr>
            <m:num>
              <m:r>
                <w:rPr>
                  <w:rFonts w:ascii="Cambria Math" w:eastAsiaTheme="minorEastAsia" w:hAnsi="Cambria Math"/>
                  <w:sz w:val="22"/>
                </w:rPr>
                <m:t>d</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L</m:t>
                  </m:r>
                </m:sub>
              </m:sSub>
              <m:ctrlPr>
                <w:rPr>
                  <w:rFonts w:ascii="Cambria Math" w:eastAsiaTheme="minorEastAsia" w:hAnsi="Cambria Math"/>
                  <w:i/>
                  <w:sz w:val="22"/>
                </w:rPr>
              </m:ctrlPr>
            </m:num>
            <m:den>
              <m:r>
                <w:rPr>
                  <w:rFonts w:ascii="Cambria Math" w:eastAsiaTheme="minorEastAsia" w:hAnsi="Cambria Math"/>
                  <w:sz w:val="22"/>
                </w:rPr>
                <m:t>dt</m:t>
              </m:r>
              <m:ctrlPr>
                <w:rPr>
                  <w:rFonts w:ascii="Cambria Math" w:eastAsiaTheme="minorEastAsia" w:hAnsi="Cambria Math"/>
                  <w:i/>
                  <w:sz w:val="22"/>
                </w:rPr>
              </m:ctrlPr>
            </m:den>
          </m:f>
          <m:r>
            <w:rPr>
              <w:rFonts w:ascii="Cambria Math" w:eastAsiaTheme="minorEastAsia" w:hAnsi="Cambria Math"/>
              <w:sz w:val="22"/>
            </w:rPr>
            <m:t>=0</m:t>
          </m:r>
        </m:oMath>
      </m:oMathPara>
    </w:p>
    <w:p w14:paraId="74CB7897"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The terms of the equation are associated with the rates of diffusion, binding, unbinding (</w:t>
      </w:r>
      <m:oMath>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r>
              <m:rPr>
                <m:sty m:val="p"/>
              </m:rPr>
              <w:rPr>
                <w:rFonts w:ascii="Cambria Math" w:eastAsiaTheme="minorEastAsia" w:hAnsi="Cambria Math"/>
                <w:sz w:val="22"/>
              </w:rPr>
              <m:t xml:space="preserve">, </m:t>
            </m:r>
            <m:r>
              <w:rPr>
                <w:rFonts w:ascii="Cambria Math" w:hAnsi="Cambria Math"/>
                <w:sz w:val="22"/>
              </w:rPr>
              <m:t>k</m:t>
            </m:r>
          </m:e>
          <m:sub>
            <m:r>
              <w:rPr>
                <w:rFonts w:ascii="Cambria Math" w:hAnsi="Cambria Math"/>
                <w:sz w:val="22"/>
              </w:rPr>
              <m:t xml:space="preserve">on </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931388">
        <w:rPr>
          <w:rFonts w:ascii="Cambria" w:eastAsiaTheme="minorEastAsia" w:hAnsi="Cambria"/>
          <w:sz w:val="22"/>
        </w:rPr>
        <w:t>) which are constant, and the depolymerization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d</m:t>
            </m:r>
          </m:sub>
        </m:sSub>
      </m:oMath>
      <w:r w:rsidRPr="00931388">
        <w:rPr>
          <w:rFonts w:ascii="Cambria" w:eastAsiaTheme="minorEastAsia" w:hAnsi="Cambria"/>
          <w:sz w:val="22"/>
        </w:rPr>
        <w:t>), which is affected by lattice occupancy in a different way in each model (see Assumptions).</w:t>
      </w:r>
    </w:p>
    <w:p w14:paraId="3CDE317E"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For Model 1, </w:t>
      </w:r>
      <m:oMath>
        <m:sSubSup>
          <m:sSubSupPr>
            <m:ctrlPr>
              <w:rPr>
                <w:rFonts w:ascii="Cambria Math" w:eastAsiaTheme="minorEastAsia" w:hAnsi="Cambria Math"/>
                <w:i/>
                <w:sz w:val="22"/>
              </w:rPr>
            </m:ctrlPr>
          </m:sSubSupPr>
          <m:e>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r>
              <w:rPr>
                <w:rFonts w:ascii="Cambria Math" w:eastAsiaTheme="minorEastAsia" w:hAnsi="Cambria Math"/>
                <w:sz w:val="22"/>
              </w:rPr>
              <m:t>=k</m:t>
            </m:r>
          </m:e>
          <m:sub>
            <m:r>
              <w:rPr>
                <w:rFonts w:ascii="Cambria Math" w:eastAsiaTheme="minorEastAsia" w:hAnsi="Cambria Math"/>
                <w:sz w:val="22"/>
              </w:rPr>
              <m:t>d</m:t>
            </m:r>
          </m:sub>
          <m:sup>
            <m:r>
              <w:rPr>
                <w:rFonts w:ascii="Cambria Math" w:eastAsiaTheme="minorEastAsia" w:hAnsi="Cambria Math"/>
                <w:sz w:val="22"/>
              </w:rPr>
              <m:t>0</m:t>
            </m:r>
          </m:sup>
        </m:sSubSup>
        <m:r>
          <w:rPr>
            <w:rFonts w:ascii="Cambria Math" w:eastAsiaTheme="minorEastAsia" w:hAnsi="Cambria Math"/>
            <w:sz w:val="22"/>
          </w:rPr>
          <m:t>(1-</m:t>
        </m:r>
        <m:r>
          <m:rPr>
            <m:sty m:val="p"/>
          </m:rPr>
          <w:rPr>
            <w:rFonts w:ascii="Cambria Math" w:eastAsiaTheme="minorEastAsia" w:hAnsi="Cambria Math"/>
            <w:sz w:val="22"/>
          </w:rPr>
          <m:t>Ω</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r>
          <w:rPr>
            <w:rFonts w:ascii="Cambria Math" w:eastAsiaTheme="minorEastAsia" w:hAnsi="Cambria Math"/>
            <w:sz w:val="22"/>
          </w:rPr>
          <m:t>)</m:t>
        </m:r>
      </m:oMath>
      <w:r w:rsidRPr="00931388">
        <w:rPr>
          <w:rFonts w:ascii="Cambria" w:eastAsiaTheme="minorEastAsia" w:hAnsi="Cambria"/>
          <w:sz w:val="22"/>
        </w:rPr>
        <w:t>.</w:t>
      </w:r>
    </w:p>
    <w:p w14:paraId="331D7355"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For Model 2, </w:t>
      </w:r>
      <m:oMath>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k</m:t>
            </m:r>
          </m:e>
          <m:sub>
            <m:r>
              <w:rPr>
                <w:rFonts w:ascii="Cambria Math" w:eastAsiaTheme="minorEastAsia" w:hAnsi="Cambria Math"/>
                <w:sz w:val="22"/>
              </w:rPr>
              <m:t>0</m:t>
            </m:r>
          </m:sub>
          <m:sup>
            <m:r>
              <w:rPr>
                <w:rFonts w:ascii="Cambria Math" w:eastAsiaTheme="minorEastAsia" w:hAnsi="Cambria Math"/>
                <w:sz w:val="22"/>
              </w:rPr>
              <m:t>d</m:t>
            </m:r>
          </m:sup>
        </m:sSubSup>
        <m:r>
          <w:rPr>
            <w:rFonts w:ascii="Cambria Math" w:eastAsiaTheme="minorEastAsia" w:hAnsi="Cambria Math"/>
            <w:sz w:val="22"/>
          </w:rPr>
          <m:t>[1-</m:t>
        </m:r>
        <m:r>
          <m:rPr>
            <m:sty m:val="p"/>
          </m:rPr>
          <w:rPr>
            <w:rFonts w:ascii="Cambria Math" w:eastAsiaTheme="minorEastAsia" w:hAnsi="Cambria Math"/>
            <w:sz w:val="22"/>
          </w:rPr>
          <m:t>Ω</m:t>
        </m:r>
        <m:r>
          <w:rPr>
            <w:rFonts w:ascii="Cambria Math" w:eastAsiaTheme="minorEastAsia" w:hAnsi="Cambria Math"/>
            <w:sz w:val="22"/>
          </w:rPr>
          <m:t>+</m:t>
        </m:r>
        <m:r>
          <m:rPr>
            <m:sty m:val="p"/>
          </m:rPr>
          <w:rPr>
            <w:rFonts w:ascii="Cambria Math" w:eastAsiaTheme="minorEastAsia" w:hAnsi="Cambria Math"/>
            <w:sz w:val="22"/>
          </w:rPr>
          <m:t>Ω</m:t>
        </m:r>
        <m:nary>
          <m:naryPr>
            <m:chr m:val="∏"/>
            <m:limLoc m:val="subSup"/>
            <m:ctrlPr>
              <w:rPr>
                <w:rFonts w:ascii="Cambria Math" w:eastAsiaTheme="minorEastAsia" w:hAnsi="Cambria Math"/>
                <w:i/>
                <w:sz w:val="22"/>
              </w:rPr>
            </m:ctrlPr>
          </m:naryPr>
          <m:sub>
            <m:r>
              <w:rPr>
                <w:rFonts w:ascii="Cambria Math" w:eastAsiaTheme="minorEastAsia" w:hAnsi="Cambria Math"/>
                <w:sz w:val="22"/>
              </w:rPr>
              <m:t>i=1</m:t>
            </m:r>
          </m:sub>
          <m:sup>
            <m:r>
              <w:rPr>
                <w:rFonts w:ascii="Cambria Math" w:eastAsiaTheme="minorEastAsia" w:hAnsi="Cambria Math"/>
                <w:sz w:val="22"/>
              </w:rPr>
              <m:t>i=N</m:t>
            </m:r>
          </m:sup>
          <m:e>
            <m:r>
              <w:rPr>
                <w:rFonts w:ascii="Cambria Math" w:eastAsiaTheme="minorEastAsia" w:hAnsi="Cambria Math"/>
                <w:sz w:val="22"/>
              </w:rPr>
              <m:t>(1-</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r>
              <w:rPr>
                <w:rFonts w:ascii="Cambria Math" w:eastAsiaTheme="minorEastAsia" w:hAnsi="Cambria Math"/>
                <w:sz w:val="22"/>
              </w:rPr>
              <m:t>)]</m:t>
            </m:r>
          </m:e>
        </m:nary>
      </m:oMath>
      <w:r w:rsidRPr="00931388">
        <w:rPr>
          <w:rFonts w:ascii="Cambria" w:eastAsiaTheme="minorEastAsia" w:hAnsi="Cambria"/>
          <w:sz w:val="22"/>
        </w:rPr>
        <w:t>.</w:t>
      </w:r>
    </w:p>
    <w:p w14:paraId="0BDE6570" w14:textId="376CD24F" w:rsid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This dynamical system can be evolved from any initial conditions, converging to the unique steady-state solution for a set of given parameters. Assuming that the microtubule is at binding equilibrium when it starts shrinking, we initially set </w:t>
      </w:r>
      <m:oMath>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r>
          <w:rPr>
            <w:rFonts w:ascii="Cambria Math" w:eastAsiaTheme="minorEastAsia" w:hAnsi="Cambria Math"/>
            <w:sz w:val="22"/>
          </w:rPr>
          <m:t xml:space="preserve">= </m:t>
        </m:r>
        <m:r>
          <w:rPr>
            <w:rFonts w:ascii="Cambria Math" w:hAnsi="Cambria Math"/>
            <w:sz w:val="22"/>
          </w:rPr>
          <m:t>α</m:t>
        </m:r>
      </m:oMath>
      <w:r w:rsidRPr="00931388">
        <w:rPr>
          <w:rFonts w:ascii="Cambria" w:eastAsiaTheme="minorEastAsia" w:hAnsi="Cambria"/>
          <w:sz w:val="22"/>
        </w:rPr>
        <w:t xml:space="preserve"> for all sites. From those initial conditions, we integrate the equations numerically using Python’s </w:t>
      </w:r>
      <w:proofErr w:type="spellStart"/>
      <w:r w:rsidRPr="00931388">
        <w:rPr>
          <w:rFonts w:ascii="Cambria" w:eastAsiaTheme="minorEastAsia" w:hAnsi="Cambria"/>
          <w:i/>
          <w:iCs/>
          <w:sz w:val="22"/>
        </w:rPr>
        <w:t>odeint</w:t>
      </w:r>
      <w:proofErr w:type="spellEnd"/>
      <w:r w:rsidRPr="00931388">
        <w:rPr>
          <w:rFonts w:ascii="Cambria" w:eastAsiaTheme="minorEastAsia" w:hAnsi="Cambria"/>
          <w:sz w:val="22"/>
        </w:rPr>
        <w:t xml:space="preserve"> function (see source code).</w:t>
      </w:r>
    </w:p>
    <w:p w14:paraId="64CD04CD" w14:textId="77777777" w:rsidR="00931388" w:rsidRPr="00931388" w:rsidRDefault="00931388" w:rsidP="00931388">
      <w:pPr>
        <w:spacing w:after="0" w:line="360" w:lineRule="auto"/>
        <w:rPr>
          <w:rFonts w:ascii="Cambria" w:eastAsiaTheme="minorEastAsia" w:hAnsi="Cambria"/>
          <w:sz w:val="22"/>
        </w:rPr>
      </w:pPr>
    </w:p>
    <w:p w14:paraId="6DE64031" w14:textId="77777777" w:rsidR="00931388" w:rsidRPr="00931388" w:rsidRDefault="00931388" w:rsidP="00931388">
      <w:pPr>
        <w:spacing w:after="0" w:line="360" w:lineRule="auto"/>
        <w:rPr>
          <w:rFonts w:ascii="Cambria" w:eastAsiaTheme="minorEastAsia" w:hAnsi="Cambria"/>
          <w:sz w:val="22"/>
        </w:rPr>
      </w:pPr>
      <w:r w:rsidRPr="00931388">
        <w:rPr>
          <w:rFonts w:ascii="Cambria" w:hAnsi="Cambria"/>
          <w:b/>
          <w:bCs/>
          <w:sz w:val="22"/>
        </w:rPr>
        <w:t>Phenomenological model</w:t>
      </w:r>
    </w:p>
    <w:p w14:paraId="35399515"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The third model is phenomenological because it considers multiple protofilaments without including their true spatial arrangements. In this model, we use the same equations as before, except for </w:t>
      </w:r>
      <m:oMath>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k</m:t>
            </m:r>
          </m:e>
          <m:sub>
            <m:r>
              <w:rPr>
                <w:rFonts w:ascii="Cambria Math" w:eastAsiaTheme="minorEastAsia" w:hAnsi="Cambria Math"/>
                <w:sz w:val="22"/>
              </w:rPr>
              <m:t>0</m:t>
            </m:r>
          </m:sub>
          <m:sup>
            <m:r>
              <w:rPr>
                <w:rFonts w:ascii="Cambria Math" w:eastAsiaTheme="minorEastAsia" w:hAnsi="Cambria Math"/>
                <w:sz w:val="22"/>
              </w:rPr>
              <m:t>d</m:t>
            </m:r>
          </m:sup>
        </m:sSubSup>
        <m:r>
          <w:rPr>
            <w:rFonts w:ascii="Cambria Math" w:eastAsiaTheme="minorEastAsia" w:hAnsi="Cambria Math"/>
            <w:sz w:val="22"/>
          </w:rPr>
          <m:t>[1-</m:t>
        </m:r>
        <m:r>
          <m:rPr>
            <m:sty m:val="p"/>
          </m:rPr>
          <w:rPr>
            <w:rFonts w:ascii="Cambria Math" w:eastAsiaTheme="minorEastAsia" w:hAnsi="Cambria Math"/>
            <w:sz w:val="22"/>
          </w:rPr>
          <m:t>Ω</m:t>
        </m:r>
        <m:r>
          <w:rPr>
            <w:rFonts w:ascii="Cambria Math" w:eastAsiaTheme="minorEastAsia" w:hAnsi="Cambria Math"/>
            <w:sz w:val="22"/>
          </w:rPr>
          <m:t>+</m:t>
        </m:r>
        <m:r>
          <m:rPr>
            <m:sty m:val="p"/>
          </m:rPr>
          <w:rPr>
            <w:rFonts w:ascii="Cambria Math" w:eastAsiaTheme="minorEastAsia" w:hAnsi="Cambria Math"/>
            <w:sz w:val="22"/>
          </w:rPr>
          <m:t>Ω</m:t>
        </m:r>
        <m:nary>
          <m:naryPr>
            <m:chr m:val="∏"/>
            <m:limLoc m:val="subSup"/>
            <m:ctrlPr>
              <w:rPr>
                <w:rFonts w:ascii="Cambria Math" w:eastAsiaTheme="minorEastAsia" w:hAnsi="Cambria Math"/>
                <w:i/>
                <w:sz w:val="22"/>
              </w:rPr>
            </m:ctrlPr>
          </m:naryPr>
          <m:sub>
            <m:r>
              <w:rPr>
                <w:rFonts w:ascii="Cambria Math" w:eastAsiaTheme="minorEastAsia" w:hAnsi="Cambria Math"/>
                <w:sz w:val="22"/>
              </w:rPr>
              <m:t>i=1</m:t>
            </m:r>
          </m:sub>
          <m:sup>
            <m:r>
              <w:rPr>
                <w:rFonts w:ascii="Cambria Math" w:eastAsiaTheme="minorEastAsia" w:hAnsi="Cambria Math"/>
                <w:sz w:val="22"/>
              </w:rPr>
              <m:t>i=N</m:t>
            </m:r>
          </m:sup>
          <m:e>
            <m:sSup>
              <m:sSupPr>
                <m:ctrlPr>
                  <w:rPr>
                    <w:rFonts w:ascii="Cambria Math" w:eastAsiaTheme="minorEastAsia" w:hAnsi="Cambria Math"/>
                    <w:i/>
                    <w:sz w:val="22"/>
                  </w:rPr>
                </m:ctrlPr>
              </m:sSupPr>
              <m:e>
                <m:d>
                  <m:dPr>
                    <m:ctrlPr>
                      <w:rPr>
                        <w:rFonts w:ascii="Cambria Math" w:eastAsiaTheme="minorEastAsia" w:hAnsi="Cambria Math"/>
                        <w:i/>
                        <w:sz w:val="22"/>
                      </w:rPr>
                    </m:ctrlPr>
                  </m:dPr>
                  <m:e>
                    <m:r>
                      <w:rPr>
                        <w:rFonts w:ascii="Cambria Math" w:eastAsiaTheme="minorEastAsia" w:hAnsi="Cambria Math"/>
                        <w:sz w:val="22"/>
                      </w:rPr>
                      <m:t>1-</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e>
                </m:d>
              </m:e>
              <m:sup>
                <m:r>
                  <w:rPr>
                    <w:rFonts w:ascii="Cambria Math" w:eastAsiaTheme="minorEastAsia" w:hAnsi="Cambria Math"/>
                    <w:sz w:val="22"/>
                  </w:rPr>
                  <m:t>3</m:t>
                </m:r>
              </m:sup>
            </m:sSup>
          </m:e>
        </m:nary>
        <m:r>
          <w:rPr>
            <w:rFonts w:ascii="Cambria Math" w:eastAsiaTheme="minorEastAsia" w:hAnsi="Cambria Math"/>
            <w:sz w:val="22"/>
          </w:rPr>
          <m:t>]</m:t>
        </m:r>
      </m:oMath>
      <w:r w:rsidRPr="00931388">
        <w:rPr>
          <w:rFonts w:ascii="Cambria" w:eastAsiaTheme="minorEastAsia" w:hAnsi="Cambria"/>
          <w:sz w:val="22"/>
        </w:rPr>
        <w:t>. The key simplification is to assume that all protofilaments are in register and th</w:t>
      </w:r>
      <w:sdt>
        <w:sdtPr>
          <w:rPr>
            <w:rFonts w:ascii="Cambria" w:hAnsi="Cambria"/>
            <w:sz w:val="22"/>
          </w:rPr>
          <w:tag w:val="goog_rdk_1"/>
          <w:id w:val="-738018967"/>
        </w:sdtPr>
        <w:sdtContent>
          <w:commentRangeStart w:id="229"/>
        </w:sdtContent>
      </w:sdt>
      <w:r w:rsidRPr="00931388">
        <w:rPr>
          <w:rFonts w:ascii="Cambria" w:eastAsiaTheme="minorEastAsia" w:hAnsi="Cambria"/>
          <w:sz w:val="22"/>
        </w:rPr>
        <w:t>at the probabilit</w:t>
      </w:r>
      <w:commentRangeEnd w:id="229"/>
      <w:r w:rsidRPr="00931388">
        <w:rPr>
          <w:rStyle w:val="CommentReference"/>
          <w:rFonts w:ascii="Cambria" w:hAnsi="Cambria"/>
          <w:sz w:val="22"/>
          <w:szCs w:val="22"/>
        </w:rPr>
        <w:commentReference w:id="229"/>
      </w:r>
      <w:r w:rsidRPr="00931388">
        <w:rPr>
          <w:rFonts w:ascii="Cambria" w:eastAsiaTheme="minorEastAsia" w:hAnsi="Cambria"/>
          <w:sz w:val="22"/>
        </w:rPr>
        <w:t xml:space="preserve">ies </w:t>
      </w:r>
      <m:oMath>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oMath>
      <w:r w:rsidRPr="00931388">
        <w:rPr>
          <w:rFonts w:ascii="Cambria" w:eastAsiaTheme="minorEastAsia" w:hAnsi="Cambria"/>
          <w:sz w:val="22"/>
        </w:rPr>
        <w:t xml:space="preserve"> for different protofilaments are all equal for any </w:t>
      </w:r>
      <m:oMath>
        <m:r>
          <w:rPr>
            <w:rFonts w:ascii="Cambria Math" w:eastAsiaTheme="minorEastAsia" w:hAnsi="Cambria Math"/>
            <w:sz w:val="22"/>
          </w:rPr>
          <m:t>i</m:t>
        </m:r>
      </m:oMath>
      <w:r w:rsidRPr="00931388">
        <w:rPr>
          <w:rFonts w:ascii="Cambria" w:eastAsiaTheme="minorEastAsia" w:hAnsi="Cambria"/>
          <w:sz w:val="22"/>
        </w:rPr>
        <w:t xml:space="preserve">. With this simplification the system of equations is easily solvable, capturing the effect that cooperativity across protofilaments might have on shrinkage speed. A geometrically more realistic </w:t>
      </w:r>
      <w:sdt>
        <w:sdtPr>
          <w:rPr>
            <w:rFonts w:ascii="Cambria" w:hAnsi="Cambria"/>
            <w:sz w:val="22"/>
          </w:rPr>
          <w:tag w:val="goog_rdk_0"/>
          <w:id w:val="1000463555"/>
        </w:sdtPr>
        <w:sdtContent/>
      </w:sdt>
      <w:r w:rsidRPr="00931388">
        <w:rPr>
          <w:rFonts w:ascii="Cambria" w:eastAsiaTheme="minorEastAsia" w:hAnsi="Cambria"/>
          <w:sz w:val="22"/>
        </w:rPr>
        <w:t>model is possible but out of scope of the current study.</w:t>
      </w:r>
    </w:p>
    <w:p w14:paraId="7B189BB5" w14:textId="77777777" w:rsidR="00931388" w:rsidRPr="006E6D2E" w:rsidRDefault="00931388" w:rsidP="00AC467E">
      <w:pPr>
        <w:pStyle w:val="SMHeading"/>
        <w:spacing w:line="480" w:lineRule="auto"/>
        <w:jc w:val="both"/>
        <w:rPr>
          <w:b w:val="0"/>
        </w:rPr>
      </w:pPr>
    </w:p>
    <w:p w14:paraId="72624150" w14:textId="77777777" w:rsidR="00AC467E" w:rsidRDefault="00AC467E" w:rsidP="00AC467E">
      <w:pPr>
        <w:pStyle w:val="SMHeading"/>
        <w:spacing w:line="480" w:lineRule="auto"/>
        <w:jc w:val="both"/>
        <w:rPr>
          <w:b w:val="0"/>
        </w:rPr>
      </w:pPr>
      <w:r w:rsidRPr="004A69BD">
        <w:rPr>
          <w:u w:val="single"/>
        </w:rPr>
        <w:t>Code Availability</w:t>
      </w:r>
      <w:r>
        <w:rPr>
          <w:u w:val="single"/>
        </w:rPr>
        <w:t>.</w:t>
      </w:r>
      <w:r>
        <w:t xml:space="preserve"> </w:t>
      </w:r>
      <w:r w:rsidRPr="00D018DB">
        <w:rPr>
          <w:b w:val="0"/>
        </w:rPr>
        <w:t>Custom written code is available from the corresponding authors on request.</w:t>
      </w:r>
    </w:p>
    <w:p w14:paraId="3E707DA5" w14:textId="77777777" w:rsidR="00AC467E" w:rsidRPr="000345CC" w:rsidRDefault="00AC467E" w:rsidP="00AC467E">
      <w:pPr>
        <w:pStyle w:val="SMHeading"/>
        <w:rPr>
          <w:b w:val="0"/>
          <w:bCs w:val="0"/>
        </w:rPr>
      </w:pPr>
      <w:r w:rsidRPr="004A69BD">
        <w:rPr>
          <w:u w:val="single"/>
        </w:rPr>
        <w:t>Data Availability</w:t>
      </w:r>
      <w:r>
        <w:rPr>
          <w:u w:val="single"/>
        </w:rPr>
        <w:t>.</w:t>
      </w:r>
      <w:r>
        <w:t xml:space="preserve"> </w:t>
      </w:r>
      <w:r w:rsidRPr="000345CC">
        <w:rPr>
          <w:b w:val="0"/>
          <w:bCs w:val="0"/>
        </w:rPr>
        <w:t>Data is available from the corresponding authors on request.</w:t>
      </w:r>
    </w:p>
    <w:p w14:paraId="7C90E5D9" w14:textId="77777777" w:rsidR="00AC467E" w:rsidRDefault="00AC467E" w:rsidP="00AC467E"/>
    <w:p w14:paraId="7FC04EBA" w14:textId="77777777" w:rsidR="00900C70" w:rsidRDefault="00900C70" w:rsidP="00534FE3">
      <w:pPr>
        <w:pStyle w:val="Heading1"/>
      </w:pPr>
    </w:p>
    <w:p w14:paraId="1A001BB3" w14:textId="77777777" w:rsidR="006F031C" w:rsidRDefault="006F031C">
      <w:pPr>
        <w:rPr>
          <w:rFonts w:asciiTheme="majorHAnsi" w:eastAsiaTheme="majorEastAsia" w:hAnsiTheme="majorHAnsi" w:cstheme="majorBidi"/>
          <w:color w:val="2F5496" w:themeColor="accent1" w:themeShade="BF"/>
          <w:sz w:val="32"/>
          <w:szCs w:val="32"/>
        </w:rPr>
      </w:pPr>
      <w:r>
        <w:br w:type="page"/>
      </w:r>
    </w:p>
    <w:p w14:paraId="362C20C8" w14:textId="77777777" w:rsidR="00407A6C" w:rsidRDefault="00407A6C" w:rsidP="00946C89"/>
    <w:sectPr w:rsidR="00407A6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nuel Lera Ramírez" w:date="2022-03-10T10:04:00Z" w:initials="MLR">
    <w:p w14:paraId="042E5AF7" w14:textId="058C81FB" w:rsidR="00265D10" w:rsidRDefault="00265D10">
      <w:pPr>
        <w:pStyle w:val="CommentText"/>
      </w:pPr>
      <w:r>
        <w:rPr>
          <w:rStyle w:val="CommentReference"/>
        </w:rPr>
        <w:annotationRef/>
      </w:r>
      <w:r>
        <w:t>It feels less of a conclusion written like this, but it is the fact that Ase1 prevents unbinding that causes accumulation of Ase1, and not the other way around.</w:t>
      </w:r>
    </w:p>
  </w:comment>
  <w:comment w:id="24" w:author="Francois Nedelec" w:date="2022-03-02T18:12:00Z" w:initials="FN">
    <w:p w14:paraId="4BB085C9" w14:textId="577AB8E2" w:rsidR="00265D10" w:rsidRDefault="00265D10">
      <w:pPr>
        <w:pStyle w:val="CommentText"/>
      </w:pPr>
      <w:r>
        <w:rPr>
          <w:rStyle w:val="CommentReference"/>
        </w:rPr>
        <w:annotationRef/>
      </w:r>
      <w:r>
        <w:t>I think he was first showing a 8x higher affinity to antiparallel MTs</w:t>
      </w:r>
    </w:p>
  </w:comment>
  <w:comment w:id="29" w:author="Manuel Lera Ramírez" w:date="2022-03-10T10:19:00Z" w:initials="MLR">
    <w:p w14:paraId="629E34C6" w14:textId="582C3258" w:rsidR="00263531" w:rsidRDefault="00263531">
      <w:pPr>
        <w:pStyle w:val="CommentText"/>
      </w:pPr>
      <w:r>
        <w:rPr>
          <w:rStyle w:val="CommentReference"/>
        </w:rPr>
        <w:annotationRef/>
      </w:r>
      <w:r>
        <w:t xml:space="preserve">I remember this paper. They say that the effect is stronger on </w:t>
      </w:r>
      <w:r w:rsidRPr="00263531">
        <w:rPr>
          <w:u w:val="single"/>
        </w:rPr>
        <w:t>parallel</w:t>
      </w:r>
      <w:r>
        <w:t xml:space="preserve"> overlaps from their modelling. I think the reason for it is that they do not model diffusion of ase1 nor thermal motion of microtubules. Therefore, overlaps are always longer on parallel microtubules</w:t>
      </w:r>
      <w:r w:rsidR="00536D20">
        <w:t xml:space="preserve"> and have more Ase1,</w:t>
      </w:r>
      <w:r>
        <w:t xml:space="preserve"> since the overlap between antiparallel microtubules can only increase if we allow ase1 to diffuse.</w:t>
      </w:r>
    </w:p>
  </w:comment>
  <w:comment w:id="36" w:author="Francois Nedelec" w:date="2022-03-02T18:54:00Z" w:initials="FN">
    <w:p w14:paraId="41B68897" w14:textId="1022065A" w:rsidR="00265D10" w:rsidRDefault="00265D10">
      <w:pPr>
        <w:pStyle w:val="CommentText"/>
      </w:pPr>
      <w:r>
        <w:rPr>
          <w:rStyle w:val="CommentReference"/>
        </w:rPr>
        <w:annotationRef/>
      </w:r>
      <w:r>
        <w:t>Can you give an estimate, like 8x? even if this is not exact, it would be informative here.</w:t>
      </w:r>
    </w:p>
  </w:comment>
  <w:comment w:id="43" w:author="Francois Nedelec" w:date="2022-03-02T19:09:00Z" w:initials="FN">
    <w:p w14:paraId="07FFA5D6" w14:textId="0907128E" w:rsidR="00265D10" w:rsidRDefault="00265D10">
      <w:pPr>
        <w:pStyle w:val="CommentText"/>
      </w:pPr>
      <w:r>
        <w:rPr>
          <w:rStyle w:val="CommentReference"/>
        </w:rPr>
        <w:annotationRef/>
      </w:r>
      <w:r>
        <w:t xml:space="preserve">Can you say if this concentration is realistic compared to in vivo? Does it occur also at intermediate </w:t>
      </w:r>
      <w:proofErr w:type="spellStart"/>
      <w:r>
        <w:t>contrations</w:t>
      </w:r>
      <w:proofErr w:type="spellEnd"/>
      <w:r>
        <w:t xml:space="preserve"> between 42 and 420 nM?</w:t>
      </w:r>
    </w:p>
  </w:comment>
  <w:comment w:id="86" w:author="Manuel Lera Ramírez" w:date="2022-03-10T10:40:00Z" w:initials="MLR">
    <w:p w14:paraId="2CE4480E" w14:textId="771F6C6F" w:rsidR="00BD14A7" w:rsidRDefault="00BD14A7">
      <w:pPr>
        <w:pStyle w:val="CommentText"/>
      </w:pPr>
      <w:r>
        <w:rPr>
          <w:rStyle w:val="CommentReference"/>
        </w:rPr>
        <w:annotationRef/>
      </w:r>
      <w:r>
        <w:t>Maybe here you want to say a clearer summary. E.g. Ase1 stabilizes microtubules more strongly in antiparallel overlaps when compared to single MTs and parallel overlaps.</w:t>
      </w:r>
    </w:p>
  </w:comment>
  <w:comment w:id="92" w:author="Manuel Lera Ramírez" w:date="2022-03-10T10:50:00Z" w:initials="MLR">
    <w:p w14:paraId="3D1E2AB8" w14:textId="1705F275" w:rsidR="00D223E7" w:rsidRDefault="00D223E7">
      <w:pPr>
        <w:pStyle w:val="CommentText"/>
      </w:pPr>
      <w:r>
        <w:rPr>
          <w:rStyle w:val="CommentReference"/>
        </w:rPr>
        <w:annotationRef/>
      </w:r>
      <w:r>
        <w:t>Maybe we could check with Francois for a more catchy title, but I think this better captures what we did.</w:t>
      </w:r>
    </w:p>
  </w:comment>
  <w:comment w:id="101" w:author="Manuel Lera Ramírez" w:date="2022-03-10T10:54:00Z" w:initials="MLR">
    <w:p w14:paraId="2B0B0DD9" w14:textId="47A4E36F" w:rsidR="00D223E7" w:rsidRDefault="00D223E7">
      <w:pPr>
        <w:pStyle w:val="CommentText"/>
      </w:pPr>
      <w:r>
        <w:rPr>
          <w:rStyle w:val="CommentReference"/>
        </w:rPr>
        <w:annotationRef/>
      </w:r>
      <w:r>
        <w:t>This is the key point that I mentioned before, the reason why preventing shrinkage causes accumulation, and not the other way around.</w:t>
      </w:r>
      <w:r w:rsidR="00F405CC">
        <w:t xml:space="preserve"> Of course the accumulation makes it then more likely to stop the shrinkage, so it’s a bit chicken and egg but you need the prevention of shrinkage in the first place.</w:t>
      </w:r>
    </w:p>
  </w:comment>
  <w:comment w:id="134" w:author="Manuel Lera Ramírez" w:date="2022-03-03T09:41:00Z" w:initials="">
    <w:p w14:paraId="2849AADE" w14:textId="77777777" w:rsidR="00265D10" w:rsidRDefault="00265D10" w:rsidP="00B8402A">
      <w:pPr>
        <w:widowControl w:val="0"/>
        <w:pBdr>
          <w:top w:val="nil"/>
          <w:left w:val="nil"/>
          <w:bottom w:val="nil"/>
          <w:right w:val="nil"/>
          <w:between w:val="nil"/>
        </w:pBdr>
        <w:rPr>
          <w:rFonts w:ascii="Arial" w:eastAsia="Arial" w:hAnsi="Arial" w:cs="Arial"/>
          <w:color w:val="000000"/>
          <w:sz w:val="22"/>
        </w:rPr>
      </w:pPr>
      <w:r>
        <w:rPr>
          <w:rFonts w:ascii="Arial" w:eastAsia="Arial" w:hAnsi="Arial" w:cs="Arial"/>
          <w:color w:val="000000"/>
          <w:sz w:val="22"/>
        </w:rPr>
        <w:t>We would need to know how to constrain these parameters</w:t>
      </w:r>
    </w:p>
  </w:comment>
  <w:comment w:id="127" w:author="Manuel Lera Ramírez" w:date="2022-03-10T11:08:00Z" w:initials="MLR">
    <w:p w14:paraId="09523EF8" w14:textId="1DD529D4" w:rsidR="00A326B2" w:rsidRDefault="00A326B2">
      <w:pPr>
        <w:pStyle w:val="CommentText"/>
      </w:pPr>
      <w:r>
        <w:rPr>
          <w:rStyle w:val="CommentReference"/>
        </w:rPr>
        <w:annotationRef/>
      </w:r>
      <w:r>
        <w:t>This could be removed. If we keep it, I will add something to the methods regarding this calculation.</w:t>
      </w:r>
    </w:p>
  </w:comment>
  <w:comment w:id="153" w:author="Manuel Lera Ramírez" w:date="2022-03-04T10:17:00Z" w:initials="">
    <w:p w14:paraId="2D2CD21A" w14:textId="77777777" w:rsidR="00265D10" w:rsidRDefault="00265D10" w:rsidP="00B8402A">
      <w:pPr>
        <w:widowControl w:val="0"/>
        <w:pBdr>
          <w:top w:val="nil"/>
          <w:left w:val="nil"/>
          <w:bottom w:val="nil"/>
          <w:right w:val="nil"/>
          <w:between w:val="nil"/>
        </w:pBdr>
        <w:rPr>
          <w:rFonts w:ascii="Arial" w:eastAsia="Arial" w:hAnsi="Arial" w:cs="Arial"/>
          <w:color w:val="000000"/>
          <w:sz w:val="22"/>
        </w:rPr>
      </w:pPr>
      <w:r>
        <w:rPr>
          <w:rFonts w:ascii="Arial" w:eastAsia="Arial" w:hAnsi="Arial" w:cs="Arial"/>
          <w:color w:val="000000"/>
          <w:sz w:val="22"/>
        </w:rPr>
        <w:t xml:space="preserve">We have not mentioned the </w:t>
      </w:r>
      <w:proofErr w:type="spellStart"/>
      <w:r>
        <w:rPr>
          <w:rFonts w:ascii="Arial" w:eastAsia="Arial" w:hAnsi="Arial" w:cs="Arial"/>
          <w:color w:val="000000"/>
          <w:sz w:val="22"/>
        </w:rPr>
        <w:t>lengthscale</w:t>
      </w:r>
      <w:proofErr w:type="spellEnd"/>
      <w:r>
        <w:rPr>
          <w:rFonts w:ascii="Arial" w:eastAsia="Arial" w:hAnsi="Arial" w:cs="Arial"/>
          <w:color w:val="000000"/>
          <w:sz w:val="22"/>
        </w:rPr>
        <w:t xml:space="preserve"> of the accumulation, which is higher in the model than in the experiment. We could comment on that in this last paragraph.</w:t>
      </w:r>
    </w:p>
  </w:comment>
  <w:comment w:id="154" w:author="Manuel Lera Ramírez" w:date="2022-03-10T11:09:00Z" w:initials="MLR">
    <w:p w14:paraId="15B2686F" w14:textId="73A93C92" w:rsidR="00A326B2" w:rsidRDefault="00A326B2">
      <w:pPr>
        <w:pStyle w:val="CommentText"/>
      </w:pPr>
      <w:r>
        <w:rPr>
          <w:rStyle w:val="CommentReference"/>
        </w:rPr>
        <w:annotationRef/>
      </w:r>
      <w:r>
        <w:t>I can complete this legend in the future</w:t>
      </w:r>
    </w:p>
  </w:comment>
  <w:comment w:id="221" w:author="Manuel Lera Ramírez" w:date="2022-03-10T11:29:00Z" w:initials="MLR">
    <w:p w14:paraId="164A4575" w14:textId="2AB56E82" w:rsidR="00FE6150" w:rsidRDefault="00FE6150">
      <w:pPr>
        <w:pStyle w:val="CommentText"/>
      </w:pPr>
      <w:r>
        <w:rPr>
          <w:rStyle w:val="CommentReference"/>
        </w:rPr>
        <w:annotationRef/>
      </w:r>
      <w:r>
        <w:t>Again here, they did not considered diffusion of ase1 nor mechanics which would lead to the extension of antiparallel overlaps in simulations. Not sure if you want to go into that here, but I think that’s the reason.</w:t>
      </w:r>
    </w:p>
  </w:comment>
  <w:comment w:id="226" w:author="Lánský Zdeněk" w:date="2022-03-09T16:52:00Z" w:initials="LZ">
    <w:p w14:paraId="7C65FE4F" w14:textId="7E2DF293" w:rsidR="00265D10" w:rsidRDefault="00265D10">
      <w:pPr>
        <w:pStyle w:val="CommentText"/>
      </w:pPr>
      <w:r>
        <w:rPr>
          <w:rStyle w:val="CommentReference"/>
        </w:rPr>
        <w:annotationRef/>
      </w:r>
      <w:r>
        <w:t>Jochen, please, check what we keep and what we kick out</w:t>
      </w:r>
    </w:p>
  </w:comment>
  <w:comment w:id="228" w:author="Krattenmacher Jochen" w:date="2021-12-15T19:36:00Z" w:initials="KJ">
    <w:p w14:paraId="4161D034" w14:textId="136E60ED" w:rsidR="00265D10" w:rsidRDefault="00265D10">
      <w:pPr>
        <w:pStyle w:val="CommentText"/>
      </w:pPr>
      <w:r>
        <w:rPr>
          <w:rStyle w:val="CommentReference"/>
        </w:rPr>
        <w:annotationRef/>
      </w:r>
      <w:r>
        <w:t>Not true anymore, would have to change that if we keep it</w:t>
      </w:r>
    </w:p>
  </w:comment>
  <w:comment w:id="227" w:author="Lánský Zdeněk" w:date="2022-03-09T16:52:00Z" w:initials="LZ">
    <w:p w14:paraId="57F03C57" w14:textId="1EE69FBE" w:rsidR="00265D10" w:rsidRDefault="00265D10">
      <w:pPr>
        <w:pStyle w:val="CommentText"/>
      </w:pPr>
      <w:r>
        <w:rPr>
          <w:rStyle w:val="CommentReference"/>
        </w:rPr>
        <w:annotationRef/>
      </w:r>
      <w:r>
        <w:t>Jochen, please, check what we keep here</w:t>
      </w:r>
    </w:p>
  </w:comment>
  <w:comment w:id="229" w:author="Manuel Lera Ramírez" w:date="2022-03-03T15:58:00Z" w:initials="">
    <w:p w14:paraId="7D191513" w14:textId="77777777" w:rsidR="00265D10" w:rsidRDefault="00265D10" w:rsidP="00931388">
      <w:pPr>
        <w:pStyle w:val="CommentText"/>
      </w:pPr>
      <w:r>
        <w:rPr>
          <w:rStyle w:val="CommentReference"/>
        </w:rPr>
        <w:annotationRef/>
      </w:r>
      <w:r>
        <w:t>We will have to mention this somewhere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42E5AF7" w15:done="0"/>
  <w15:commentEx w15:paraId="4BB085C9" w15:done="0"/>
  <w15:commentEx w15:paraId="629E34C6" w15:done="0"/>
  <w15:commentEx w15:paraId="41B68897" w15:done="0"/>
  <w15:commentEx w15:paraId="07FFA5D6" w15:done="0"/>
  <w15:commentEx w15:paraId="2CE4480E" w15:done="0"/>
  <w15:commentEx w15:paraId="3D1E2AB8" w15:done="0"/>
  <w15:commentEx w15:paraId="2B0B0DD9" w15:done="0"/>
  <w15:commentEx w15:paraId="2849AADE" w15:done="0"/>
  <w15:commentEx w15:paraId="09523EF8" w15:done="0"/>
  <w15:commentEx w15:paraId="2D2CD21A" w15:done="0"/>
  <w15:commentEx w15:paraId="15B2686F" w15:done="0"/>
  <w15:commentEx w15:paraId="164A4575" w15:done="0"/>
  <w15:commentEx w15:paraId="7C65FE4F" w15:done="0"/>
  <w15:commentEx w15:paraId="4161D034" w15:done="0"/>
  <w15:commentEx w15:paraId="57F03C57" w15:done="0"/>
  <w15:commentEx w15:paraId="7D1915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D44BC6" w16cex:dateUtc="2022-03-10T09:04:00Z"/>
  <w16cex:commentExtensible w16cex:durableId="25CA31F0" w16cex:dateUtc="2022-03-02T17:12:00Z"/>
  <w16cex:commentExtensible w16cex:durableId="25D44F38" w16cex:dateUtc="2022-03-10T09:19:00Z"/>
  <w16cex:commentExtensible w16cex:durableId="25CA3BDA" w16cex:dateUtc="2022-03-02T17:54:00Z"/>
  <w16cex:commentExtensible w16cex:durableId="25CA3F53" w16cex:dateUtc="2022-03-02T18:09:00Z"/>
  <w16cex:commentExtensible w16cex:durableId="25D45417" w16cex:dateUtc="2022-03-10T09:40:00Z"/>
  <w16cex:commentExtensible w16cex:durableId="25D45677" w16cex:dateUtc="2022-03-10T09:50:00Z"/>
  <w16cex:commentExtensible w16cex:durableId="25D4577E" w16cex:dateUtc="2022-03-10T09:54:00Z"/>
  <w16cex:commentExtensible w16cex:durableId="25D35464" w16cex:dateUtc="2022-03-03T08:41:00Z"/>
  <w16cex:commentExtensible w16cex:durableId="25D45AB3" w16cex:dateUtc="2022-03-10T10:08:00Z"/>
  <w16cex:commentExtensible w16cex:durableId="25D35463" w16cex:dateUtc="2022-03-04T09:17:00Z"/>
  <w16cex:commentExtensible w16cex:durableId="25D45AE9" w16cex:dateUtc="2022-03-10T10:09:00Z"/>
  <w16cex:commentExtensible w16cex:durableId="25D45F9D" w16cex:dateUtc="2022-03-10T10:29:00Z"/>
  <w16cex:commentExtensible w16cex:durableId="25D359B1" w16cex:dateUtc="2022-03-09T15:52:00Z"/>
  <w16cex:commentExtensible w16cex:durableId="2564DE54" w16cex:dateUtc="2021-12-15T18:36:00Z"/>
  <w16cex:commentExtensible w16cex:durableId="25D359D5" w16cex:dateUtc="2022-03-09T15:52:00Z"/>
  <w16cex:commentExtensible w16cex:durableId="25D35A10" w16cex:dateUtc="2022-03-03T1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42E5AF7" w16cid:durableId="25D44BC6"/>
  <w16cid:commentId w16cid:paraId="4BB085C9" w16cid:durableId="25CA31F0"/>
  <w16cid:commentId w16cid:paraId="629E34C6" w16cid:durableId="25D44F38"/>
  <w16cid:commentId w16cid:paraId="41B68897" w16cid:durableId="25CA3BDA"/>
  <w16cid:commentId w16cid:paraId="07FFA5D6" w16cid:durableId="25CA3F53"/>
  <w16cid:commentId w16cid:paraId="2CE4480E" w16cid:durableId="25D45417"/>
  <w16cid:commentId w16cid:paraId="3D1E2AB8" w16cid:durableId="25D45677"/>
  <w16cid:commentId w16cid:paraId="2B0B0DD9" w16cid:durableId="25D4577E"/>
  <w16cid:commentId w16cid:paraId="2849AADE" w16cid:durableId="25D35464"/>
  <w16cid:commentId w16cid:paraId="09523EF8" w16cid:durableId="25D45AB3"/>
  <w16cid:commentId w16cid:paraId="2D2CD21A" w16cid:durableId="25D35463"/>
  <w16cid:commentId w16cid:paraId="15B2686F" w16cid:durableId="25D45AE9"/>
  <w16cid:commentId w16cid:paraId="164A4575" w16cid:durableId="25D45F9D"/>
  <w16cid:commentId w16cid:paraId="7C65FE4F" w16cid:durableId="25D359B1"/>
  <w16cid:commentId w16cid:paraId="4161D034" w16cid:durableId="2564DE54"/>
  <w16cid:commentId w16cid:paraId="57F03C57" w16cid:durableId="25D359D5"/>
  <w16cid:commentId w16cid:paraId="7D191513" w16cid:durableId="25D35A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B662E4" w14:textId="77777777" w:rsidR="00C32F0D" w:rsidRDefault="00C32F0D" w:rsidP="00A64C03">
      <w:pPr>
        <w:spacing w:after="0" w:line="240" w:lineRule="auto"/>
      </w:pPr>
      <w:r>
        <w:separator/>
      </w:r>
    </w:p>
  </w:endnote>
  <w:endnote w:type="continuationSeparator" w:id="0">
    <w:p w14:paraId="544FC924" w14:textId="77777777" w:rsidR="00C32F0D" w:rsidRDefault="00C32F0D" w:rsidP="00A64C03">
      <w:pPr>
        <w:spacing w:after="0" w:line="240" w:lineRule="auto"/>
      </w:pPr>
      <w:r>
        <w:continuationSeparator/>
      </w:r>
    </w:p>
  </w:endnote>
  <w:endnote w:type="continuationNotice" w:id="1">
    <w:p w14:paraId="37F455B3" w14:textId="77777777" w:rsidR="00C32F0D" w:rsidRDefault="00C32F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altName w:val="Sylfaen"/>
    <w:panose1 w:val="020B0604020202020204"/>
    <w:charset w:val="00"/>
    <w:family w:val="swiss"/>
    <w:pitch w:val="variable"/>
    <w:sig w:usb0="E4002EFF" w:usb1="C000E47F"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0B0ACA" w14:textId="77777777" w:rsidR="00C32F0D" w:rsidRDefault="00C32F0D" w:rsidP="00A64C03">
      <w:pPr>
        <w:spacing w:after="0" w:line="240" w:lineRule="auto"/>
      </w:pPr>
      <w:r>
        <w:separator/>
      </w:r>
    </w:p>
  </w:footnote>
  <w:footnote w:type="continuationSeparator" w:id="0">
    <w:p w14:paraId="78B18D09" w14:textId="77777777" w:rsidR="00C32F0D" w:rsidRDefault="00C32F0D" w:rsidP="00A64C03">
      <w:pPr>
        <w:spacing w:after="0" w:line="240" w:lineRule="auto"/>
      </w:pPr>
      <w:r>
        <w:continuationSeparator/>
      </w:r>
    </w:p>
  </w:footnote>
  <w:footnote w:type="continuationNotice" w:id="1">
    <w:p w14:paraId="181DEAF8" w14:textId="77777777" w:rsidR="00C32F0D" w:rsidRDefault="00C32F0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D927ED"/>
    <w:multiLevelType w:val="hybridMultilevel"/>
    <w:tmpl w:val="7DBACA64"/>
    <w:lvl w:ilvl="0" w:tplc="1E50693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832982"/>
    <w:multiLevelType w:val="hybridMultilevel"/>
    <w:tmpl w:val="FAF04C32"/>
    <w:lvl w:ilvl="0" w:tplc="9C82B8C6">
      <w:numFmt w:val="bullet"/>
      <w:lvlText w:val="-"/>
      <w:lvlJc w:val="left"/>
      <w:pPr>
        <w:ind w:left="720" w:hanging="360"/>
      </w:pPr>
      <w:rPr>
        <w:rFonts w:ascii="Cambria" w:eastAsia="Times New Roman"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EE6C7B"/>
    <w:multiLevelType w:val="multilevel"/>
    <w:tmpl w:val="D200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F1D5C38"/>
    <w:multiLevelType w:val="hybridMultilevel"/>
    <w:tmpl w:val="41445B8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nuel Lera Ramírez">
    <w15:presenceInfo w15:providerId="Windows Live" w15:userId="32ddeff7ebf562e2"/>
  </w15:person>
  <w15:person w15:author="Francois Nedelec">
    <w15:presenceInfo w15:providerId="Windows Live" w15:userId="8cce31af-e95b-46d2-82a4-d78fa3cba1ee"/>
  </w15:person>
  <w15:person w15:author="Lánský Zdeněk">
    <w15:presenceInfo w15:providerId="AD" w15:userId="S::lansky@ibt.cas.cz::d24bc4b0-25be-40b6-82ee-118283211889"/>
  </w15:person>
  <w15:person w15:author="Krattenmacher Jochen">
    <w15:presenceInfo w15:providerId="None" w15:userId="Krattenmacher Joc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76C"/>
    <w:rsid w:val="00000EF7"/>
    <w:rsid w:val="00001082"/>
    <w:rsid w:val="000015CC"/>
    <w:rsid w:val="00001755"/>
    <w:rsid w:val="00003FE7"/>
    <w:rsid w:val="00004EEB"/>
    <w:rsid w:val="0000503E"/>
    <w:rsid w:val="0000570A"/>
    <w:rsid w:val="000058E9"/>
    <w:rsid w:val="00005ADC"/>
    <w:rsid w:val="00005FFF"/>
    <w:rsid w:val="00006386"/>
    <w:rsid w:val="00006AC9"/>
    <w:rsid w:val="00006E45"/>
    <w:rsid w:val="00007407"/>
    <w:rsid w:val="00007714"/>
    <w:rsid w:val="00007D07"/>
    <w:rsid w:val="00010A52"/>
    <w:rsid w:val="00011090"/>
    <w:rsid w:val="000113AA"/>
    <w:rsid w:val="00011D2C"/>
    <w:rsid w:val="00012211"/>
    <w:rsid w:val="00012511"/>
    <w:rsid w:val="00013675"/>
    <w:rsid w:val="00013B4F"/>
    <w:rsid w:val="00013BD3"/>
    <w:rsid w:val="00015499"/>
    <w:rsid w:val="00015697"/>
    <w:rsid w:val="000158A6"/>
    <w:rsid w:val="00016DCD"/>
    <w:rsid w:val="00016E5E"/>
    <w:rsid w:val="000178F8"/>
    <w:rsid w:val="000207CA"/>
    <w:rsid w:val="00020C37"/>
    <w:rsid w:val="00021320"/>
    <w:rsid w:val="00021430"/>
    <w:rsid w:val="0002175F"/>
    <w:rsid w:val="0002364E"/>
    <w:rsid w:val="000243E9"/>
    <w:rsid w:val="00024A80"/>
    <w:rsid w:val="00024F42"/>
    <w:rsid w:val="00025C98"/>
    <w:rsid w:val="00025D2F"/>
    <w:rsid w:val="00025D41"/>
    <w:rsid w:val="000267E4"/>
    <w:rsid w:val="000268DD"/>
    <w:rsid w:val="000272BA"/>
    <w:rsid w:val="00030D30"/>
    <w:rsid w:val="000310D3"/>
    <w:rsid w:val="00031A48"/>
    <w:rsid w:val="00031BFD"/>
    <w:rsid w:val="000324E3"/>
    <w:rsid w:val="000329D3"/>
    <w:rsid w:val="00032AB2"/>
    <w:rsid w:val="00032DC3"/>
    <w:rsid w:val="00033337"/>
    <w:rsid w:val="00034329"/>
    <w:rsid w:val="000346A8"/>
    <w:rsid w:val="00034A1C"/>
    <w:rsid w:val="000351F8"/>
    <w:rsid w:val="0003539F"/>
    <w:rsid w:val="00035589"/>
    <w:rsid w:val="00036F9F"/>
    <w:rsid w:val="00036FDC"/>
    <w:rsid w:val="00036FE2"/>
    <w:rsid w:val="000371E4"/>
    <w:rsid w:val="0003743E"/>
    <w:rsid w:val="00037B81"/>
    <w:rsid w:val="000405CB"/>
    <w:rsid w:val="00040A43"/>
    <w:rsid w:val="0004151F"/>
    <w:rsid w:val="00041916"/>
    <w:rsid w:val="00042173"/>
    <w:rsid w:val="0004228E"/>
    <w:rsid w:val="00042370"/>
    <w:rsid w:val="00042D56"/>
    <w:rsid w:val="000432D2"/>
    <w:rsid w:val="000433AD"/>
    <w:rsid w:val="00043E2B"/>
    <w:rsid w:val="00043F3F"/>
    <w:rsid w:val="00044713"/>
    <w:rsid w:val="00044880"/>
    <w:rsid w:val="00044D92"/>
    <w:rsid w:val="000454D2"/>
    <w:rsid w:val="00045837"/>
    <w:rsid w:val="00046D10"/>
    <w:rsid w:val="00046D4C"/>
    <w:rsid w:val="000474D7"/>
    <w:rsid w:val="00047A47"/>
    <w:rsid w:val="000500BA"/>
    <w:rsid w:val="00050755"/>
    <w:rsid w:val="000527B3"/>
    <w:rsid w:val="00052A44"/>
    <w:rsid w:val="000531CD"/>
    <w:rsid w:val="000539EE"/>
    <w:rsid w:val="0005450F"/>
    <w:rsid w:val="00054783"/>
    <w:rsid w:val="00055BB4"/>
    <w:rsid w:val="00055EE3"/>
    <w:rsid w:val="00056029"/>
    <w:rsid w:val="00056698"/>
    <w:rsid w:val="00060699"/>
    <w:rsid w:val="00061D6B"/>
    <w:rsid w:val="00061D97"/>
    <w:rsid w:val="000626AE"/>
    <w:rsid w:val="0006285D"/>
    <w:rsid w:val="000628BA"/>
    <w:rsid w:val="0006707C"/>
    <w:rsid w:val="00067CAB"/>
    <w:rsid w:val="00071059"/>
    <w:rsid w:val="000713E4"/>
    <w:rsid w:val="0007157F"/>
    <w:rsid w:val="0007335E"/>
    <w:rsid w:val="000737A8"/>
    <w:rsid w:val="00073A4E"/>
    <w:rsid w:val="00074939"/>
    <w:rsid w:val="00074E8D"/>
    <w:rsid w:val="00075A6F"/>
    <w:rsid w:val="00075C66"/>
    <w:rsid w:val="000768BA"/>
    <w:rsid w:val="00077242"/>
    <w:rsid w:val="00077B09"/>
    <w:rsid w:val="0008013D"/>
    <w:rsid w:val="00080F37"/>
    <w:rsid w:val="0008122E"/>
    <w:rsid w:val="000813BE"/>
    <w:rsid w:val="00081752"/>
    <w:rsid w:val="00081779"/>
    <w:rsid w:val="00081DFE"/>
    <w:rsid w:val="00082601"/>
    <w:rsid w:val="00082884"/>
    <w:rsid w:val="00082C31"/>
    <w:rsid w:val="00082E4A"/>
    <w:rsid w:val="00083000"/>
    <w:rsid w:val="0008309E"/>
    <w:rsid w:val="00083AED"/>
    <w:rsid w:val="00085DCF"/>
    <w:rsid w:val="00085F5C"/>
    <w:rsid w:val="00086D39"/>
    <w:rsid w:val="00087344"/>
    <w:rsid w:val="0008776D"/>
    <w:rsid w:val="000877C5"/>
    <w:rsid w:val="00087E81"/>
    <w:rsid w:val="00090913"/>
    <w:rsid w:val="00090A45"/>
    <w:rsid w:val="00090D82"/>
    <w:rsid w:val="00091D90"/>
    <w:rsid w:val="00092317"/>
    <w:rsid w:val="00092747"/>
    <w:rsid w:val="00092A63"/>
    <w:rsid w:val="0009310B"/>
    <w:rsid w:val="00093498"/>
    <w:rsid w:val="0009359B"/>
    <w:rsid w:val="000940B4"/>
    <w:rsid w:val="000952B3"/>
    <w:rsid w:val="00097830"/>
    <w:rsid w:val="000A189E"/>
    <w:rsid w:val="000A257B"/>
    <w:rsid w:val="000A28AF"/>
    <w:rsid w:val="000A30AC"/>
    <w:rsid w:val="000A4A8A"/>
    <w:rsid w:val="000A5AFB"/>
    <w:rsid w:val="000A5DF8"/>
    <w:rsid w:val="000A68F4"/>
    <w:rsid w:val="000A6A98"/>
    <w:rsid w:val="000A6B34"/>
    <w:rsid w:val="000A6BB8"/>
    <w:rsid w:val="000B003C"/>
    <w:rsid w:val="000B0455"/>
    <w:rsid w:val="000B076D"/>
    <w:rsid w:val="000B1BDB"/>
    <w:rsid w:val="000B2B3D"/>
    <w:rsid w:val="000B2CE5"/>
    <w:rsid w:val="000B3477"/>
    <w:rsid w:val="000B3AF0"/>
    <w:rsid w:val="000B413F"/>
    <w:rsid w:val="000B41BE"/>
    <w:rsid w:val="000B444C"/>
    <w:rsid w:val="000B49E0"/>
    <w:rsid w:val="000B4D36"/>
    <w:rsid w:val="000B5291"/>
    <w:rsid w:val="000B5415"/>
    <w:rsid w:val="000B5C0A"/>
    <w:rsid w:val="000B5C3A"/>
    <w:rsid w:val="000B5CC4"/>
    <w:rsid w:val="000B5EF8"/>
    <w:rsid w:val="000B6142"/>
    <w:rsid w:val="000B66D3"/>
    <w:rsid w:val="000B71E2"/>
    <w:rsid w:val="000B7297"/>
    <w:rsid w:val="000B7671"/>
    <w:rsid w:val="000B76EF"/>
    <w:rsid w:val="000C0017"/>
    <w:rsid w:val="000C01B7"/>
    <w:rsid w:val="000C047F"/>
    <w:rsid w:val="000C0C20"/>
    <w:rsid w:val="000C2769"/>
    <w:rsid w:val="000C5BC4"/>
    <w:rsid w:val="000C5C63"/>
    <w:rsid w:val="000C5C6B"/>
    <w:rsid w:val="000C6655"/>
    <w:rsid w:val="000C6B58"/>
    <w:rsid w:val="000C6BF1"/>
    <w:rsid w:val="000C6EA8"/>
    <w:rsid w:val="000C7895"/>
    <w:rsid w:val="000C797F"/>
    <w:rsid w:val="000D0D20"/>
    <w:rsid w:val="000D1716"/>
    <w:rsid w:val="000D19B9"/>
    <w:rsid w:val="000D1CC6"/>
    <w:rsid w:val="000D20DA"/>
    <w:rsid w:val="000D3203"/>
    <w:rsid w:val="000D33BC"/>
    <w:rsid w:val="000D3A09"/>
    <w:rsid w:val="000D3E2A"/>
    <w:rsid w:val="000D4980"/>
    <w:rsid w:val="000D4F3B"/>
    <w:rsid w:val="000D678C"/>
    <w:rsid w:val="000D6A8A"/>
    <w:rsid w:val="000E0BD6"/>
    <w:rsid w:val="000E18E6"/>
    <w:rsid w:val="000E1C35"/>
    <w:rsid w:val="000E2419"/>
    <w:rsid w:val="000E2676"/>
    <w:rsid w:val="000E31D9"/>
    <w:rsid w:val="000E372E"/>
    <w:rsid w:val="000E3931"/>
    <w:rsid w:val="000E3E38"/>
    <w:rsid w:val="000E4587"/>
    <w:rsid w:val="000E504D"/>
    <w:rsid w:val="000E5957"/>
    <w:rsid w:val="000E5B1D"/>
    <w:rsid w:val="000E61BA"/>
    <w:rsid w:val="000E66AA"/>
    <w:rsid w:val="000E6ADB"/>
    <w:rsid w:val="000F0961"/>
    <w:rsid w:val="000F1201"/>
    <w:rsid w:val="000F28A1"/>
    <w:rsid w:val="000F2968"/>
    <w:rsid w:val="000F2E0E"/>
    <w:rsid w:val="000F382A"/>
    <w:rsid w:val="000F38FA"/>
    <w:rsid w:val="000F44E2"/>
    <w:rsid w:val="000F451A"/>
    <w:rsid w:val="000F4C02"/>
    <w:rsid w:val="000F4E64"/>
    <w:rsid w:val="000F5F4F"/>
    <w:rsid w:val="000F64A3"/>
    <w:rsid w:val="000F664A"/>
    <w:rsid w:val="000F6FE8"/>
    <w:rsid w:val="000F728B"/>
    <w:rsid w:val="000F765F"/>
    <w:rsid w:val="000F7A0A"/>
    <w:rsid w:val="000F7B73"/>
    <w:rsid w:val="00101DB4"/>
    <w:rsid w:val="00101DBC"/>
    <w:rsid w:val="00102290"/>
    <w:rsid w:val="001033E6"/>
    <w:rsid w:val="0010363A"/>
    <w:rsid w:val="00104707"/>
    <w:rsid w:val="00104FC2"/>
    <w:rsid w:val="00104FD8"/>
    <w:rsid w:val="00105217"/>
    <w:rsid w:val="0010550B"/>
    <w:rsid w:val="00105584"/>
    <w:rsid w:val="0010582D"/>
    <w:rsid w:val="00105871"/>
    <w:rsid w:val="00105C54"/>
    <w:rsid w:val="00105F13"/>
    <w:rsid w:val="001069E3"/>
    <w:rsid w:val="00106C22"/>
    <w:rsid w:val="001070F1"/>
    <w:rsid w:val="0011093D"/>
    <w:rsid w:val="001114FB"/>
    <w:rsid w:val="0011248F"/>
    <w:rsid w:val="00112959"/>
    <w:rsid w:val="00113687"/>
    <w:rsid w:val="001147FA"/>
    <w:rsid w:val="00114967"/>
    <w:rsid w:val="00114C16"/>
    <w:rsid w:val="00114E3D"/>
    <w:rsid w:val="0011540D"/>
    <w:rsid w:val="00115431"/>
    <w:rsid w:val="00115F0C"/>
    <w:rsid w:val="001165CE"/>
    <w:rsid w:val="00120266"/>
    <w:rsid w:val="001215C7"/>
    <w:rsid w:val="0012195A"/>
    <w:rsid w:val="001232C1"/>
    <w:rsid w:val="0012397D"/>
    <w:rsid w:val="00123A45"/>
    <w:rsid w:val="00123C1B"/>
    <w:rsid w:val="00124E19"/>
    <w:rsid w:val="0012572B"/>
    <w:rsid w:val="001257B7"/>
    <w:rsid w:val="00125C24"/>
    <w:rsid w:val="00125E96"/>
    <w:rsid w:val="00126080"/>
    <w:rsid w:val="00126635"/>
    <w:rsid w:val="0012689B"/>
    <w:rsid w:val="00126C26"/>
    <w:rsid w:val="00127A4E"/>
    <w:rsid w:val="00131B28"/>
    <w:rsid w:val="00132551"/>
    <w:rsid w:val="0013278B"/>
    <w:rsid w:val="0013327A"/>
    <w:rsid w:val="001341CB"/>
    <w:rsid w:val="001344AA"/>
    <w:rsid w:val="00134CD9"/>
    <w:rsid w:val="00134EE2"/>
    <w:rsid w:val="00134F98"/>
    <w:rsid w:val="00135FDE"/>
    <w:rsid w:val="001373B2"/>
    <w:rsid w:val="00137801"/>
    <w:rsid w:val="001378C1"/>
    <w:rsid w:val="00137954"/>
    <w:rsid w:val="00137B96"/>
    <w:rsid w:val="00142588"/>
    <w:rsid w:val="00142624"/>
    <w:rsid w:val="001435E6"/>
    <w:rsid w:val="00143921"/>
    <w:rsid w:val="001447E1"/>
    <w:rsid w:val="0014558E"/>
    <w:rsid w:val="00145A69"/>
    <w:rsid w:val="00147346"/>
    <w:rsid w:val="00147C79"/>
    <w:rsid w:val="00150543"/>
    <w:rsid w:val="001505EB"/>
    <w:rsid w:val="00150CC4"/>
    <w:rsid w:val="00151675"/>
    <w:rsid w:val="00151E17"/>
    <w:rsid w:val="00151FE2"/>
    <w:rsid w:val="0015260D"/>
    <w:rsid w:val="0015288D"/>
    <w:rsid w:val="00153599"/>
    <w:rsid w:val="001540BD"/>
    <w:rsid w:val="00154323"/>
    <w:rsid w:val="001558C8"/>
    <w:rsid w:val="00155C6F"/>
    <w:rsid w:val="00155F83"/>
    <w:rsid w:val="00156949"/>
    <w:rsid w:val="00157C7C"/>
    <w:rsid w:val="00160A7D"/>
    <w:rsid w:val="00160BB5"/>
    <w:rsid w:val="00161297"/>
    <w:rsid w:val="00161499"/>
    <w:rsid w:val="0016151B"/>
    <w:rsid w:val="00162EC3"/>
    <w:rsid w:val="00163AFD"/>
    <w:rsid w:val="00164FF9"/>
    <w:rsid w:val="00165A5F"/>
    <w:rsid w:val="001662C5"/>
    <w:rsid w:val="001677E7"/>
    <w:rsid w:val="00167966"/>
    <w:rsid w:val="001679F8"/>
    <w:rsid w:val="00170D4A"/>
    <w:rsid w:val="0017277E"/>
    <w:rsid w:val="0017280A"/>
    <w:rsid w:val="00172952"/>
    <w:rsid w:val="00173797"/>
    <w:rsid w:val="00173B46"/>
    <w:rsid w:val="00173D1F"/>
    <w:rsid w:val="0017449C"/>
    <w:rsid w:val="00174E2A"/>
    <w:rsid w:val="001751E5"/>
    <w:rsid w:val="0017554B"/>
    <w:rsid w:val="001759DB"/>
    <w:rsid w:val="00176F08"/>
    <w:rsid w:val="00176FAA"/>
    <w:rsid w:val="00177A83"/>
    <w:rsid w:val="00180295"/>
    <w:rsid w:val="001802FD"/>
    <w:rsid w:val="001806FD"/>
    <w:rsid w:val="00180A76"/>
    <w:rsid w:val="00181B8A"/>
    <w:rsid w:val="00181DB0"/>
    <w:rsid w:val="001823BB"/>
    <w:rsid w:val="0018275D"/>
    <w:rsid w:val="001828BD"/>
    <w:rsid w:val="00184271"/>
    <w:rsid w:val="001845B4"/>
    <w:rsid w:val="00184FA6"/>
    <w:rsid w:val="001853BC"/>
    <w:rsid w:val="0018588E"/>
    <w:rsid w:val="00186870"/>
    <w:rsid w:val="00186D74"/>
    <w:rsid w:val="00186EDE"/>
    <w:rsid w:val="00186F80"/>
    <w:rsid w:val="001877CC"/>
    <w:rsid w:val="00187D36"/>
    <w:rsid w:val="00190048"/>
    <w:rsid w:val="0019087C"/>
    <w:rsid w:val="0019096D"/>
    <w:rsid w:val="00190C62"/>
    <w:rsid w:val="00191917"/>
    <w:rsid w:val="00191D92"/>
    <w:rsid w:val="00192F47"/>
    <w:rsid w:val="00193A42"/>
    <w:rsid w:val="00193EF1"/>
    <w:rsid w:val="00194535"/>
    <w:rsid w:val="00194C33"/>
    <w:rsid w:val="00194C3C"/>
    <w:rsid w:val="00195424"/>
    <w:rsid w:val="00195B7D"/>
    <w:rsid w:val="0019619D"/>
    <w:rsid w:val="00196284"/>
    <w:rsid w:val="00196403"/>
    <w:rsid w:val="001964B9"/>
    <w:rsid w:val="00196F29"/>
    <w:rsid w:val="0019735F"/>
    <w:rsid w:val="00197750"/>
    <w:rsid w:val="00197C6B"/>
    <w:rsid w:val="001A039F"/>
    <w:rsid w:val="001A11AC"/>
    <w:rsid w:val="001A1E43"/>
    <w:rsid w:val="001A23EA"/>
    <w:rsid w:val="001A2618"/>
    <w:rsid w:val="001A29CC"/>
    <w:rsid w:val="001A3CA9"/>
    <w:rsid w:val="001A42AB"/>
    <w:rsid w:val="001A467D"/>
    <w:rsid w:val="001A4AD2"/>
    <w:rsid w:val="001A5059"/>
    <w:rsid w:val="001A58A9"/>
    <w:rsid w:val="001A5E73"/>
    <w:rsid w:val="001A79F4"/>
    <w:rsid w:val="001B0972"/>
    <w:rsid w:val="001B0A44"/>
    <w:rsid w:val="001B19EF"/>
    <w:rsid w:val="001B1B97"/>
    <w:rsid w:val="001B2195"/>
    <w:rsid w:val="001B2591"/>
    <w:rsid w:val="001B280B"/>
    <w:rsid w:val="001B297D"/>
    <w:rsid w:val="001B50D6"/>
    <w:rsid w:val="001B6587"/>
    <w:rsid w:val="001B6D37"/>
    <w:rsid w:val="001B6F78"/>
    <w:rsid w:val="001B7221"/>
    <w:rsid w:val="001B7FBC"/>
    <w:rsid w:val="001C0101"/>
    <w:rsid w:val="001C0530"/>
    <w:rsid w:val="001C105A"/>
    <w:rsid w:val="001C115C"/>
    <w:rsid w:val="001C1E03"/>
    <w:rsid w:val="001C233B"/>
    <w:rsid w:val="001C23FC"/>
    <w:rsid w:val="001C2B2F"/>
    <w:rsid w:val="001C3639"/>
    <w:rsid w:val="001C3DD4"/>
    <w:rsid w:val="001C4641"/>
    <w:rsid w:val="001C478A"/>
    <w:rsid w:val="001C5038"/>
    <w:rsid w:val="001C5443"/>
    <w:rsid w:val="001C562D"/>
    <w:rsid w:val="001C5ABC"/>
    <w:rsid w:val="001C5C0A"/>
    <w:rsid w:val="001C6495"/>
    <w:rsid w:val="001C6521"/>
    <w:rsid w:val="001C6577"/>
    <w:rsid w:val="001C6B0D"/>
    <w:rsid w:val="001C7229"/>
    <w:rsid w:val="001C72BE"/>
    <w:rsid w:val="001C7350"/>
    <w:rsid w:val="001C7568"/>
    <w:rsid w:val="001C783F"/>
    <w:rsid w:val="001D0295"/>
    <w:rsid w:val="001D105D"/>
    <w:rsid w:val="001D1D78"/>
    <w:rsid w:val="001D218E"/>
    <w:rsid w:val="001D2512"/>
    <w:rsid w:val="001D25DA"/>
    <w:rsid w:val="001D2A58"/>
    <w:rsid w:val="001D2C00"/>
    <w:rsid w:val="001D2D43"/>
    <w:rsid w:val="001D30B7"/>
    <w:rsid w:val="001D32C8"/>
    <w:rsid w:val="001D33BB"/>
    <w:rsid w:val="001D3681"/>
    <w:rsid w:val="001D3C9C"/>
    <w:rsid w:val="001D3E77"/>
    <w:rsid w:val="001D3ED5"/>
    <w:rsid w:val="001D6D08"/>
    <w:rsid w:val="001D7109"/>
    <w:rsid w:val="001D7277"/>
    <w:rsid w:val="001D7E9F"/>
    <w:rsid w:val="001E0605"/>
    <w:rsid w:val="001E1D90"/>
    <w:rsid w:val="001E302A"/>
    <w:rsid w:val="001E424A"/>
    <w:rsid w:val="001E4D0C"/>
    <w:rsid w:val="001E4DF3"/>
    <w:rsid w:val="001E5228"/>
    <w:rsid w:val="001E5491"/>
    <w:rsid w:val="001E54E4"/>
    <w:rsid w:val="001E6B30"/>
    <w:rsid w:val="001E6CAF"/>
    <w:rsid w:val="001E6EAC"/>
    <w:rsid w:val="001E6F53"/>
    <w:rsid w:val="001E76C1"/>
    <w:rsid w:val="001F0ADB"/>
    <w:rsid w:val="001F0AE1"/>
    <w:rsid w:val="001F0E65"/>
    <w:rsid w:val="001F14AF"/>
    <w:rsid w:val="001F2624"/>
    <w:rsid w:val="001F2895"/>
    <w:rsid w:val="001F2AD7"/>
    <w:rsid w:val="001F31D4"/>
    <w:rsid w:val="001F42A9"/>
    <w:rsid w:val="001F554E"/>
    <w:rsid w:val="001F5789"/>
    <w:rsid w:val="001F5D91"/>
    <w:rsid w:val="001F5EC2"/>
    <w:rsid w:val="001F69F0"/>
    <w:rsid w:val="001F77DE"/>
    <w:rsid w:val="001F7AEF"/>
    <w:rsid w:val="001F7C1E"/>
    <w:rsid w:val="002002AA"/>
    <w:rsid w:val="00200344"/>
    <w:rsid w:val="00201B7D"/>
    <w:rsid w:val="00201F7B"/>
    <w:rsid w:val="0020375B"/>
    <w:rsid w:val="00203B06"/>
    <w:rsid w:val="00203EC1"/>
    <w:rsid w:val="0020484A"/>
    <w:rsid w:val="00204D38"/>
    <w:rsid w:val="00204F38"/>
    <w:rsid w:val="002050DA"/>
    <w:rsid w:val="00205EC2"/>
    <w:rsid w:val="002064A5"/>
    <w:rsid w:val="00207F86"/>
    <w:rsid w:val="0021017D"/>
    <w:rsid w:val="0021064C"/>
    <w:rsid w:val="00210878"/>
    <w:rsid w:val="00210AC7"/>
    <w:rsid w:val="00211849"/>
    <w:rsid w:val="00211BA9"/>
    <w:rsid w:val="00212158"/>
    <w:rsid w:val="00212366"/>
    <w:rsid w:val="00212642"/>
    <w:rsid w:val="00212B06"/>
    <w:rsid w:val="00212C4F"/>
    <w:rsid w:val="00212F8D"/>
    <w:rsid w:val="0021418E"/>
    <w:rsid w:val="002141FF"/>
    <w:rsid w:val="002143FB"/>
    <w:rsid w:val="00216000"/>
    <w:rsid w:val="00216159"/>
    <w:rsid w:val="00216294"/>
    <w:rsid w:val="0021671C"/>
    <w:rsid w:val="002168B6"/>
    <w:rsid w:val="002170FE"/>
    <w:rsid w:val="0021714E"/>
    <w:rsid w:val="00217405"/>
    <w:rsid w:val="0021746C"/>
    <w:rsid w:val="002178C7"/>
    <w:rsid w:val="00217E64"/>
    <w:rsid w:val="00220DAE"/>
    <w:rsid w:val="00221A5D"/>
    <w:rsid w:val="00221B18"/>
    <w:rsid w:val="00221C28"/>
    <w:rsid w:val="00222110"/>
    <w:rsid w:val="002228F3"/>
    <w:rsid w:val="00222D07"/>
    <w:rsid w:val="00222E92"/>
    <w:rsid w:val="0022344A"/>
    <w:rsid w:val="00223A1A"/>
    <w:rsid w:val="00223C77"/>
    <w:rsid w:val="0022414C"/>
    <w:rsid w:val="002244CF"/>
    <w:rsid w:val="00224A6D"/>
    <w:rsid w:val="00224C79"/>
    <w:rsid w:val="00225190"/>
    <w:rsid w:val="0022556A"/>
    <w:rsid w:val="00225DAF"/>
    <w:rsid w:val="00225E0E"/>
    <w:rsid w:val="00226240"/>
    <w:rsid w:val="00226391"/>
    <w:rsid w:val="00226656"/>
    <w:rsid w:val="002275DE"/>
    <w:rsid w:val="00227C8C"/>
    <w:rsid w:val="002304DB"/>
    <w:rsid w:val="00230D40"/>
    <w:rsid w:val="002319A1"/>
    <w:rsid w:val="00231B1C"/>
    <w:rsid w:val="0023360F"/>
    <w:rsid w:val="00233A49"/>
    <w:rsid w:val="00234415"/>
    <w:rsid w:val="00234B38"/>
    <w:rsid w:val="00234CBA"/>
    <w:rsid w:val="00234E92"/>
    <w:rsid w:val="00234FD7"/>
    <w:rsid w:val="0023769F"/>
    <w:rsid w:val="0023798B"/>
    <w:rsid w:val="002379AE"/>
    <w:rsid w:val="00237B95"/>
    <w:rsid w:val="00241792"/>
    <w:rsid w:val="00241AFD"/>
    <w:rsid w:val="00241C98"/>
    <w:rsid w:val="00241CBC"/>
    <w:rsid w:val="00241DC7"/>
    <w:rsid w:val="00242445"/>
    <w:rsid w:val="002425F1"/>
    <w:rsid w:val="0024265E"/>
    <w:rsid w:val="00242732"/>
    <w:rsid w:val="00243B15"/>
    <w:rsid w:val="00243C8C"/>
    <w:rsid w:val="00244481"/>
    <w:rsid w:val="002446FA"/>
    <w:rsid w:val="00247E4C"/>
    <w:rsid w:val="00251633"/>
    <w:rsid w:val="00251DE1"/>
    <w:rsid w:val="002533D1"/>
    <w:rsid w:val="002538C8"/>
    <w:rsid w:val="00253936"/>
    <w:rsid w:val="002562CC"/>
    <w:rsid w:val="00256E35"/>
    <w:rsid w:val="00256F0E"/>
    <w:rsid w:val="00256F5D"/>
    <w:rsid w:val="00257789"/>
    <w:rsid w:val="00257BCE"/>
    <w:rsid w:val="00260AD5"/>
    <w:rsid w:val="00260B48"/>
    <w:rsid w:val="00260C6F"/>
    <w:rsid w:val="00260FF2"/>
    <w:rsid w:val="0026124C"/>
    <w:rsid w:val="002614B7"/>
    <w:rsid w:val="00261717"/>
    <w:rsid w:val="002624FC"/>
    <w:rsid w:val="00262966"/>
    <w:rsid w:val="00262A61"/>
    <w:rsid w:val="00262AF7"/>
    <w:rsid w:val="00263531"/>
    <w:rsid w:val="00263D89"/>
    <w:rsid w:val="00264011"/>
    <w:rsid w:val="0026415E"/>
    <w:rsid w:val="002646E6"/>
    <w:rsid w:val="00264834"/>
    <w:rsid w:val="00265ABC"/>
    <w:rsid w:val="00265D10"/>
    <w:rsid w:val="00267126"/>
    <w:rsid w:val="002676CA"/>
    <w:rsid w:val="00267899"/>
    <w:rsid w:val="00267A4C"/>
    <w:rsid w:val="002700C2"/>
    <w:rsid w:val="002728A6"/>
    <w:rsid w:val="0027293A"/>
    <w:rsid w:val="00272B4D"/>
    <w:rsid w:val="00273554"/>
    <w:rsid w:val="002745F0"/>
    <w:rsid w:val="00274673"/>
    <w:rsid w:val="002750FC"/>
    <w:rsid w:val="002759ED"/>
    <w:rsid w:val="0027638E"/>
    <w:rsid w:val="00276745"/>
    <w:rsid w:val="0027679A"/>
    <w:rsid w:val="002767F4"/>
    <w:rsid w:val="00276829"/>
    <w:rsid w:val="00276FCC"/>
    <w:rsid w:val="00280071"/>
    <w:rsid w:val="00280314"/>
    <w:rsid w:val="0028103A"/>
    <w:rsid w:val="00281C4A"/>
    <w:rsid w:val="00281D9C"/>
    <w:rsid w:val="002832D7"/>
    <w:rsid w:val="00283791"/>
    <w:rsid w:val="002839F5"/>
    <w:rsid w:val="002840C5"/>
    <w:rsid w:val="00284D4D"/>
    <w:rsid w:val="002851BE"/>
    <w:rsid w:val="002856CF"/>
    <w:rsid w:val="00285E94"/>
    <w:rsid w:val="002861C6"/>
    <w:rsid w:val="00286723"/>
    <w:rsid w:val="0028786A"/>
    <w:rsid w:val="002879AD"/>
    <w:rsid w:val="00287F04"/>
    <w:rsid w:val="002907DD"/>
    <w:rsid w:val="00292F92"/>
    <w:rsid w:val="00293E7F"/>
    <w:rsid w:val="00294025"/>
    <w:rsid w:val="00294298"/>
    <w:rsid w:val="002948CF"/>
    <w:rsid w:val="00294DC6"/>
    <w:rsid w:val="00295899"/>
    <w:rsid w:val="00295D88"/>
    <w:rsid w:val="00296258"/>
    <w:rsid w:val="00296948"/>
    <w:rsid w:val="00296B03"/>
    <w:rsid w:val="00296C90"/>
    <w:rsid w:val="002979DD"/>
    <w:rsid w:val="00297BA5"/>
    <w:rsid w:val="002A0D6B"/>
    <w:rsid w:val="002A0F5F"/>
    <w:rsid w:val="002A2213"/>
    <w:rsid w:val="002A23D9"/>
    <w:rsid w:val="002A31E5"/>
    <w:rsid w:val="002A3EC2"/>
    <w:rsid w:val="002A42F3"/>
    <w:rsid w:val="002A4E9E"/>
    <w:rsid w:val="002A51F5"/>
    <w:rsid w:val="002A53E4"/>
    <w:rsid w:val="002A5F4D"/>
    <w:rsid w:val="002A6C75"/>
    <w:rsid w:val="002A6F69"/>
    <w:rsid w:val="002B0260"/>
    <w:rsid w:val="002B0AB5"/>
    <w:rsid w:val="002B0F95"/>
    <w:rsid w:val="002B10A5"/>
    <w:rsid w:val="002B15B2"/>
    <w:rsid w:val="002B1A16"/>
    <w:rsid w:val="002B1B97"/>
    <w:rsid w:val="002B2632"/>
    <w:rsid w:val="002B3DEE"/>
    <w:rsid w:val="002B40A0"/>
    <w:rsid w:val="002B4888"/>
    <w:rsid w:val="002B5365"/>
    <w:rsid w:val="002B53AD"/>
    <w:rsid w:val="002B62FF"/>
    <w:rsid w:val="002B671F"/>
    <w:rsid w:val="002B6C63"/>
    <w:rsid w:val="002B6DDB"/>
    <w:rsid w:val="002B6EC1"/>
    <w:rsid w:val="002B7882"/>
    <w:rsid w:val="002C0448"/>
    <w:rsid w:val="002C0739"/>
    <w:rsid w:val="002C0B75"/>
    <w:rsid w:val="002C126C"/>
    <w:rsid w:val="002C183F"/>
    <w:rsid w:val="002C19E0"/>
    <w:rsid w:val="002C2160"/>
    <w:rsid w:val="002C21B3"/>
    <w:rsid w:val="002C28BF"/>
    <w:rsid w:val="002C2FA6"/>
    <w:rsid w:val="002C2FB4"/>
    <w:rsid w:val="002C30D1"/>
    <w:rsid w:val="002C3146"/>
    <w:rsid w:val="002C3265"/>
    <w:rsid w:val="002C33D5"/>
    <w:rsid w:val="002C44DD"/>
    <w:rsid w:val="002C4522"/>
    <w:rsid w:val="002C4933"/>
    <w:rsid w:val="002C4E0C"/>
    <w:rsid w:val="002C5235"/>
    <w:rsid w:val="002C553E"/>
    <w:rsid w:val="002C6459"/>
    <w:rsid w:val="002C7AA3"/>
    <w:rsid w:val="002C7C67"/>
    <w:rsid w:val="002D004D"/>
    <w:rsid w:val="002D021C"/>
    <w:rsid w:val="002D152D"/>
    <w:rsid w:val="002D2DE1"/>
    <w:rsid w:val="002D2FDC"/>
    <w:rsid w:val="002D3016"/>
    <w:rsid w:val="002D3BF6"/>
    <w:rsid w:val="002D3F08"/>
    <w:rsid w:val="002D4243"/>
    <w:rsid w:val="002D4288"/>
    <w:rsid w:val="002D4AC2"/>
    <w:rsid w:val="002D521E"/>
    <w:rsid w:val="002D5A65"/>
    <w:rsid w:val="002D5FCD"/>
    <w:rsid w:val="002D64AA"/>
    <w:rsid w:val="002D780E"/>
    <w:rsid w:val="002D78C9"/>
    <w:rsid w:val="002E0328"/>
    <w:rsid w:val="002E03EB"/>
    <w:rsid w:val="002E0CE5"/>
    <w:rsid w:val="002E0F27"/>
    <w:rsid w:val="002E1631"/>
    <w:rsid w:val="002E2062"/>
    <w:rsid w:val="002E22AB"/>
    <w:rsid w:val="002E2587"/>
    <w:rsid w:val="002E3285"/>
    <w:rsid w:val="002E3D1C"/>
    <w:rsid w:val="002E5E8D"/>
    <w:rsid w:val="002E64E9"/>
    <w:rsid w:val="002E6599"/>
    <w:rsid w:val="002F009E"/>
    <w:rsid w:val="002F02E7"/>
    <w:rsid w:val="002F03BA"/>
    <w:rsid w:val="002F087A"/>
    <w:rsid w:val="002F1FA3"/>
    <w:rsid w:val="002F2922"/>
    <w:rsid w:val="002F2F7E"/>
    <w:rsid w:val="002F4062"/>
    <w:rsid w:val="002F4120"/>
    <w:rsid w:val="002F4B4B"/>
    <w:rsid w:val="002F682C"/>
    <w:rsid w:val="002F6DEE"/>
    <w:rsid w:val="002F7274"/>
    <w:rsid w:val="002F7777"/>
    <w:rsid w:val="00300884"/>
    <w:rsid w:val="00300D33"/>
    <w:rsid w:val="0030104B"/>
    <w:rsid w:val="00301317"/>
    <w:rsid w:val="003013F7"/>
    <w:rsid w:val="003018A8"/>
    <w:rsid w:val="0030195C"/>
    <w:rsid w:val="00302213"/>
    <w:rsid w:val="00302292"/>
    <w:rsid w:val="0030254E"/>
    <w:rsid w:val="003027B9"/>
    <w:rsid w:val="003028BC"/>
    <w:rsid w:val="00302B17"/>
    <w:rsid w:val="00302C67"/>
    <w:rsid w:val="00303C53"/>
    <w:rsid w:val="00303CA2"/>
    <w:rsid w:val="00303D2D"/>
    <w:rsid w:val="00304667"/>
    <w:rsid w:val="00304983"/>
    <w:rsid w:val="00304DB7"/>
    <w:rsid w:val="003052EF"/>
    <w:rsid w:val="00305467"/>
    <w:rsid w:val="003060DC"/>
    <w:rsid w:val="003062BE"/>
    <w:rsid w:val="0030721A"/>
    <w:rsid w:val="00307272"/>
    <w:rsid w:val="003101F6"/>
    <w:rsid w:val="00310765"/>
    <w:rsid w:val="00311792"/>
    <w:rsid w:val="003117EF"/>
    <w:rsid w:val="0031205B"/>
    <w:rsid w:val="00313155"/>
    <w:rsid w:val="003138D7"/>
    <w:rsid w:val="00314450"/>
    <w:rsid w:val="00314B36"/>
    <w:rsid w:val="00314B8A"/>
    <w:rsid w:val="00314FDC"/>
    <w:rsid w:val="003153C3"/>
    <w:rsid w:val="00315451"/>
    <w:rsid w:val="003177AF"/>
    <w:rsid w:val="00317839"/>
    <w:rsid w:val="00321313"/>
    <w:rsid w:val="0032138C"/>
    <w:rsid w:val="00322922"/>
    <w:rsid w:val="003236AD"/>
    <w:rsid w:val="00323874"/>
    <w:rsid w:val="00323D4D"/>
    <w:rsid w:val="0032461C"/>
    <w:rsid w:val="00324E1E"/>
    <w:rsid w:val="00325082"/>
    <w:rsid w:val="00326398"/>
    <w:rsid w:val="00326A82"/>
    <w:rsid w:val="00327639"/>
    <w:rsid w:val="00327D75"/>
    <w:rsid w:val="00327FC3"/>
    <w:rsid w:val="003302A8"/>
    <w:rsid w:val="00330A0F"/>
    <w:rsid w:val="00330D91"/>
    <w:rsid w:val="003313CF"/>
    <w:rsid w:val="003315AC"/>
    <w:rsid w:val="00331999"/>
    <w:rsid w:val="00332502"/>
    <w:rsid w:val="00332E8C"/>
    <w:rsid w:val="003331D4"/>
    <w:rsid w:val="0033331A"/>
    <w:rsid w:val="003336E8"/>
    <w:rsid w:val="00333CDF"/>
    <w:rsid w:val="00333FFC"/>
    <w:rsid w:val="00334246"/>
    <w:rsid w:val="003348FD"/>
    <w:rsid w:val="0033498D"/>
    <w:rsid w:val="00334D66"/>
    <w:rsid w:val="00334D86"/>
    <w:rsid w:val="0033532E"/>
    <w:rsid w:val="0033541F"/>
    <w:rsid w:val="003354A2"/>
    <w:rsid w:val="00335F43"/>
    <w:rsid w:val="003361FC"/>
    <w:rsid w:val="003368A7"/>
    <w:rsid w:val="00336909"/>
    <w:rsid w:val="00336BDC"/>
    <w:rsid w:val="0034069C"/>
    <w:rsid w:val="00340DDC"/>
    <w:rsid w:val="00344444"/>
    <w:rsid w:val="00345018"/>
    <w:rsid w:val="003451D0"/>
    <w:rsid w:val="0034586F"/>
    <w:rsid w:val="003461E6"/>
    <w:rsid w:val="00346272"/>
    <w:rsid w:val="003471FA"/>
    <w:rsid w:val="003478F6"/>
    <w:rsid w:val="0034792A"/>
    <w:rsid w:val="003503B5"/>
    <w:rsid w:val="00350980"/>
    <w:rsid w:val="00350EB5"/>
    <w:rsid w:val="00351821"/>
    <w:rsid w:val="0035206C"/>
    <w:rsid w:val="00352310"/>
    <w:rsid w:val="003524E7"/>
    <w:rsid w:val="003529B6"/>
    <w:rsid w:val="003537B1"/>
    <w:rsid w:val="00353C54"/>
    <w:rsid w:val="00354367"/>
    <w:rsid w:val="00354B48"/>
    <w:rsid w:val="0035502E"/>
    <w:rsid w:val="00355B45"/>
    <w:rsid w:val="00356786"/>
    <w:rsid w:val="00357580"/>
    <w:rsid w:val="00361F87"/>
    <w:rsid w:val="00362E75"/>
    <w:rsid w:val="0036347C"/>
    <w:rsid w:val="00363528"/>
    <w:rsid w:val="00363696"/>
    <w:rsid w:val="00363D8B"/>
    <w:rsid w:val="003644A5"/>
    <w:rsid w:val="003645F9"/>
    <w:rsid w:val="003646D7"/>
    <w:rsid w:val="00365083"/>
    <w:rsid w:val="00365ADF"/>
    <w:rsid w:val="003660DE"/>
    <w:rsid w:val="00366538"/>
    <w:rsid w:val="003668A3"/>
    <w:rsid w:val="00366A5B"/>
    <w:rsid w:val="00366BB7"/>
    <w:rsid w:val="003672AE"/>
    <w:rsid w:val="00367CC2"/>
    <w:rsid w:val="00370094"/>
    <w:rsid w:val="003707EC"/>
    <w:rsid w:val="00370EDD"/>
    <w:rsid w:val="00371A08"/>
    <w:rsid w:val="00372276"/>
    <w:rsid w:val="003722F0"/>
    <w:rsid w:val="00372615"/>
    <w:rsid w:val="0037348D"/>
    <w:rsid w:val="00373785"/>
    <w:rsid w:val="00373CB0"/>
    <w:rsid w:val="00373DB2"/>
    <w:rsid w:val="00374397"/>
    <w:rsid w:val="003745A2"/>
    <w:rsid w:val="003756D5"/>
    <w:rsid w:val="00376413"/>
    <w:rsid w:val="00376F77"/>
    <w:rsid w:val="00377356"/>
    <w:rsid w:val="0038049A"/>
    <w:rsid w:val="0038055A"/>
    <w:rsid w:val="00381B07"/>
    <w:rsid w:val="00382296"/>
    <w:rsid w:val="003822B0"/>
    <w:rsid w:val="00382644"/>
    <w:rsid w:val="00382DB4"/>
    <w:rsid w:val="00383B1E"/>
    <w:rsid w:val="003859FD"/>
    <w:rsid w:val="00386CA0"/>
    <w:rsid w:val="00387191"/>
    <w:rsid w:val="00391E49"/>
    <w:rsid w:val="00391F46"/>
    <w:rsid w:val="00392709"/>
    <w:rsid w:val="00393203"/>
    <w:rsid w:val="00393CE2"/>
    <w:rsid w:val="00394311"/>
    <w:rsid w:val="00394BFB"/>
    <w:rsid w:val="00394E42"/>
    <w:rsid w:val="00395903"/>
    <w:rsid w:val="003964DF"/>
    <w:rsid w:val="00396683"/>
    <w:rsid w:val="003969BE"/>
    <w:rsid w:val="00396F5C"/>
    <w:rsid w:val="003A0011"/>
    <w:rsid w:val="003A0712"/>
    <w:rsid w:val="003A0E56"/>
    <w:rsid w:val="003A15DB"/>
    <w:rsid w:val="003A168F"/>
    <w:rsid w:val="003A19C9"/>
    <w:rsid w:val="003A1D54"/>
    <w:rsid w:val="003A24FB"/>
    <w:rsid w:val="003A3571"/>
    <w:rsid w:val="003A4BEB"/>
    <w:rsid w:val="003A53FA"/>
    <w:rsid w:val="003A5457"/>
    <w:rsid w:val="003A5480"/>
    <w:rsid w:val="003A56BF"/>
    <w:rsid w:val="003A65E1"/>
    <w:rsid w:val="003A6FF0"/>
    <w:rsid w:val="003A7162"/>
    <w:rsid w:val="003A7787"/>
    <w:rsid w:val="003A79EA"/>
    <w:rsid w:val="003A7B6C"/>
    <w:rsid w:val="003A7D02"/>
    <w:rsid w:val="003B08BE"/>
    <w:rsid w:val="003B0906"/>
    <w:rsid w:val="003B0DD7"/>
    <w:rsid w:val="003B1C25"/>
    <w:rsid w:val="003B2B2C"/>
    <w:rsid w:val="003B2D3B"/>
    <w:rsid w:val="003B2F0E"/>
    <w:rsid w:val="003B3908"/>
    <w:rsid w:val="003B5FCA"/>
    <w:rsid w:val="003B6749"/>
    <w:rsid w:val="003B6BFD"/>
    <w:rsid w:val="003B71C3"/>
    <w:rsid w:val="003B79D8"/>
    <w:rsid w:val="003B7DBA"/>
    <w:rsid w:val="003B7F71"/>
    <w:rsid w:val="003C010E"/>
    <w:rsid w:val="003C056B"/>
    <w:rsid w:val="003C0B7E"/>
    <w:rsid w:val="003C0E77"/>
    <w:rsid w:val="003C1900"/>
    <w:rsid w:val="003C1E6C"/>
    <w:rsid w:val="003C2C41"/>
    <w:rsid w:val="003C31F6"/>
    <w:rsid w:val="003C3326"/>
    <w:rsid w:val="003C4B91"/>
    <w:rsid w:val="003C50F8"/>
    <w:rsid w:val="003C5B0F"/>
    <w:rsid w:val="003C5B4B"/>
    <w:rsid w:val="003C5FD9"/>
    <w:rsid w:val="003C61F0"/>
    <w:rsid w:val="003C766D"/>
    <w:rsid w:val="003C782D"/>
    <w:rsid w:val="003C78D8"/>
    <w:rsid w:val="003D0535"/>
    <w:rsid w:val="003D0B64"/>
    <w:rsid w:val="003D122B"/>
    <w:rsid w:val="003D1F1E"/>
    <w:rsid w:val="003D36B1"/>
    <w:rsid w:val="003D416F"/>
    <w:rsid w:val="003D50A2"/>
    <w:rsid w:val="003D5790"/>
    <w:rsid w:val="003D5CC3"/>
    <w:rsid w:val="003D6151"/>
    <w:rsid w:val="003D6523"/>
    <w:rsid w:val="003D6A05"/>
    <w:rsid w:val="003D7479"/>
    <w:rsid w:val="003D7666"/>
    <w:rsid w:val="003D7CEF"/>
    <w:rsid w:val="003D7E50"/>
    <w:rsid w:val="003E00E8"/>
    <w:rsid w:val="003E01CC"/>
    <w:rsid w:val="003E03E2"/>
    <w:rsid w:val="003E04C6"/>
    <w:rsid w:val="003E0630"/>
    <w:rsid w:val="003E0BA4"/>
    <w:rsid w:val="003E24BC"/>
    <w:rsid w:val="003E2A29"/>
    <w:rsid w:val="003E2C8D"/>
    <w:rsid w:val="003E2F35"/>
    <w:rsid w:val="003E3028"/>
    <w:rsid w:val="003E32AB"/>
    <w:rsid w:val="003E382B"/>
    <w:rsid w:val="003E3E9C"/>
    <w:rsid w:val="003E3FFD"/>
    <w:rsid w:val="003E44A8"/>
    <w:rsid w:val="003E489C"/>
    <w:rsid w:val="003E4C7D"/>
    <w:rsid w:val="003E597B"/>
    <w:rsid w:val="003F0171"/>
    <w:rsid w:val="003F0434"/>
    <w:rsid w:val="003F04B8"/>
    <w:rsid w:val="003F123B"/>
    <w:rsid w:val="003F26E2"/>
    <w:rsid w:val="003F2A87"/>
    <w:rsid w:val="003F333A"/>
    <w:rsid w:val="003F354E"/>
    <w:rsid w:val="003F52DA"/>
    <w:rsid w:val="003F5E9B"/>
    <w:rsid w:val="003F65E8"/>
    <w:rsid w:val="003F694C"/>
    <w:rsid w:val="003F69D9"/>
    <w:rsid w:val="003F6DAD"/>
    <w:rsid w:val="003F7161"/>
    <w:rsid w:val="003F7651"/>
    <w:rsid w:val="003F7882"/>
    <w:rsid w:val="003F7F5A"/>
    <w:rsid w:val="003F7FD7"/>
    <w:rsid w:val="00400DA0"/>
    <w:rsid w:val="00400E1E"/>
    <w:rsid w:val="0040198A"/>
    <w:rsid w:val="00402057"/>
    <w:rsid w:val="00402769"/>
    <w:rsid w:val="004027C9"/>
    <w:rsid w:val="00403B07"/>
    <w:rsid w:val="00403FBE"/>
    <w:rsid w:val="0040426E"/>
    <w:rsid w:val="0040482B"/>
    <w:rsid w:val="00404E2B"/>
    <w:rsid w:val="004050B8"/>
    <w:rsid w:val="004054E8"/>
    <w:rsid w:val="00405653"/>
    <w:rsid w:val="004058A5"/>
    <w:rsid w:val="00407A6C"/>
    <w:rsid w:val="00407D37"/>
    <w:rsid w:val="0041117A"/>
    <w:rsid w:val="00411546"/>
    <w:rsid w:val="00411FAE"/>
    <w:rsid w:val="004120E9"/>
    <w:rsid w:val="00412157"/>
    <w:rsid w:val="0041285A"/>
    <w:rsid w:val="00413363"/>
    <w:rsid w:val="004134EF"/>
    <w:rsid w:val="00413566"/>
    <w:rsid w:val="00413587"/>
    <w:rsid w:val="00413CD8"/>
    <w:rsid w:val="00413CF6"/>
    <w:rsid w:val="00413E68"/>
    <w:rsid w:val="00414065"/>
    <w:rsid w:val="004154BD"/>
    <w:rsid w:val="00415D36"/>
    <w:rsid w:val="00416219"/>
    <w:rsid w:val="00416A88"/>
    <w:rsid w:val="00417224"/>
    <w:rsid w:val="0042005E"/>
    <w:rsid w:val="004206A9"/>
    <w:rsid w:val="00420A01"/>
    <w:rsid w:val="00420C6F"/>
    <w:rsid w:val="004219D3"/>
    <w:rsid w:val="00421B51"/>
    <w:rsid w:val="004224CD"/>
    <w:rsid w:val="004237B4"/>
    <w:rsid w:val="00423BCD"/>
    <w:rsid w:val="00423EF1"/>
    <w:rsid w:val="0042450E"/>
    <w:rsid w:val="00424911"/>
    <w:rsid w:val="004251FC"/>
    <w:rsid w:val="0042542B"/>
    <w:rsid w:val="00426395"/>
    <w:rsid w:val="00426494"/>
    <w:rsid w:val="00426582"/>
    <w:rsid w:val="00426746"/>
    <w:rsid w:val="0042718F"/>
    <w:rsid w:val="00427BE2"/>
    <w:rsid w:val="00427CA7"/>
    <w:rsid w:val="00430968"/>
    <w:rsid w:val="00430C29"/>
    <w:rsid w:val="004328F4"/>
    <w:rsid w:val="00432C51"/>
    <w:rsid w:val="00432EE1"/>
    <w:rsid w:val="00433479"/>
    <w:rsid w:val="0043391A"/>
    <w:rsid w:val="00433B92"/>
    <w:rsid w:val="0043429D"/>
    <w:rsid w:val="0043463B"/>
    <w:rsid w:val="00434664"/>
    <w:rsid w:val="004347E9"/>
    <w:rsid w:val="00434B07"/>
    <w:rsid w:val="004358B6"/>
    <w:rsid w:val="00435AF0"/>
    <w:rsid w:val="00435C5D"/>
    <w:rsid w:val="00436E9B"/>
    <w:rsid w:val="004375BF"/>
    <w:rsid w:val="00441C70"/>
    <w:rsid w:val="0044286A"/>
    <w:rsid w:val="00443093"/>
    <w:rsid w:val="00443583"/>
    <w:rsid w:val="004440A4"/>
    <w:rsid w:val="004443AD"/>
    <w:rsid w:val="004454D8"/>
    <w:rsid w:val="004455BF"/>
    <w:rsid w:val="0044621B"/>
    <w:rsid w:val="00447215"/>
    <w:rsid w:val="00447507"/>
    <w:rsid w:val="00447858"/>
    <w:rsid w:val="00447D34"/>
    <w:rsid w:val="0045045C"/>
    <w:rsid w:val="004507DB"/>
    <w:rsid w:val="00450ED3"/>
    <w:rsid w:val="0045104C"/>
    <w:rsid w:val="004510EB"/>
    <w:rsid w:val="00451457"/>
    <w:rsid w:val="0045158C"/>
    <w:rsid w:val="00452852"/>
    <w:rsid w:val="00453697"/>
    <w:rsid w:val="004538DF"/>
    <w:rsid w:val="004548B7"/>
    <w:rsid w:val="00454B6C"/>
    <w:rsid w:val="0045502B"/>
    <w:rsid w:val="004553A4"/>
    <w:rsid w:val="004554A6"/>
    <w:rsid w:val="00455EC8"/>
    <w:rsid w:val="0045687A"/>
    <w:rsid w:val="004569AD"/>
    <w:rsid w:val="00456AF9"/>
    <w:rsid w:val="00456CDA"/>
    <w:rsid w:val="004573E4"/>
    <w:rsid w:val="00457516"/>
    <w:rsid w:val="004600C2"/>
    <w:rsid w:val="004602C9"/>
    <w:rsid w:val="0046109F"/>
    <w:rsid w:val="00462FDA"/>
    <w:rsid w:val="0046341E"/>
    <w:rsid w:val="00463524"/>
    <w:rsid w:val="00463735"/>
    <w:rsid w:val="00464864"/>
    <w:rsid w:val="00465285"/>
    <w:rsid w:val="004652B9"/>
    <w:rsid w:val="00465B38"/>
    <w:rsid w:val="00466382"/>
    <w:rsid w:val="00466BC6"/>
    <w:rsid w:val="00467392"/>
    <w:rsid w:val="0046774D"/>
    <w:rsid w:val="00467A9D"/>
    <w:rsid w:val="00467AFE"/>
    <w:rsid w:val="00467DA7"/>
    <w:rsid w:val="00470532"/>
    <w:rsid w:val="00470FDE"/>
    <w:rsid w:val="0047109C"/>
    <w:rsid w:val="00471A42"/>
    <w:rsid w:val="00473255"/>
    <w:rsid w:val="004739F8"/>
    <w:rsid w:val="00473BFF"/>
    <w:rsid w:val="00473E9A"/>
    <w:rsid w:val="00474185"/>
    <w:rsid w:val="00474413"/>
    <w:rsid w:val="00474680"/>
    <w:rsid w:val="00474DE2"/>
    <w:rsid w:val="00476384"/>
    <w:rsid w:val="004763FF"/>
    <w:rsid w:val="0047671B"/>
    <w:rsid w:val="00476C3C"/>
    <w:rsid w:val="00477567"/>
    <w:rsid w:val="00477C5B"/>
    <w:rsid w:val="00477ED1"/>
    <w:rsid w:val="00477FF8"/>
    <w:rsid w:val="00480DA5"/>
    <w:rsid w:val="0048175A"/>
    <w:rsid w:val="0048214D"/>
    <w:rsid w:val="00482410"/>
    <w:rsid w:val="00482595"/>
    <w:rsid w:val="004828E8"/>
    <w:rsid w:val="00482EF2"/>
    <w:rsid w:val="004836C5"/>
    <w:rsid w:val="0048448F"/>
    <w:rsid w:val="00484A19"/>
    <w:rsid w:val="00485352"/>
    <w:rsid w:val="00486020"/>
    <w:rsid w:val="00486390"/>
    <w:rsid w:val="00486716"/>
    <w:rsid w:val="0048698B"/>
    <w:rsid w:val="00486A44"/>
    <w:rsid w:val="00486D8E"/>
    <w:rsid w:val="00490188"/>
    <w:rsid w:val="00490D60"/>
    <w:rsid w:val="00491899"/>
    <w:rsid w:val="004937ED"/>
    <w:rsid w:val="00493CB3"/>
    <w:rsid w:val="00493D4B"/>
    <w:rsid w:val="0049426F"/>
    <w:rsid w:val="00494687"/>
    <w:rsid w:val="004947CA"/>
    <w:rsid w:val="00494A78"/>
    <w:rsid w:val="004951E6"/>
    <w:rsid w:val="004961C3"/>
    <w:rsid w:val="00496AAB"/>
    <w:rsid w:val="00496C18"/>
    <w:rsid w:val="00496F48"/>
    <w:rsid w:val="00496FB2"/>
    <w:rsid w:val="004970D9"/>
    <w:rsid w:val="0049742F"/>
    <w:rsid w:val="00497C21"/>
    <w:rsid w:val="004A05B5"/>
    <w:rsid w:val="004A0876"/>
    <w:rsid w:val="004A136E"/>
    <w:rsid w:val="004A1446"/>
    <w:rsid w:val="004A2846"/>
    <w:rsid w:val="004A2A3D"/>
    <w:rsid w:val="004A2DAE"/>
    <w:rsid w:val="004A33CB"/>
    <w:rsid w:val="004A34E8"/>
    <w:rsid w:val="004A3A0B"/>
    <w:rsid w:val="004A45C3"/>
    <w:rsid w:val="004A473B"/>
    <w:rsid w:val="004A4EF6"/>
    <w:rsid w:val="004A50DF"/>
    <w:rsid w:val="004A520F"/>
    <w:rsid w:val="004A5248"/>
    <w:rsid w:val="004A53BB"/>
    <w:rsid w:val="004A61A1"/>
    <w:rsid w:val="004A664E"/>
    <w:rsid w:val="004A6B95"/>
    <w:rsid w:val="004A71F8"/>
    <w:rsid w:val="004A778D"/>
    <w:rsid w:val="004A7C46"/>
    <w:rsid w:val="004B0116"/>
    <w:rsid w:val="004B091A"/>
    <w:rsid w:val="004B1F6C"/>
    <w:rsid w:val="004B2615"/>
    <w:rsid w:val="004B2AE9"/>
    <w:rsid w:val="004B2DA5"/>
    <w:rsid w:val="004B2DC5"/>
    <w:rsid w:val="004B3281"/>
    <w:rsid w:val="004B3C70"/>
    <w:rsid w:val="004B4A6B"/>
    <w:rsid w:val="004B4B30"/>
    <w:rsid w:val="004B4CE5"/>
    <w:rsid w:val="004B51E5"/>
    <w:rsid w:val="004B5AA3"/>
    <w:rsid w:val="004B73BB"/>
    <w:rsid w:val="004B7936"/>
    <w:rsid w:val="004C1066"/>
    <w:rsid w:val="004C1AE1"/>
    <w:rsid w:val="004C27E0"/>
    <w:rsid w:val="004C3563"/>
    <w:rsid w:val="004C3725"/>
    <w:rsid w:val="004C3986"/>
    <w:rsid w:val="004C4766"/>
    <w:rsid w:val="004C47B6"/>
    <w:rsid w:val="004C4B50"/>
    <w:rsid w:val="004C5354"/>
    <w:rsid w:val="004C5897"/>
    <w:rsid w:val="004C5B74"/>
    <w:rsid w:val="004C789F"/>
    <w:rsid w:val="004C7B4D"/>
    <w:rsid w:val="004C7FFD"/>
    <w:rsid w:val="004D0D67"/>
    <w:rsid w:val="004D11C9"/>
    <w:rsid w:val="004D3AF3"/>
    <w:rsid w:val="004D3B10"/>
    <w:rsid w:val="004D465C"/>
    <w:rsid w:val="004D4913"/>
    <w:rsid w:val="004D65B7"/>
    <w:rsid w:val="004D685C"/>
    <w:rsid w:val="004D6C01"/>
    <w:rsid w:val="004D74D3"/>
    <w:rsid w:val="004E06EF"/>
    <w:rsid w:val="004E0861"/>
    <w:rsid w:val="004E0B8F"/>
    <w:rsid w:val="004E12AD"/>
    <w:rsid w:val="004E1A45"/>
    <w:rsid w:val="004E2671"/>
    <w:rsid w:val="004E2736"/>
    <w:rsid w:val="004E2777"/>
    <w:rsid w:val="004E31A0"/>
    <w:rsid w:val="004E3B8A"/>
    <w:rsid w:val="004E462C"/>
    <w:rsid w:val="004E4683"/>
    <w:rsid w:val="004E46BC"/>
    <w:rsid w:val="004E4726"/>
    <w:rsid w:val="004E4C4C"/>
    <w:rsid w:val="004E4FBD"/>
    <w:rsid w:val="004E5D94"/>
    <w:rsid w:val="004E6B9A"/>
    <w:rsid w:val="004E72B2"/>
    <w:rsid w:val="004E7CC1"/>
    <w:rsid w:val="004E7ED7"/>
    <w:rsid w:val="004F205C"/>
    <w:rsid w:val="004F2502"/>
    <w:rsid w:val="004F2E8C"/>
    <w:rsid w:val="004F3A8B"/>
    <w:rsid w:val="004F3C18"/>
    <w:rsid w:val="004F4743"/>
    <w:rsid w:val="004F477F"/>
    <w:rsid w:val="004F47F4"/>
    <w:rsid w:val="004F5798"/>
    <w:rsid w:val="004F5AF8"/>
    <w:rsid w:val="004F5C98"/>
    <w:rsid w:val="004F7764"/>
    <w:rsid w:val="004F7DEC"/>
    <w:rsid w:val="00500859"/>
    <w:rsid w:val="00500EC6"/>
    <w:rsid w:val="005010B1"/>
    <w:rsid w:val="005015A7"/>
    <w:rsid w:val="00501683"/>
    <w:rsid w:val="00501BE4"/>
    <w:rsid w:val="00501C52"/>
    <w:rsid w:val="00502D44"/>
    <w:rsid w:val="00502D69"/>
    <w:rsid w:val="00502F59"/>
    <w:rsid w:val="00503424"/>
    <w:rsid w:val="0050384A"/>
    <w:rsid w:val="00503BF9"/>
    <w:rsid w:val="00503C62"/>
    <w:rsid w:val="00505695"/>
    <w:rsid w:val="00505BA8"/>
    <w:rsid w:val="00505BC5"/>
    <w:rsid w:val="00506068"/>
    <w:rsid w:val="005064CB"/>
    <w:rsid w:val="00506867"/>
    <w:rsid w:val="0050762D"/>
    <w:rsid w:val="00507F35"/>
    <w:rsid w:val="0051024E"/>
    <w:rsid w:val="0051045F"/>
    <w:rsid w:val="00510AA0"/>
    <w:rsid w:val="00510EE8"/>
    <w:rsid w:val="0051202E"/>
    <w:rsid w:val="0051230D"/>
    <w:rsid w:val="005127C6"/>
    <w:rsid w:val="00513098"/>
    <w:rsid w:val="00513115"/>
    <w:rsid w:val="00513B7F"/>
    <w:rsid w:val="00513E5C"/>
    <w:rsid w:val="00514498"/>
    <w:rsid w:val="00514ACE"/>
    <w:rsid w:val="00515234"/>
    <w:rsid w:val="00515554"/>
    <w:rsid w:val="00515B57"/>
    <w:rsid w:val="00516460"/>
    <w:rsid w:val="005168D0"/>
    <w:rsid w:val="00516BF7"/>
    <w:rsid w:val="00516CAF"/>
    <w:rsid w:val="00516F2F"/>
    <w:rsid w:val="00517FBB"/>
    <w:rsid w:val="005213E3"/>
    <w:rsid w:val="005214AD"/>
    <w:rsid w:val="00521DAB"/>
    <w:rsid w:val="00522411"/>
    <w:rsid w:val="00522690"/>
    <w:rsid w:val="005228F0"/>
    <w:rsid w:val="00522B60"/>
    <w:rsid w:val="00522C6F"/>
    <w:rsid w:val="005236EB"/>
    <w:rsid w:val="00523DCB"/>
    <w:rsid w:val="005252C4"/>
    <w:rsid w:val="00525948"/>
    <w:rsid w:val="00525BFF"/>
    <w:rsid w:val="00525C4D"/>
    <w:rsid w:val="00526451"/>
    <w:rsid w:val="00526B2A"/>
    <w:rsid w:val="00526B2F"/>
    <w:rsid w:val="00526D55"/>
    <w:rsid w:val="005273EA"/>
    <w:rsid w:val="00530BE1"/>
    <w:rsid w:val="00530C80"/>
    <w:rsid w:val="005317DB"/>
    <w:rsid w:val="00532BB4"/>
    <w:rsid w:val="00533130"/>
    <w:rsid w:val="005336CD"/>
    <w:rsid w:val="0053405C"/>
    <w:rsid w:val="00534227"/>
    <w:rsid w:val="00534460"/>
    <w:rsid w:val="005345A7"/>
    <w:rsid w:val="0053498F"/>
    <w:rsid w:val="00534A50"/>
    <w:rsid w:val="00534D26"/>
    <w:rsid w:val="00534FE3"/>
    <w:rsid w:val="00535DDB"/>
    <w:rsid w:val="00536087"/>
    <w:rsid w:val="00536D20"/>
    <w:rsid w:val="00537213"/>
    <w:rsid w:val="00540619"/>
    <w:rsid w:val="00540B46"/>
    <w:rsid w:val="005426CB"/>
    <w:rsid w:val="00542D20"/>
    <w:rsid w:val="00542E16"/>
    <w:rsid w:val="00543353"/>
    <w:rsid w:val="005438DF"/>
    <w:rsid w:val="00543CB9"/>
    <w:rsid w:val="00544710"/>
    <w:rsid w:val="00545398"/>
    <w:rsid w:val="00545A2A"/>
    <w:rsid w:val="00545D4A"/>
    <w:rsid w:val="00546BA2"/>
    <w:rsid w:val="005472AA"/>
    <w:rsid w:val="00547910"/>
    <w:rsid w:val="00547C32"/>
    <w:rsid w:val="00550455"/>
    <w:rsid w:val="00550582"/>
    <w:rsid w:val="00551769"/>
    <w:rsid w:val="00551872"/>
    <w:rsid w:val="00551BAB"/>
    <w:rsid w:val="00552ECE"/>
    <w:rsid w:val="00555326"/>
    <w:rsid w:val="00555B15"/>
    <w:rsid w:val="00555E31"/>
    <w:rsid w:val="0055639A"/>
    <w:rsid w:val="0055665C"/>
    <w:rsid w:val="00557AB3"/>
    <w:rsid w:val="00557BDB"/>
    <w:rsid w:val="0056017C"/>
    <w:rsid w:val="005605E5"/>
    <w:rsid w:val="0056061D"/>
    <w:rsid w:val="0056076E"/>
    <w:rsid w:val="00560DAA"/>
    <w:rsid w:val="00561496"/>
    <w:rsid w:val="005617F8"/>
    <w:rsid w:val="005618CD"/>
    <w:rsid w:val="00563450"/>
    <w:rsid w:val="005646B4"/>
    <w:rsid w:val="005648A0"/>
    <w:rsid w:val="00564CBE"/>
    <w:rsid w:val="005659B2"/>
    <w:rsid w:val="00565AF8"/>
    <w:rsid w:val="00565C13"/>
    <w:rsid w:val="005661CB"/>
    <w:rsid w:val="00567F6A"/>
    <w:rsid w:val="00570105"/>
    <w:rsid w:val="0057052B"/>
    <w:rsid w:val="00571167"/>
    <w:rsid w:val="00571C1B"/>
    <w:rsid w:val="0057304D"/>
    <w:rsid w:val="0057382D"/>
    <w:rsid w:val="00573F27"/>
    <w:rsid w:val="00574976"/>
    <w:rsid w:val="0057525D"/>
    <w:rsid w:val="005752A7"/>
    <w:rsid w:val="00575357"/>
    <w:rsid w:val="00575764"/>
    <w:rsid w:val="00575835"/>
    <w:rsid w:val="005759A4"/>
    <w:rsid w:val="00575E53"/>
    <w:rsid w:val="00575FCA"/>
    <w:rsid w:val="0057627C"/>
    <w:rsid w:val="005762EB"/>
    <w:rsid w:val="00576D73"/>
    <w:rsid w:val="00576DEF"/>
    <w:rsid w:val="0058129E"/>
    <w:rsid w:val="00581433"/>
    <w:rsid w:val="00581654"/>
    <w:rsid w:val="005817C6"/>
    <w:rsid w:val="00582B0E"/>
    <w:rsid w:val="00582FB2"/>
    <w:rsid w:val="0058349E"/>
    <w:rsid w:val="005837FB"/>
    <w:rsid w:val="00583901"/>
    <w:rsid w:val="0058452F"/>
    <w:rsid w:val="00584D21"/>
    <w:rsid w:val="00584F2C"/>
    <w:rsid w:val="0058665B"/>
    <w:rsid w:val="00587465"/>
    <w:rsid w:val="00587762"/>
    <w:rsid w:val="00587AD3"/>
    <w:rsid w:val="00587E8B"/>
    <w:rsid w:val="00590D97"/>
    <w:rsid w:val="00591A46"/>
    <w:rsid w:val="005921A9"/>
    <w:rsid w:val="0059289F"/>
    <w:rsid w:val="00593860"/>
    <w:rsid w:val="00594CD7"/>
    <w:rsid w:val="00594EB5"/>
    <w:rsid w:val="0059506E"/>
    <w:rsid w:val="005955ED"/>
    <w:rsid w:val="00595724"/>
    <w:rsid w:val="005965F4"/>
    <w:rsid w:val="0059660F"/>
    <w:rsid w:val="005967BD"/>
    <w:rsid w:val="00596A5C"/>
    <w:rsid w:val="005A1032"/>
    <w:rsid w:val="005A14DF"/>
    <w:rsid w:val="005A18E6"/>
    <w:rsid w:val="005A2234"/>
    <w:rsid w:val="005A3059"/>
    <w:rsid w:val="005A3650"/>
    <w:rsid w:val="005A39EF"/>
    <w:rsid w:val="005A53CB"/>
    <w:rsid w:val="005A5D73"/>
    <w:rsid w:val="005A662A"/>
    <w:rsid w:val="005A6BCC"/>
    <w:rsid w:val="005A6E42"/>
    <w:rsid w:val="005A75CF"/>
    <w:rsid w:val="005A7689"/>
    <w:rsid w:val="005A774F"/>
    <w:rsid w:val="005A7A6E"/>
    <w:rsid w:val="005A7AC3"/>
    <w:rsid w:val="005A7EB1"/>
    <w:rsid w:val="005B0475"/>
    <w:rsid w:val="005B0B07"/>
    <w:rsid w:val="005B1439"/>
    <w:rsid w:val="005B223A"/>
    <w:rsid w:val="005B2316"/>
    <w:rsid w:val="005B36D2"/>
    <w:rsid w:val="005B3B0D"/>
    <w:rsid w:val="005B4D9D"/>
    <w:rsid w:val="005B513F"/>
    <w:rsid w:val="005B5D09"/>
    <w:rsid w:val="005B64CD"/>
    <w:rsid w:val="005B6E57"/>
    <w:rsid w:val="005B708D"/>
    <w:rsid w:val="005B7A70"/>
    <w:rsid w:val="005B7ACB"/>
    <w:rsid w:val="005B7EE5"/>
    <w:rsid w:val="005C17B9"/>
    <w:rsid w:val="005C1DE0"/>
    <w:rsid w:val="005C2418"/>
    <w:rsid w:val="005C2A5B"/>
    <w:rsid w:val="005C2E9C"/>
    <w:rsid w:val="005C315C"/>
    <w:rsid w:val="005C35CA"/>
    <w:rsid w:val="005C3787"/>
    <w:rsid w:val="005C391E"/>
    <w:rsid w:val="005C4C9C"/>
    <w:rsid w:val="005C4E31"/>
    <w:rsid w:val="005C4EEC"/>
    <w:rsid w:val="005C5D5E"/>
    <w:rsid w:val="005C6663"/>
    <w:rsid w:val="005C6FAD"/>
    <w:rsid w:val="005C7206"/>
    <w:rsid w:val="005C7DC4"/>
    <w:rsid w:val="005D0384"/>
    <w:rsid w:val="005D05A9"/>
    <w:rsid w:val="005D0793"/>
    <w:rsid w:val="005D0A9B"/>
    <w:rsid w:val="005D10C8"/>
    <w:rsid w:val="005D1109"/>
    <w:rsid w:val="005D11DF"/>
    <w:rsid w:val="005D1B36"/>
    <w:rsid w:val="005D1EB6"/>
    <w:rsid w:val="005D1F34"/>
    <w:rsid w:val="005D39AA"/>
    <w:rsid w:val="005D3B0C"/>
    <w:rsid w:val="005D48C3"/>
    <w:rsid w:val="005D537A"/>
    <w:rsid w:val="005D5DE1"/>
    <w:rsid w:val="005D60E6"/>
    <w:rsid w:val="005D62BE"/>
    <w:rsid w:val="005D718A"/>
    <w:rsid w:val="005E1635"/>
    <w:rsid w:val="005E1B6B"/>
    <w:rsid w:val="005E1F99"/>
    <w:rsid w:val="005E2119"/>
    <w:rsid w:val="005E28F3"/>
    <w:rsid w:val="005E2D17"/>
    <w:rsid w:val="005E3E6F"/>
    <w:rsid w:val="005E4632"/>
    <w:rsid w:val="005E4939"/>
    <w:rsid w:val="005E5202"/>
    <w:rsid w:val="005E58D6"/>
    <w:rsid w:val="005E5B63"/>
    <w:rsid w:val="005E5FBC"/>
    <w:rsid w:val="005E6562"/>
    <w:rsid w:val="005E68E6"/>
    <w:rsid w:val="005E769B"/>
    <w:rsid w:val="005E776B"/>
    <w:rsid w:val="005E77B1"/>
    <w:rsid w:val="005E7D45"/>
    <w:rsid w:val="005F009A"/>
    <w:rsid w:val="005F00B9"/>
    <w:rsid w:val="005F2332"/>
    <w:rsid w:val="005F27E3"/>
    <w:rsid w:val="005F2926"/>
    <w:rsid w:val="005F2A04"/>
    <w:rsid w:val="005F36FA"/>
    <w:rsid w:val="005F39B2"/>
    <w:rsid w:val="005F4601"/>
    <w:rsid w:val="005F476A"/>
    <w:rsid w:val="005F4937"/>
    <w:rsid w:val="005F523E"/>
    <w:rsid w:val="005F5587"/>
    <w:rsid w:val="005F6993"/>
    <w:rsid w:val="005F6FF1"/>
    <w:rsid w:val="005F7407"/>
    <w:rsid w:val="005F759C"/>
    <w:rsid w:val="00600411"/>
    <w:rsid w:val="00600D03"/>
    <w:rsid w:val="00601D2E"/>
    <w:rsid w:val="00601FC0"/>
    <w:rsid w:val="006025C1"/>
    <w:rsid w:val="00602AA4"/>
    <w:rsid w:val="00602EE2"/>
    <w:rsid w:val="00602F07"/>
    <w:rsid w:val="006034A8"/>
    <w:rsid w:val="0060353D"/>
    <w:rsid w:val="0060412F"/>
    <w:rsid w:val="0060434D"/>
    <w:rsid w:val="006044C6"/>
    <w:rsid w:val="00605043"/>
    <w:rsid w:val="006051FA"/>
    <w:rsid w:val="00605A67"/>
    <w:rsid w:val="00606764"/>
    <w:rsid w:val="0060697D"/>
    <w:rsid w:val="00606C2C"/>
    <w:rsid w:val="0060732E"/>
    <w:rsid w:val="00607AEC"/>
    <w:rsid w:val="00610D13"/>
    <w:rsid w:val="00611046"/>
    <w:rsid w:val="0061264E"/>
    <w:rsid w:val="006128CA"/>
    <w:rsid w:val="00615065"/>
    <w:rsid w:val="006152C2"/>
    <w:rsid w:val="006155E7"/>
    <w:rsid w:val="00616803"/>
    <w:rsid w:val="00616FBD"/>
    <w:rsid w:val="006175D2"/>
    <w:rsid w:val="006175EE"/>
    <w:rsid w:val="006200ED"/>
    <w:rsid w:val="006205B0"/>
    <w:rsid w:val="00620C00"/>
    <w:rsid w:val="00620DD3"/>
    <w:rsid w:val="00621160"/>
    <w:rsid w:val="00621773"/>
    <w:rsid w:val="00621B31"/>
    <w:rsid w:val="006220E5"/>
    <w:rsid w:val="006225B2"/>
    <w:rsid w:val="0062294E"/>
    <w:rsid w:val="006235E2"/>
    <w:rsid w:val="006245BA"/>
    <w:rsid w:val="006258D0"/>
    <w:rsid w:val="0062598E"/>
    <w:rsid w:val="00625B0E"/>
    <w:rsid w:val="00626086"/>
    <w:rsid w:val="006264BE"/>
    <w:rsid w:val="00626722"/>
    <w:rsid w:val="00626D42"/>
    <w:rsid w:val="00627245"/>
    <w:rsid w:val="00627666"/>
    <w:rsid w:val="0063077F"/>
    <w:rsid w:val="00630E45"/>
    <w:rsid w:val="00630EB0"/>
    <w:rsid w:val="0063178F"/>
    <w:rsid w:val="00631828"/>
    <w:rsid w:val="00631C3C"/>
    <w:rsid w:val="00631E29"/>
    <w:rsid w:val="006326A1"/>
    <w:rsid w:val="00632BF7"/>
    <w:rsid w:val="00632C0B"/>
    <w:rsid w:val="0063490E"/>
    <w:rsid w:val="00635D27"/>
    <w:rsid w:val="0063634F"/>
    <w:rsid w:val="00636CCE"/>
    <w:rsid w:val="0063782E"/>
    <w:rsid w:val="00637867"/>
    <w:rsid w:val="00637EA2"/>
    <w:rsid w:val="00640498"/>
    <w:rsid w:val="00640A76"/>
    <w:rsid w:val="0064153C"/>
    <w:rsid w:val="0064260F"/>
    <w:rsid w:val="006436A8"/>
    <w:rsid w:val="00643708"/>
    <w:rsid w:val="00644310"/>
    <w:rsid w:val="006444EC"/>
    <w:rsid w:val="00644DF4"/>
    <w:rsid w:val="00644F56"/>
    <w:rsid w:val="00645EB2"/>
    <w:rsid w:val="00646498"/>
    <w:rsid w:val="00646F26"/>
    <w:rsid w:val="006476F8"/>
    <w:rsid w:val="00650309"/>
    <w:rsid w:val="00650702"/>
    <w:rsid w:val="00650E92"/>
    <w:rsid w:val="00652191"/>
    <w:rsid w:val="006524D9"/>
    <w:rsid w:val="0065313B"/>
    <w:rsid w:val="00653D37"/>
    <w:rsid w:val="00653EAE"/>
    <w:rsid w:val="00654077"/>
    <w:rsid w:val="00654E6E"/>
    <w:rsid w:val="00655504"/>
    <w:rsid w:val="0065558A"/>
    <w:rsid w:val="00655E82"/>
    <w:rsid w:val="006568FE"/>
    <w:rsid w:val="006572CC"/>
    <w:rsid w:val="006579AD"/>
    <w:rsid w:val="00657A96"/>
    <w:rsid w:val="0066037B"/>
    <w:rsid w:val="00660FB8"/>
    <w:rsid w:val="00661335"/>
    <w:rsid w:val="0066155A"/>
    <w:rsid w:val="00661C66"/>
    <w:rsid w:val="00662A2E"/>
    <w:rsid w:val="0066333A"/>
    <w:rsid w:val="00663A94"/>
    <w:rsid w:val="0066402D"/>
    <w:rsid w:val="00664476"/>
    <w:rsid w:val="00664FDE"/>
    <w:rsid w:val="0066566F"/>
    <w:rsid w:val="00665B2D"/>
    <w:rsid w:val="00665B31"/>
    <w:rsid w:val="006673A7"/>
    <w:rsid w:val="00667E26"/>
    <w:rsid w:val="00670016"/>
    <w:rsid w:val="0067066B"/>
    <w:rsid w:val="0067105B"/>
    <w:rsid w:val="0067154B"/>
    <w:rsid w:val="00671878"/>
    <w:rsid w:val="00672413"/>
    <w:rsid w:val="006725B2"/>
    <w:rsid w:val="006731F2"/>
    <w:rsid w:val="00674826"/>
    <w:rsid w:val="00674F41"/>
    <w:rsid w:val="0067512D"/>
    <w:rsid w:val="0067616D"/>
    <w:rsid w:val="006766C8"/>
    <w:rsid w:val="0067685E"/>
    <w:rsid w:val="00676991"/>
    <w:rsid w:val="006808BD"/>
    <w:rsid w:val="00680959"/>
    <w:rsid w:val="00680AC1"/>
    <w:rsid w:val="00680D40"/>
    <w:rsid w:val="00681887"/>
    <w:rsid w:val="00681992"/>
    <w:rsid w:val="00682027"/>
    <w:rsid w:val="006834D3"/>
    <w:rsid w:val="00683B6C"/>
    <w:rsid w:val="006850A1"/>
    <w:rsid w:val="00685404"/>
    <w:rsid w:val="00685A5A"/>
    <w:rsid w:val="00686697"/>
    <w:rsid w:val="00686D8C"/>
    <w:rsid w:val="00687270"/>
    <w:rsid w:val="006872EA"/>
    <w:rsid w:val="00687844"/>
    <w:rsid w:val="00690B0A"/>
    <w:rsid w:val="00690F8C"/>
    <w:rsid w:val="0069104F"/>
    <w:rsid w:val="0069109D"/>
    <w:rsid w:val="0069142A"/>
    <w:rsid w:val="0069256F"/>
    <w:rsid w:val="0069294A"/>
    <w:rsid w:val="006929AA"/>
    <w:rsid w:val="00692D6B"/>
    <w:rsid w:val="00693452"/>
    <w:rsid w:val="00693BBC"/>
    <w:rsid w:val="00694076"/>
    <w:rsid w:val="006942A1"/>
    <w:rsid w:val="006948CF"/>
    <w:rsid w:val="00694DBE"/>
    <w:rsid w:val="0069610A"/>
    <w:rsid w:val="00697CA0"/>
    <w:rsid w:val="00697D24"/>
    <w:rsid w:val="00697E80"/>
    <w:rsid w:val="006A005E"/>
    <w:rsid w:val="006A028D"/>
    <w:rsid w:val="006A060F"/>
    <w:rsid w:val="006A0675"/>
    <w:rsid w:val="006A076E"/>
    <w:rsid w:val="006A171E"/>
    <w:rsid w:val="006A19EE"/>
    <w:rsid w:val="006A21CE"/>
    <w:rsid w:val="006A255A"/>
    <w:rsid w:val="006A329D"/>
    <w:rsid w:val="006A34E4"/>
    <w:rsid w:val="006A3968"/>
    <w:rsid w:val="006A3AB6"/>
    <w:rsid w:val="006A4577"/>
    <w:rsid w:val="006A4E39"/>
    <w:rsid w:val="006A516A"/>
    <w:rsid w:val="006A5B05"/>
    <w:rsid w:val="006A5D2A"/>
    <w:rsid w:val="006A5F50"/>
    <w:rsid w:val="006A69ED"/>
    <w:rsid w:val="006A71C2"/>
    <w:rsid w:val="006B0340"/>
    <w:rsid w:val="006B0DC8"/>
    <w:rsid w:val="006B0DEC"/>
    <w:rsid w:val="006B12E5"/>
    <w:rsid w:val="006B1835"/>
    <w:rsid w:val="006B1C8A"/>
    <w:rsid w:val="006B1FDD"/>
    <w:rsid w:val="006B2A94"/>
    <w:rsid w:val="006B2F81"/>
    <w:rsid w:val="006B3122"/>
    <w:rsid w:val="006B3220"/>
    <w:rsid w:val="006B3EBB"/>
    <w:rsid w:val="006B61FF"/>
    <w:rsid w:val="006B661C"/>
    <w:rsid w:val="006B67FD"/>
    <w:rsid w:val="006B716F"/>
    <w:rsid w:val="006B71F4"/>
    <w:rsid w:val="006B7FD7"/>
    <w:rsid w:val="006C0259"/>
    <w:rsid w:val="006C0A60"/>
    <w:rsid w:val="006C1A9A"/>
    <w:rsid w:val="006C1FE9"/>
    <w:rsid w:val="006C223F"/>
    <w:rsid w:val="006C240F"/>
    <w:rsid w:val="006C2BB1"/>
    <w:rsid w:val="006C2ED5"/>
    <w:rsid w:val="006C33E0"/>
    <w:rsid w:val="006C37C9"/>
    <w:rsid w:val="006C3E6B"/>
    <w:rsid w:val="006C4D71"/>
    <w:rsid w:val="006C56BB"/>
    <w:rsid w:val="006C5855"/>
    <w:rsid w:val="006C5B54"/>
    <w:rsid w:val="006C5C5B"/>
    <w:rsid w:val="006C7144"/>
    <w:rsid w:val="006C724A"/>
    <w:rsid w:val="006D0C9F"/>
    <w:rsid w:val="006D161F"/>
    <w:rsid w:val="006D1B9F"/>
    <w:rsid w:val="006D249C"/>
    <w:rsid w:val="006D2659"/>
    <w:rsid w:val="006D2966"/>
    <w:rsid w:val="006D2ED8"/>
    <w:rsid w:val="006D2F97"/>
    <w:rsid w:val="006D36FF"/>
    <w:rsid w:val="006D40B1"/>
    <w:rsid w:val="006D49AF"/>
    <w:rsid w:val="006D508B"/>
    <w:rsid w:val="006D57FC"/>
    <w:rsid w:val="006D73C7"/>
    <w:rsid w:val="006D7AEA"/>
    <w:rsid w:val="006D7CC4"/>
    <w:rsid w:val="006D7F1F"/>
    <w:rsid w:val="006E02AA"/>
    <w:rsid w:val="006E053E"/>
    <w:rsid w:val="006E1BF9"/>
    <w:rsid w:val="006E1D83"/>
    <w:rsid w:val="006E3633"/>
    <w:rsid w:val="006E410B"/>
    <w:rsid w:val="006E42F3"/>
    <w:rsid w:val="006E4323"/>
    <w:rsid w:val="006E458B"/>
    <w:rsid w:val="006E6143"/>
    <w:rsid w:val="006E6919"/>
    <w:rsid w:val="006E7868"/>
    <w:rsid w:val="006E7CE7"/>
    <w:rsid w:val="006F031C"/>
    <w:rsid w:val="006F1011"/>
    <w:rsid w:val="006F14D7"/>
    <w:rsid w:val="006F1A6B"/>
    <w:rsid w:val="006F1B27"/>
    <w:rsid w:val="006F1DE2"/>
    <w:rsid w:val="006F2022"/>
    <w:rsid w:val="006F27EC"/>
    <w:rsid w:val="006F29B1"/>
    <w:rsid w:val="006F3079"/>
    <w:rsid w:val="006F3156"/>
    <w:rsid w:val="006F38AB"/>
    <w:rsid w:val="006F3E1A"/>
    <w:rsid w:val="006F436D"/>
    <w:rsid w:val="006F446C"/>
    <w:rsid w:val="006F472C"/>
    <w:rsid w:val="006F5DB0"/>
    <w:rsid w:val="006F6072"/>
    <w:rsid w:val="006F75EE"/>
    <w:rsid w:val="00700227"/>
    <w:rsid w:val="00700773"/>
    <w:rsid w:val="00701112"/>
    <w:rsid w:val="00701311"/>
    <w:rsid w:val="007023BC"/>
    <w:rsid w:val="00702999"/>
    <w:rsid w:val="00702C51"/>
    <w:rsid w:val="00702FC1"/>
    <w:rsid w:val="00703D22"/>
    <w:rsid w:val="0070591A"/>
    <w:rsid w:val="00705CD9"/>
    <w:rsid w:val="00705F3C"/>
    <w:rsid w:val="00706662"/>
    <w:rsid w:val="0070700E"/>
    <w:rsid w:val="00707A82"/>
    <w:rsid w:val="00707DAB"/>
    <w:rsid w:val="00710271"/>
    <w:rsid w:val="007102CE"/>
    <w:rsid w:val="00710FA5"/>
    <w:rsid w:val="00711469"/>
    <w:rsid w:val="00711723"/>
    <w:rsid w:val="00712186"/>
    <w:rsid w:val="00712828"/>
    <w:rsid w:val="00712940"/>
    <w:rsid w:val="00713A25"/>
    <w:rsid w:val="00714D3B"/>
    <w:rsid w:val="00715B31"/>
    <w:rsid w:val="00715E8D"/>
    <w:rsid w:val="00715EC7"/>
    <w:rsid w:val="00717F1F"/>
    <w:rsid w:val="0072035B"/>
    <w:rsid w:val="007214E2"/>
    <w:rsid w:val="00721B17"/>
    <w:rsid w:val="00722501"/>
    <w:rsid w:val="00722C33"/>
    <w:rsid w:val="00722D87"/>
    <w:rsid w:val="0072354D"/>
    <w:rsid w:val="0072384B"/>
    <w:rsid w:val="00723C2E"/>
    <w:rsid w:val="00724855"/>
    <w:rsid w:val="00725D3A"/>
    <w:rsid w:val="007269AA"/>
    <w:rsid w:val="00726C14"/>
    <w:rsid w:val="00730716"/>
    <w:rsid w:val="00730951"/>
    <w:rsid w:val="00730E7C"/>
    <w:rsid w:val="00732566"/>
    <w:rsid w:val="00732F17"/>
    <w:rsid w:val="00733976"/>
    <w:rsid w:val="00734CB8"/>
    <w:rsid w:val="00735D27"/>
    <w:rsid w:val="007360D6"/>
    <w:rsid w:val="007363CD"/>
    <w:rsid w:val="0073685D"/>
    <w:rsid w:val="007369E1"/>
    <w:rsid w:val="00737644"/>
    <w:rsid w:val="00737933"/>
    <w:rsid w:val="00737B1A"/>
    <w:rsid w:val="00737EF7"/>
    <w:rsid w:val="00740310"/>
    <w:rsid w:val="00740AE6"/>
    <w:rsid w:val="00740CD9"/>
    <w:rsid w:val="00740ECA"/>
    <w:rsid w:val="00741628"/>
    <w:rsid w:val="007418E5"/>
    <w:rsid w:val="007418F8"/>
    <w:rsid w:val="00741CAE"/>
    <w:rsid w:val="00742C6E"/>
    <w:rsid w:val="0074378F"/>
    <w:rsid w:val="00743B89"/>
    <w:rsid w:val="00745C36"/>
    <w:rsid w:val="00745DE0"/>
    <w:rsid w:val="00745ECF"/>
    <w:rsid w:val="0074602C"/>
    <w:rsid w:val="00746D31"/>
    <w:rsid w:val="00747138"/>
    <w:rsid w:val="0074726B"/>
    <w:rsid w:val="007472D3"/>
    <w:rsid w:val="0074769D"/>
    <w:rsid w:val="00750489"/>
    <w:rsid w:val="00751204"/>
    <w:rsid w:val="00751316"/>
    <w:rsid w:val="00751A0C"/>
    <w:rsid w:val="0075206F"/>
    <w:rsid w:val="007525AC"/>
    <w:rsid w:val="00752B68"/>
    <w:rsid w:val="007530B0"/>
    <w:rsid w:val="00753A9C"/>
    <w:rsid w:val="00754350"/>
    <w:rsid w:val="00754709"/>
    <w:rsid w:val="007551D9"/>
    <w:rsid w:val="00755858"/>
    <w:rsid w:val="007559AD"/>
    <w:rsid w:val="00755B58"/>
    <w:rsid w:val="00755B8E"/>
    <w:rsid w:val="00755FAC"/>
    <w:rsid w:val="0075604A"/>
    <w:rsid w:val="007563B8"/>
    <w:rsid w:val="0075738B"/>
    <w:rsid w:val="007578F3"/>
    <w:rsid w:val="007579F7"/>
    <w:rsid w:val="00760225"/>
    <w:rsid w:val="007603B4"/>
    <w:rsid w:val="00760491"/>
    <w:rsid w:val="00760CAD"/>
    <w:rsid w:val="0076190D"/>
    <w:rsid w:val="00761AC2"/>
    <w:rsid w:val="00762594"/>
    <w:rsid w:val="007626A8"/>
    <w:rsid w:val="00762A99"/>
    <w:rsid w:val="00763063"/>
    <w:rsid w:val="00763082"/>
    <w:rsid w:val="007631EB"/>
    <w:rsid w:val="0076353F"/>
    <w:rsid w:val="007637E0"/>
    <w:rsid w:val="007648C1"/>
    <w:rsid w:val="00764EF2"/>
    <w:rsid w:val="00765667"/>
    <w:rsid w:val="00766343"/>
    <w:rsid w:val="00766F93"/>
    <w:rsid w:val="007670E9"/>
    <w:rsid w:val="00767480"/>
    <w:rsid w:val="0076761B"/>
    <w:rsid w:val="00770140"/>
    <w:rsid w:val="00770862"/>
    <w:rsid w:val="00771B3B"/>
    <w:rsid w:val="00771E8B"/>
    <w:rsid w:val="00771F3D"/>
    <w:rsid w:val="007727FD"/>
    <w:rsid w:val="00772C3E"/>
    <w:rsid w:val="0077319C"/>
    <w:rsid w:val="00773AE5"/>
    <w:rsid w:val="00773B10"/>
    <w:rsid w:val="00773B34"/>
    <w:rsid w:val="00773D33"/>
    <w:rsid w:val="00773E46"/>
    <w:rsid w:val="0077485D"/>
    <w:rsid w:val="0077697B"/>
    <w:rsid w:val="00776B04"/>
    <w:rsid w:val="00777BC1"/>
    <w:rsid w:val="007807C4"/>
    <w:rsid w:val="007819D7"/>
    <w:rsid w:val="00781F42"/>
    <w:rsid w:val="007823F6"/>
    <w:rsid w:val="00782EA5"/>
    <w:rsid w:val="007830FF"/>
    <w:rsid w:val="00783155"/>
    <w:rsid w:val="007834AE"/>
    <w:rsid w:val="00783545"/>
    <w:rsid w:val="00784A78"/>
    <w:rsid w:val="00785745"/>
    <w:rsid w:val="00785984"/>
    <w:rsid w:val="00785E9A"/>
    <w:rsid w:val="00786283"/>
    <w:rsid w:val="007865FF"/>
    <w:rsid w:val="007868D1"/>
    <w:rsid w:val="00786D31"/>
    <w:rsid w:val="00786F5A"/>
    <w:rsid w:val="007875BE"/>
    <w:rsid w:val="00787861"/>
    <w:rsid w:val="0078786B"/>
    <w:rsid w:val="00787974"/>
    <w:rsid w:val="00791A56"/>
    <w:rsid w:val="00791CEB"/>
    <w:rsid w:val="0079205D"/>
    <w:rsid w:val="00792216"/>
    <w:rsid w:val="00792F22"/>
    <w:rsid w:val="00793AC3"/>
    <w:rsid w:val="00793D91"/>
    <w:rsid w:val="00794160"/>
    <w:rsid w:val="00794494"/>
    <w:rsid w:val="00794B08"/>
    <w:rsid w:val="007952F4"/>
    <w:rsid w:val="0079606B"/>
    <w:rsid w:val="00796B3D"/>
    <w:rsid w:val="00797C5B"/>
    <w:rsid w:val="007A010C"/>
    <w:rsid w:val="007A0600"/>
    <w:rsid w:val="007A1839"/>
    <w:rsid w:val="007A1B0D"/>
    <w:rsid w:val="007A1B1C"/>
    <w:rsid w:val="007A249F"/>
    <w:rsid w:val="007A360F"/>
    <w:rsid w:val="007A3900"/>
    <w:rsid w:val="007A3CF6"/>
    <w:rsid w:val="007A3E6A"/>
    <w:rsid w:val="007A4022"/>
    <w:rsid w:val="007A5B77"/>
    <w:rsid w:val="007A6965"/>
    <w:rsid w:val="007A7D21"/>
    <w:rsid w:val="007B02D7"/>
    <w:rsid w:val="007B047C"/>
    <w:rsid w:val="007B172D"/>
    <w:rsid w:val="007B25D0"/>
    <w:rsid w:val="007B2F4B"/>
    <w:rsid w:val="007B466A"/>
    <w:rsid w:val="007B4E3F"/>
    <w:rsid w:val="007B59D8"/>
    <w:rsid w:val="007B5C8F"/>
    <w:rsid w:val="007B785D"/>
    <w:rsid w:val="007B7977"/>
    <w:rsid w:val="007C1D95"/>
    <w:rsid w:val="007C30E9"/>
    <w:rsid w:val="007C36E3"/>
    <w:rsid w:val="007C545C"/>
    <w:rsid w:val="007C5FB6"/>
    <w:rsid w:val="007C6195"/>
    <w:rsid w:val="007C6E84"/>
    <w:rsid w:val="007C702D"/>
    <w:rsid w:val="007C759E"/>
    <w:rsid w:val="007C7EC3"/>
    <w:rsid w:val="007D01A9"/>
    <w:rsid w:val="007D03CB"/>
    <w:rsid w:val="007D057E"/>
    <w:rsid w:val="007D075F"/>
    <w:rsid w:val="007D0783"/>
    <w:rsid w:val="007D0843"/>
    <w:rsid w:val="007D0E5A"/>
    <w:rsid w:val="007D1084"/>
    <w:rsid w:val="007D1206"/>
    <w:rsid w:val="007D1564"/>
    <w:rsid w:val="007D16B4"/>
    <w:rsid w:val="007D17BB"/>
    <w:rsid w:val="007D270D"/>
    <w:rsid w:val="007D2FD2"/>
    <w:rsid w:val="007D3E3E"/>
    <w:rsid w:val="007D4122"/>
    <w:rsid w:val="007D42AC"/>
    <w:rsid w:val="007D4375"/>
    <w:rsid w:val="007D4D9A"/>
    <w:rsid w:val="007D4FFD"/>
    <w:rsid w:val="007D5351"/>
    <w:rsid w:val="007D54B6"/>
    <w:rsid w:val="007D5A74"/>
    <w:rsid w:val="007D5D80"/>
    <w:rsid w:val="007D6AF0"/>
    <w:rsid w:val="007E0D12"/>
    <w:rsid w:val="007E0D87"/>
    <w:rsid w:val="007E1680"/>
    <w:rsid w:val="007E2621"/>
    <w:rsid w:val="007E3B3E"/>
    <w:rsid w:val="007E3BE8"/>
    <w:rsid w:val="007E454B"/>
    <w:rsid w:val="007E4F6E"/>
    <w:rsid w:val="007E6ABB"/>
    <w:rsid w:val="007E7000"/>
    <w:rsid w:val="007E7CDF"/>
    <w:rsid w:val="007E7ED7"/>
    <w:rsid w:val="007E7F29"/>
    <w:rsid w:val="007F17F9"/>
    <w:rsid w:val="007F1E3D"/>
    <w:rsid w:val="007F2365"/>
    <w:rsid w:val="007F23E1"/>
    <w:rsid w:val="007F2C19"/>
    <w:rsid w:val="007F3752"/>
    <w:rsid w:val="007F40B5"/>
    <w:rsid w:val="007F5315"/>
    <w:rsid w:val="007F56AD"/>
    <w:rsid w:val="007F5FEE"/>
    <w:rsid w:val="007F62B9"/>
    <w:rsid w:val="007F7180"/>
    <w:rsid w:val="007F75EB"/>
    <w:rsid w:val="007F776B"/>
    <w:rsid w:val="008000A1"/>
    <w:rsid w:val="0080072B"/>
    <w:rsid w:val="00801570"/>
    <w:rsid w:val="008021D6"/>
    <w:rsid w:val="00803223"/>
    <w:rsid w:val="00803AC6"/>
    <w:rsid w:val="00804A34"/>
    <w:rsid w:val="00804ABA"/>
    <w:rsid w:val="00804D3E"/>
    <w:rsid w:val="00804FD9"/>
    <w:rsid w:val="00805360"/>
    <w:rsid w:val="0080573F"/>
    <w:rsid w:val="008059F1"/>
    <w:rsid w:val="00805D83"/>
    <w:rsid w:val="00805ECC"/>
    <w:rsid w:val="0080633F"/>
    <w:rsid w:val="008073D1"/>
    <w:rsid w:val="00807591"/>
    <w:rsid w:val="00807856"/>
    <w:rsid w:val="008078AE"/>
    <w:rsid w:val="00807B57"/>
    <w:rsid w:val="00807D1C"/>
    <w:rsid w:val="00810F72"/>
    <w:rsid w:val="00811119"/>
    <w:rsid w:val="0081167D"/>
    <w:rsid w:val="00811B2A"/>
    <w:rsid w:val="008127C1"/>
    <w:rsid w:val="0081297A"/>
    <w:rsid w:val="00813110"/>
    <w:rsid w:val="00813242"/>
    <w:rsid w:val="0081335E"/>
    <w:rsid w:val="00813B00"/>
    <w:rsid w:val="00813D09"/>
    <w:rsid w:val="00814897"/>
    <w:rsid w:val="008151EB"/>
    <w:rsid w:val="00815581"/>
    <w:rsid w:val="00815947"/>
    <w:rsid w:val="008162B8"/>
    <w:rsid w:val="00817191"/>
    <w:rsid w:val="00817CB7"/>
    <w:rsid w:val="0082161D"/>
    <w:rsid w:val="00821ABB"/>
    <w:rsid w:val="00821DA5"/>
    <w:rsid w:val="008221AC"/>
    <w:rsid w:val="008228E2"/>
    <w:rsid w:val="00822DDC"/>
    <w:rsid w:val="0082378C"/>
    <w:rsid w:val="00823ADD"/>
    <w:rsid w:val="00823C41"/>
    <w:rsid w:val="00823F60"/>
    <w:rsid w:val="00824286"/>
    <w:rsid w:val="0082482D"/>
    <w:rsid w:val="00824D0F"/>
    <w:rsid w:val="00824FB6"/>
    <w:rsid w:val="0082505F"/>
    <w:rsid w:val="008250DD"/>
    <w:rsid w:val="008268EE"/>
    <w:rsid w:val="0082690B"/>
    <w:rsid w:val="00826999"/>
    <w:rsid w:val="00827403"/>
    <w:rsid w:val="00827456"/>
    <w:rsid w:val="008300C4"/>
    <w:rsid w:val="0083070B"/>
    <w:rsid w:val="00830E09"/>
    <w:rsid w:val="00831D43"/>
    <w:rsid w:val="00832140"/>
    <w:rsid w:val="00832342"/>
    <w:rsid w:val="008327E7"/>
    <w:rsid w:val="008329C4"/>
    <w:rsid w:val="0083416E"/>
    <w:rsid w:val="0083475F"/>
    <w:rsid w:val="00834B07"/>
    <w:rsid w:val="00834B22"/>
    <w:rsid w:val="00834B7C"/>
    <w:rsid w:val="00834DCD"/>
    <w:rsid w:val="008368A8"/>
    <w:rsid w:val="008378DC"/>
    <w:rsid w:val="008405B3"/>
    <w:rsid w:val="008405BE"/>
    <w:rsid w:val="00840646"/>
    <w:rsid w:val="00841BB0"/>
    <w:rsid w:val="00841C2B"/>
    <w:rsid w:val="008427D7"/>
    <w:rsid w:val="008430F7"/>
    <w:rsid w:val="008441AC"/>
    <w:rsid w:val="00844D1C"/>
    <w:rsid w:val="00844E40"/>
    <w:rsid w:val="0084634F"/>
    <w:rsid w:val="0084640F"/>
    <w:rsid w:val="00846535"/>
    <w:rsid w:val="00846627"/>
    <w:rsid w:val="00846B83"/>
    <w:rsid w:val="00846DBC"/>
    <w:rsid w:val="00847233"/>
    <w:rsid w:val="00850120"/>
    <w:rsid w:val="008502B9"/>
    <w:rsid w:val="0085108C"/>
    <w:rsid w:val="0085174C"/>
    <w:rsid w:val="008518E9"/>
    <w:rsid w:val="00852063"/>
    <w:rsid w:val="008521C0"/>
    <w:rsid w:val="00853206"/>
    <w:rsid w:val="00853B56"/>
    <w:rsid w:val="00853D75"/>
    <w:rsid w:val="00855312"/>
    <w:rsid w:val="008562E0"/>
    <w:rsid w:val="00857717"/>
    <w:rsid w:val="00860585"/>
    <w:rsid w:val="00860666"/>
    <w:rsid w:val="00860CD1"/>
    <w:rsid w:val="00861877"/>
    <w:rsid w:val="008618E1"/>
    <w:rsid w:val="00861AD5"/>
    <w:rsid w:val="00861EF0"/>
    <w:rsid w:val="00862745"/>
    <w:rsid w:val="00862CC6"/>
    <w:rsid w:val="00864693"/>
    <w:rsid w:val="008646A5"/>
    <w:rsid w:val="0086490B"/>
    <w:rsid w:val="00864DE4"/>
    <w:rsid w:val="00865917"/>
    <w:rsid w:val="00865A3C"/>
    <w:rsid w:val="00865C8D"/>
    <w:rsid w:val="0086691C"/>
    <w:rsid w:val="008677B9"/>
    <w:rsid w:val="00867A96"/>
    <w:rsid w:val="0087053F"/>
    <w:rsid w:val="00870578"/>
    <w:rsid w:val="008712E7"/>
    <w:rsid w:val="008715C2"/>
    <w:rsid w:val="008716EF"/>
    <w:rsid w:val="00872008"/>
    <w:rsid w:val="0087233C"/>
    <w:rsid w:val="008729BC"/>
    <w:rsid w:val="00872F6E"/>
    <w:rsid w:val="0087301B"/>
    <w:rsid w:val="008730BF"/>
    <w:rsid w:val="0087342B"/>
    <w:rsid w:val="00873700"/>
    <w:rsid w:val="00873CAB"/>
    <w:rsid w:val="0087476F"/>
    <w:rsid w:val="00876111"/>
    <w:rsid w:val="00876574"/>
    <w:rsid w:val="00877410"/>
    <w:rsid w:val="00877918"/>
    <w:rsid w:val="00877DF7"/>
    <w:rsid w:val="00877E1F"/>
    <w:rsid w:val="0088078E"/>
    <w:rsid w:val="008807C9"/>
    <w:rsid w:val="008808F0"/>
    <w:rsid w:val="00880AAC"/>
    <w:rsid w:val="00880CEF"/>
    <w:rsid w:val="008813BC"/>
    <w:rsid w:val="00881C9B"/>
    <w:rsid w:val="00882BE7"/>
    <w:rsid w:val="008834DF"/>
    <w:rsid w:val="00883A0F"/>
    <w:rsid w:val="008841CC"/>
    <w:rsid w:val="0088445B"/>
    <w:rsid w:val="00884C2E"/>
    <w:rsid w:val="00885025"/>
    <w:rsid w:val="00885206"/>
    <w:rsid w:val="008858DA"/>
    <w:rsid w:val="00885DEF"/>
    <w:rsid w:val="00886446"/>
    <w:rsid w:val="008869BC"/>
    <w:rsid w:val="00887E36"/>
    <w:rsid w:val="0089037E"/>
    <w:rsid w:val="0089054C"/>
    <w:rsid w:val="00890552"/>
    <w:rsid w:val="0089066B"/>
    <w:rsid w:val="00890D7B"/>
    <w:rsid w:val="00890E0F"/>
    <w:rsid w:val="00891D6F"/>
    <w:rsid w:val="008923FA"/>
    <w:rsid w:val="00892568"/>
    <w:rsid w:val="00892CB4"/>
    <w:rsid w:val="00894C19"/>
    <w:rsid w:val="00894E24"/>
    <w:rsid w:val="008950EE"/>
    <w:rsid w:val="00895179"/>
    <w:rsid w:val="008957B4"/>
    <w:rsid w:val="00895CC3"/>
    <w:rsid w:val="00895E21"/>
    <w:rsid w:val="00896355"/>
    <w:rsid w:val="00896B01"/>
    <w:rsid w:val="00897572"/>
    <w:rsid w:val="008978EC"/>
    <w:rsid w:val="00897B07"/>
    <w:rsid w:val="00897D5C"/>
    <w:rsid w:val="008A0701"/>
    <w:rsid w:val="008A0B3D"/>
    <w:rsid w:val="008A0B88"/>
    <w:rsid w:val="008A10B0"/>
    <w:rsid w:val="008A1F14"/>
    <w:rsid w:val="008A2B21"/>
    <w:rsid w:val="008A3F1B"/>
    <w:rsid w:val="008A40AC"/>
    <w:rsid w:val="008A467E"/>
    <w:rsid w:val="008A4DE4"/>
    <w:rsid w:val="008A56C8"/>
    <w:rsid w:val="008A6BAF"/>
    <w:rsid w:val="008A6C57"/>
    <w:rsid w:val="008A724A"/>
    <w:rsid w:val="008B1C59"/>
    <w:rsid w:val="008B281D"/>
    <w:rsid w:val="008B2D01"/>
    <w:rsid w:val="008B3B7C"/>
    <w:rsid w:val="008B3DD2"/>
    <w:rsid w:val="008B3E99"/>
    <w:rsid w:val="008B4130"/>
    <w:rsid w:val="008B41BE"/>
    <w:rsid w:val="008B4625"/>
    <w:rsid w:val="008B578F"/>
    <w:rsid w:val="008B606E"/>
    <w:rsid w:val="008B62B4"/>
    <w:rsid w:val="008B643C"/>
    <w:rsid w:val="008B6AB1"/>
    <w:rsid w:val="008B772A"/>
    <w:rsid w:val="008B7DA7"/>
    <w:rsid w:val="008C03A5"/>
    <w:rsid w:val="008C0578"/>
    <w:rsid w:val="008C0BF1"/>
    <w:rsid w:val="008C0F2F"/>
    <w:rsid w:val="008C1396"/>
    <w:rsid w:val="008C1397"/>
    <w:rsid w:val="008C1492"/>
    <w:rsid w:val="008C3293"/>
    <w:rsid w:val="008C396D"/>
    <w:rsid w:val="008C4856"/>
    <w:rsid w:val="008C6B93"/>
    <w:rsid w:val="008C7654"/>
    <w:rsid w:val="008C76F8"/>
    <w:rsid w:val="008D0372"/>
    <w:rsid w:val="008D08AC"/>
    <w:rsid w:val="008D0BE6"/>
    <w:rsid w:val="008D1394"/>
    <w:rsid w:val="008D2BBC"/>
    <w:rsid w:val="008D401A"/>
    <w:rsid w:val="008D4DC5"/>
    <w:rsid w:val="008D5678"/>
    <w:rsid w:val="008D5B9A"/>
    <w:rsid w:val="008D5F78"/>
    <w:rsid w:val="008D635B"/>
    <w:rsid w:val="008D6759"/>
    <w:rsid w:val="008D7165"/>
    <w:rsid w:val="008D728C"/>
    <w:rsid w:val="008D761F"/>
    <w:rsid w:val="008D7C50"/>
    <w:rsid w:val="008E06DE"/>
    <w:rsid w:val="008E0BAF"/>
    <w:rsid w:val="008E16E7"/>
    <w:rsid w:val="008E1B99"/>
    <w:rsid w:val="008E1D57"/>
    <w:rsid w:val="008E1E19"/>
    <w:rsid w:val="008E2084"/>
    <w:rsid w:val="008E219C"/>
    <w:rsid w:val="008E23B8"/>
    <w:rsid w:val="008E341E"/>
    <w:rsid w:val="008E394B"/>
    <w:rsid w:val="008E3CA6"/>
    <w:rsid w:val="008E49FF"/>
    <w:rsid w:val="008E4A3B"/>
    <w:rsid w:val="008E51C1"/>
    <w:rsid w:val="008E5517"/>
    <w:rsid w:val="008E5D24"/>
    <w:rsid w:val="008E6016"/>
    <w:rsid w:val="008E63E0"/>
    <w:rsid w:val="008E7516"/>
    <w:rsid w:val="008E78A5"/>
    <w:rsid w:val="008E7B7D"/>
    <w:rsid w:val="008F0B0D"/>
    <w:rsid w:val="008F0C17"/>
    <w:rsid w:val="008F1336"/>
    <w:rsid w:val="008F1A94"/>
    <w:rsid w:val="008F4488"/>
    <w:rsid w:val="008F45E6"/>
    <w:rsid w:val="008F47B4"/>
    <w:rsid w:val="008F47DA"/>
    <w:rsid w:val="008F4BB2"/>
    <w:rsid w:val="008F50B4"/>
    <w:rsid w:val="008F592C"/>
    <w:rsid w:val="008F5D07"/>
    <w:rsid w:val="008F5FF2"/>
    <w:rsid w:val="008F6031"/>
    <w:rsid w:val="008F631F"/>
    <w:rsid w:val="008F653C"/>
    <w:rsid w:val="008F68AF"/>
    <w:rsid w:val="008F74C7"/>
    <w:rsid w:val="008F76D7"/>
    <w:rsid w:val="008F7715"/>
    <w:rsid w:val="008F7C85"/>
    <w:rsid w:val="00900BD9"/>
    <w:rsid w:val="00900C70"/>
    <w:rsid w:val="00900DE8"/>
    <w:rsid w:val="009019B5"/>
    <w:rsid w:val="0090292E"/>
    <w:rsid w:val="0090305F"/>
    <w:rsid w:val="009031D5"/>
    <w:rsid w:val="00904174"/>
    <w:rsid w:val="00904C3A"/>
    <w:rsid w:val="00904E8C"/>
    <w:rsid w:val="00905EF8"/>
    <w:rsid w:val="009062CF"/>
    <w:rsid w:val="00907B85"/>
    <w:rsid w:val="00911B70"/>
    <w:rsid w:val="009124DD"/>
    <w:rsid w:val="00912942"/>
    <w:rsid w:val="009129DF"/>
    <w:rsid w:val="00913294"/>
    <w:rsid w:val="00913CE0"/>
    <w:rsid w:val="009141AE"/>
    <w:rsid w:val="0091436C"/>
    <w:rsid w:val="00914F3A"/>
    <w:rsid w:val="0091524F"/>
    <w:rsid w:val="009155EC"/>
    <w:rsid w:val="009157E6"/>
    <w:rsid w:val="0091635E"/>
    <w:rsid w:val="00916C54"/>
    <w:rsid w:val="00916D8B"/>
    <w:rsid w:val="009172C0"/>
    <w:rsid w:val="00920752"/>
    <w:rsid w:val="00920CDF"/>
    <w:rsid w:val="00920D71"/>
    <w:rsid w:val="00921241"/>
    <w:rsid w:val="009214F1"/>
    <w:rsid w:val="00921681"/>
    <w:rsid w:val="00921F3F"/>
    <w:rsid w:val="00921F72"/>
    <w:rsid w:val="009222E4"/>
    <w:rsid w:val="009238E4"/>
    <w:rsid w:val="00923BBA"/>
    <w:rsid w:val="00924680"/>
    <w:rsid w:val="00924ADB"/>
    <w:rsid w:val="00924C15"/>
    <w:rsid w:val="00925728"/>
    <w:rsid w:val="00925CBA"/>
    <w:rsid w:val="009266F1"/>
    <w:rsid w:val="00926ADC"/>
    <w:rsid w:val="00926D97"/>
    <w:rsid w:val="00926FDB"/>
    <w:rsid w:val="0092799A"/>
    <w:rsid w:val="00927A5B"/>
    <w:rsid w:val="00930466"/>
    <w:rsid w:val="009309CB"/>
    <w:rsid w:val="00930C46"/>
    <w:rsid w:val="00931388"/>
    <w:rsid w:val="00931FD5"/>
    <w:rsid w:val="00932E46"/>
    <w:rsid w:val="00934A09"/>
    <w:rsid w:val="00934FA6"/>
    <w:rsid w:val="00935171"/>
    <w:rsid w:val="009354D7"/>
    <w:rsid w:val="0093591C"/>
    <w:rsid w:val="00936739"/>
    <w:rsid w:val="0093790B"/>
    <w:rsid w:val="00937A37"/>
    <w:rsid w:val="00940467"/>
    <w:rsid w:val="009404E6"/>
    <w:rsid w:val="009411ED"/>
    <w:rsid w:val="00941411"/>
    <w:rsid w:val="009418E3"/>
    <w:rsid w:val="00941FB8"/>
    <w:rsid w:val="009420BA"/>
    <w:rsid w:val="00942792"/>
    <w:rsid w:val="009430BB"/>
    <w:rsid w:val="0094338B"/>
    <w:rsid w:val="009434DB"/>
    <w:rsid w:val="00943754"/>
    <w:rsid w:val="009437B3"/>
    <w:rsid w:val="00943FC8"/>
    <w:rsid w:val="009445D8"/>
    <w:rsid w:val="009448F0"/>
    <w:rsid w:val="00945BA7"/>
    <w:rsid w:val="00945FC8"/>
    <w:rsid w:val="00946C89"/>
    <w:rsid w:val="009474E2"/>
    <w:rsid w:val="00947BF0"/>
    <w:rsid w:val="009500DF"/>
    <w:rsid w:val="00950188"/>
    <w:rsid w:val="00950280"/>
    <w:rsid w:val="0095028D"/>
    <w:rsid w:val="009504D2"/>
    <w:rsid w:val="00950E9E"/>
    <w:rsid w:val="00950FC1"/>
    <w:rsid w:val="00951357"/>
    <w:rsid w:val="009514EE"/>
    <w:rsid w:val="00951612"/>
    <w:rsid w:val="00951653"/>
    <w:rsid w:val="0095290E"/>
    <w:rsid w:val="009529BC"/>
    <w:rsid w:val="00952F23"/>
    <w:rsid w:val="009533F2"/>
    <w:rsid w:val="00953802"/>
    <w:rsid w:val="00953B32"/>
    <w:rsid w:val="009541A2"/>
    <w:rsid w:val="00954605"/>
    <w:rsid w:val="00954D9A"/>
    <w:rsid w:val="009558E4"/>
    <w:rsid w:val="00955CEE"/>
    <w:rsid w:val="009562FE"/>
    <w:rsid w:val="009569D5"/>
    <w:rsid w:val="00956E3D"/>
    <w:rsid w:val="009601F6"/>
    <w:rsid w:val="00960807"/>
    <w:rsid w:val="009615BC"/>
    <w:rsid w:val="009618DC"/>
    <w:rsid w:val="00961E68"/>
    <w:rsid w:val="00962526"/>
    <w:rsid w:val="00962764"/>
    <w:rsid w:val="009627CB"/>
    <w:rsid w:val="00962BAD"/>
    <w:rsid w:val="009638DB"/>
    <w:rsid w:val="009641B4"/>
    <w:rsid w:val="0096433A"/>
    <w:rsid w:val="0096459F"/>
    <w:rsid w:val="00964F7F"/>
    <w:rsid w:val="009658E3"/>
    <w:rsid w:val="009658EE"/>
    <w:rsid w:val="00965BD1"/>
    <w:rsid w:val="00965E7D"/>
    <w:rsid w:val="009664AB"/>
    <w:rsid w:val="00967946"/>
    <w:rsid w:val="00971314"/>
    <w:rsid w:val="009716E8"/>
    <w:rsid w:val="009725C0"/>
    <w:rsid w:val="00972783"/>
    <w:rsid w:val="00972C2C"/>
    <w:rsid w:val="00972FDF"/>
    <w:rsid w:val="00973036"/>
    <w:rsid w:val="009737A7"/>
    <w:rsid w:val="009737E8"/>
    <w:rsid w:val="00973D3F"/>
    <w:rsid w:val="009744C3"/>
    <w:rsid w:val="00974C5C"/>
    <w:rsid w:val="009754D9"/>
    <w:rsid w:val="00976212"/>
    <w:rsid w:val="00977043"/>
    <w:rsid w:val="00977435"/>
    <w:rsid w:val="009774E5"/>
    <w:rsid w:val="00980108"/>
    <w:rsid w:val="00980211"/>
    <w:rsid w:val="009818F8"/>
    <w:rsid w:val="00981B87"/>
    <w:rsid w:val="00983753"/>
    <w:rsid w:val="009843A7"/>
    <w:rsid w:val="00984C82"/>
    <w:rsid w:val="009855A2"/>
    <w:rsid w:val="009856AA"/>
    <w:rsid w:val="009859DF"/>
    <w:rsid w:val="0098723E"/>
    <w:rsid w:val="009879AB"/>
    <w:rsid w:val="00987A21"/>
    <w:rsid w:val="00987AF6"/>
    <w:rsid w:val="00987F24"/>
    <w:rsid w:val="009908BC"/>
    <w:rsid w:val="00990B7B"/>
    <w:rsid w:val="00991673"/>
    <w:rsid w:val="00991B02"/>
    <w:rsid w:val="009925A2"/>
    <w:rsid w:val="0099416C"/>
    <w:rsid w:val="00994878"/>
    <w:rsid w:val="00994A99"/>
    <w:rsid w:val="00994DDA"/>
    <w:rsid w:val="00995083"/>
    <w:rsid w:val="00995350"/>
    <w:rsid w:val="0099544A"/>
    <w:rsid w:val="009957B5"/>
    <w:rsid w:val="00995C95"/>
    <w:rsid w:val="0099643D"/>
    <w:rsid w:val="00996983"/>
    <w:rsid w:val="00996D89"/>
    <w:rsid w:val="00997364"/>
    <w:rsid w:val="009A1457"/>
    <w:rsid w:val="009A2CD1"/>
    <w:rsid w:val="009A2D9F"/>
    <w:rsid w:val="009A39CE"/>
    <w:rsid w:val="009A48AE"/>
    <w:rsid w:val="009A5577"/>
    <w:rsid w:val="009A5955"/>
    <w:rsid w:val="009A5EDE"/>
    <w:rsid w:val="009A610C"/>
    <w:rsid w:val="009A6351"/>
    <w:rsid w:val="009A7319"/>
    <w:rsid w:val="009A78AB"/>
    <w:rsid w:val="009A7C24"/>
    <w:rsid w:val="009B0656"/>
    <w:rsid w:val="009B0B09"/>
    <w:rsid w:val="009B1D13"/>
    <w:rsid w:val="009B39BE"/>
    <w:rsid w:val="009B3A1C"/>
    <w:rsid w:val="009B3D04"/>
    <w:rsid w:val="009B43AA"/>
    <w:rsid w:val="009B4D6B"/>
    <w:rsid w:val="009B4FBD"/>
    <w:rsid w:val="009B64F8"/>
    <w:rsid w:val="009B6C3D"/>
    <w:rsid w:val="009B7801"/>
    <w:rsid w:val="009C08EC"/>
    <w:rsid w:val="009C1A43"/>
    <w:rsid w:val="009C27C6"/>
    <w:rsid w:val="009C2E0F"/>
    <w:rsid w:val="009C3051"/>
    <w:rsid w:val="009C329D"/>
    <w:rsid w:val="009C32CD"/>
    <w:rsid w:val="009C339E"/>
    <w:rsid w:val="009C3F4B"/>
    <w:rsid w:val="009C4122"/>
    <w:rsid w:val="009C4840"/>
    <w:rsid w:val="009C4DAB"/>
    <w:rsid w:val="009C5738"/>
    <w:rsid w:val="009C6314"/>
    <w:rsid w:val="009C6519"/>
    <w:rsid w:val="009C68EA"/>
    <w:rsid w:val="009C7585"/>
    <w:rsid w:val="009C759D"/>
    <w:rsid w:val="009C76C0"/>
    <w:rsid w:val="009D146A"/>
    <w:rsid w:val="009D1FAE"/>
    <w:rsid w:val="009D261E"/>
    <w:rsid w:val="009D2CC1"/>
    <w:rsid w:val="009D42AF"/>
    <w:rsid w:val="009D45E4"/>
    <w:rsid w:val="009D48ED"/>
    <w:rsid w:val="009D668E"/>
    <w:rsid w:val="009D6BD9"/>
    <w:rsid w:val="009D77EC"/>
    <w:rsid w:val="009D7B89"/>
    <w:rsid w:val="009E033A"/>
    <w:rsid w:val="009E1097"/>
    <w:rsid w:val="009E13EB"/>
    <w:rsid w:val="009E212A"/>
    <w:rsid w:val="009E2473"/>
    <w:rsid w:val="009E26E5"/>
    <w:rsid w:val="009E2F5B"/>
    <w:rsid w:val="009E31A3"/>
    <w:rsid w:val="009E38AA"/>
    <w:rsid w:val="009E3CE3"/>
    <w:rsid w:val="009E4299"/>
    <w:rsid w:val="009E4C25"/>
    <w:rsid w:val="009E5DED"/>
    <w:rsid w:val="009E61F6"/>
    <w:rsid w:val="009E62BF"/>
    <w:rsid w:val="009E6413"/>
    <w:rsid w:val="009E66DF"/>
    <w:rsid w:val="009E6DE6"/>
    <w:rsid w:val="009E6E74"/>
    <w:rsid w:val="009E6EB5"/>
    <w:rsid w:val="009E6FAE"/>
    <w:rsid w:val="009E763F"/>
    <w:rsid w:val="009E7A98"/>
    <w:rsid w:val="009F01BF"/>
    <w:rsid w:val="009F3103"/>
    <w:rsid w:val="009F3D43"/>
    <w:rsid w:val="009F40C7"/>
    <w:rsid w:val="009F639E"/>
    <w:rsid w:val="009F651E"/>
    <w:rsid w:val="009F662B"/>
    <w:rsid w:val="009F7251"/>
    <w:rsid w:val="009F7B7A"/>
    <w:rsid w:val="00A003F9"/>
    <w:rsid w:val="00A00E61"/>
    <w:rsid w:val="00A00EE5"/>
    <w:rsid w:val="00A01E4C"/>
    <w:rsid w:val="00A02282"/>
    <w:rsid w:val="00A02A39"/>
    <w:rsid w:val="00A02DC0"/>
    <w:rsid w:val="00A033EC"/>
    <w:rsid w:val="00A0389D"/>
    <w:rsid w:val="00A04BB3"/>
    <w:rsid w:val="00A05664"/>
    <w:rsid w:val="00A0584C"/>
    <w:rsid w:val="00A05872"/>
    <w:rsid w:val="00A05B08"/>
    <w:rsid w:val="00A06FE1"/>
    <w:rsid w:val="00A070BF"/>
    <w:rsid w:val="00A07D65"/>
    <w:rsid w:val="00A110DB"/>
    <w:rsid w:val="00A112AA"/>
    <w:rsid w:val="00A11847"/>
    <w:rsid w:val="00A11EE5"/>
    <w:rsid w:val="00A130BE"/>
    <w:rsid w:val="00A13E5C"/>
    <w:rsid w:val="00A150D9"/>
    <w:rsid w:val="00A157E0"/>
    <w:rsid w:val="00A16590"/>
    <w:rsid w:val="00A16628"/>
    <w:rsid w:val="00A16739"/>
    <w:rsid w:val="00A179F6"/>
    <w:rsid w:val="00A17C38"/>
    <w:rsid w:val="00A17C60"/>
    <w:rsid w:val="00A17EEF"/>
    <w:rsid w:val="00A2034E"/>
    <w:rsid w:val="00A20766"/>
    <w:rsid w:val="00A2154A"/>
    <w:rsid w:val="00A2168B"/>
    <w:rsid w:val="00A217FC"/>
    <w:rsid w:val="00A2208D"/>
    <w:rsid w:val="00A22492"/>
    <w:rsid w:val="00A2252B"/>
    <w:rsid w:val="00A22BC3"/>
    <w:rsid w:val="00A232B9"/>
    <w:rsid w:val="00A23555"/>
    <w:rsid w:val="00A23607"/>
    <w:rsid w:val="00A23D64"/>
    <w:rsid w:val="00A23F78"/>
    <w:rsid w:val="00A240E8"/>
    <w:rsid w:val="00A2480E"/>
    <w:rsid w:val="00A25059"/>
    <w:rsid w:val="00A252DA"/>
    <w:rsid w:val="00A25515"/>
    <w:rsid w:val="00A264D4"/>
    <w:rsid w:val="00A269E9"/>
    <w:rsid w:val="00A271CB"/>
    <w:rsid w:val="00A27510"/>
    <w:rsid w:val="00A278BB"/>
    <w:rsid w:val="00A27C2F"/>
    <w:rsid w:val="00A30034"/>
    <w:rsid w:val="00A323A6"/>
    <w:rsid w:val="00A326B2"/>
    <w:rsid w:val="00A3280C"/>
    <w:rsid w:val="00A32951"/>
    <w:rsid w:val="00A334FF"/>
    <w:rsid w:val="00A33784"/>
    <w:rsid w:val="00A33D8C"/>
    <w:rsid w:val="00A34BE0"/>
    <w:rsid w:val="00A3548E"/>
    <w:rsid w:val="00A35B20"/>
    <w:rsid w:val="00A35D45"/>
    <w:rsid w:val="00A35E40"/>
    <w:rsid w:val="00A35E6B"/>
    <w:rsid w:val="00A36FFC"/>
    <w:rsid w:val="00A407E2"/>
    <w:rsid w:val="00A40DAF"/>
    <w:rsid w:val="00A41119"/>
    <w:rsid w:val="00A411EE"/>
    <w:rsid w:val="00A4192A"/>
    <w:rsid w:val="00A41ACF"/>
    <w:rsid w:val="00A41C17"/>
    <w:rsid w:val="00A4357D"/>
    <w:rsid w:val="00A43A33"/>
    <w:rsid w:val="00A43ADD"/>
    <w:rsid w:val="00A45730"/>
    <w:rsid w:val="00A45FF7"/>
    <w:rsid w:val="00A4646A"/>
    <w:rsid w:val="00A46D2A"/>
    <w:rsid w:val="00A47260"/>
    <w:rsid w:val="00A47A03"/>
    <w:rsid w:val="00A50159"/>
    <w:rsid w:val="00A50294"/>
    <w:rsid w:val="00A5170B"/>
    <w:rsid w:val="00A51731"/>
    <w:rsid w:val="00A51FEA"/>
    <w:rsid w:val="00A52044"/>
    <w:rsid w:val="00A52139"/>
    <w:rsid w:val="00A52D73"/>
    <w:rsid w:val="00A53210"/>
    <w:rsid w:val="00A53590"/>
    <w:rsid w:val="00A545DD"/>
    <w:rsid w:val="00A55647"/>
    <w:rsid w:val="00A55937"/>
    <w:rsid w:val="00A55F11"/>
    <w:rsid w:val="00A57545"/>
    <w:rsid w:val="00A57D86"/>
    <w:rsid w:val="00A617B9"/>
    <w:rsid w:val="00A635EA"/>
    <w:rsid w:val="00A6422A"/>
    <w:rsid w:val="00A64925"/>
    <w:rsid w:val="00A64C03"/>
    <w:rsid w:val="00A64D58"/>
    <w:rsid w:val="00A64FF6"/>
    <w:rsid w:val="00A65060"/>
    <w:rsid w:val="00A650C6"/>
    <w:rsid w:val="00A654AA"/>
    <w:rsid w:val="00A654C3"/>
    <w:rsid w:val="00A659BB"/>
    <w:rsid w:val="00A66A6C"/>
    <w:rsid w:val="00A66F4A"/>
    <w:rsid w:val="00A67E09"/>
    <w:rsid w:val="00A71621"/>
    <w:rsid w:val="00A7279E"/>
    <w:rsid w:val="00A72A66"/>
    <w:rsid w:val="00A73854"/>
    <w:rsid w:val="00A7492F"/>
    <w:rsid w:val="00A7496D"/>
    <w:rsid w:val="00A74D98"/>
    <w:rsid w:val="00A7503A"/>
    <w:rsid w:val="00A750DD"/>
    <w:rsid w:val="00A759A8"/>
    <w:rsid w:val="00A7600C"/>
    <w:rsid w:val="00A76B85"/>
    <w:rsid w:val="00A76DC2"/>
    <w:rsid w:val="00A76E46"/>
    <w:rsid w:val="00A8039A"/>
    <w:rsid w:val="00A80463"/>
    <w:rsid w:val="00A813B6"/>
    <w:rsid w:val="00A82DFF"/>
    <w:rsid w:val="00A82F9B"/>
    <w:rsid w:val="00A831C1"/>
    <w:rsid w:val="00A836B0"/>
    <w:rsid w:val="00A838C7"/>
    <w:rsid w:val="00A83A8E"/>
    <w:rsid w:val="00A83FF3"/>
    <w:rsid w:val="00A8423C"/>
    <w:rsid w:val="00A84BD7"/>
    <w:rsid w:val="00A85531"/>
    <w:rsid w:val="00A85ADB"/>
    <w:rsid w:val="00A861D3"/>
    <w:rsid w:val="00A868BC"/>
    <w:rsid w:val="00A86B00"/>
    <w:rsid w:val="00A87C5F"/>
    <w:rsid w:val="00A912EC"/>
    <w:rsid w:val="00A91303"/>
    <w:rsid w:val="00A92093"/>
    <w:rsid w:val="00A94848"/>
    <w:rsid w:val="00A94BB4"/>
    <w:rsid w:val="00A95DA5"/>
    <w:rsid w:val="00A961CE"/>
    <w:rsid w:val="00A9678E"/>
    <w:rsid w:val="00A96842"/>
    <w:rsid w:val="00A96B00"/>
    <w:rsid w:val="00A970A0"/>
    <w:rsid w:val="00A9791E"/>
    <w:rsid w:val="00AA0B3F"/>
    <w:rsid w:val="00AA103E"/>
    <w:rsid w:val="00AA1646"/>
    <w:rsid w:val="00AA1BF2"/>
    <w:rsid w:val="00AA2136"/>
    <w:rsid w:val="00AA3983"/>
    <w:rsid w:val="00AA4099"/>
    <w:rsid w:val="00AA49CD"/>
    <w:rsid w:val="00AA4F38"/>
    <w:rsid w:val="00AA4FD8"/>
    <w:rsid w:val="00AA5FBE"/>
    <w:rsid w:val="00AA629F"/>
    <w:rsid w:val="00AA7E32"/>
    <w:rsid w:val="00AB0B7E"/>
    <w:rsid w:val="00AB1639"/>
    <w:rsid w:val="00AB2006"/>
    <w:rsid w:val="00AB29C7"/>
    <w:rsid w:val="00AB349D"/>
    <w:rsid w:val="00AB3AB2"/>
    <w:rsid w:val="00AB3FE4"/>
    <w:rsid w:val="00AB40D2"/>
    <w:rsid w:val="00AB4518"/>
    <w:rsid w:val="00AB4662"/>
    <w:rsid w:val="00AB489A"/>
    <w:rsid w:val="00AB4A2F"/>
    <w:rsid w:val="00AB4BAA"/>
    <w:rsid w:val="00AB61F1"/>
    <w:rsid w:val="00AB6FC6"/>
    <w:rsid w:val="00AB7013"/>
    <w:rsid w:val="00AB731C"/>
    <w:rsid w:val="00AB794E"/>
    <w:rsid w:val="00AB7CF3"/>
    <w:rsid w:val="00AC028D"/>
    <w:rsid w:val="00AC18B5"/>
    <w:rsid w:val="00AC1940"/>
    <w:rsid w:val="00AC373A"/>
    <w:rsid w:val="00AC427F"/>
    <w:rsid w:val="00AC4428"/>
    <w:rsid w:val="00AC467E"/>
    <w:rsid w:val="00AC49CA"/>
    <w:rsid w:val="00AC4B3C"/>
    <w:rsid w:val="00AC5B05"/>
    <w:rsid w:val="00AC5E39"/>
    <w:rsid w:val="00AC5E89"/>
    <w:rsid w:val="00AC6D6D"/>
    <w:rsid w:val="00AD002F"/>
    <w:rsid w:val="00AD0C74"/>
    <w:rsid w:val="00AD10FE"/>
    <w:rsid w:val="00AD1142"/>
    <w:rsid w:val="00AD1256"/>
    <w:rsid w:val="00AD1E27"/>
    <w:rsid w:val="00AD2930"/>
    <w:rsid w:val="00AD2B94"/>
    <w:rsid w:val="00AD2FB6"/>
    <w:rsid w:val="00AD3747"/>
    <w:rsid w:val="00AD3872"/>
    <w:rsid w:val="00AD44D2"/>
    <w:rsid w:val="00AD4603"/>
    <w:rsid w:val="00AD489E"/>
    <w:rsid w:val="00AD4B2C"/>
    <w:rsid w:val="00AD4C75"/>
    <w:rsid w:val="00AD4E84"/>
    <w:rsid w:val="00AD573A"/>
    <w:rsid w:val="00AD5832"/>
    <w:rsid w:val="00AD59B7"/>
    <w:rsid w:val="00AD5E59"/>
    <w:rsid w:val="00AD69D4"/>
    <w:rsid w:val="00AD6E12"/>
    <w:rsid w:val="00AD7159"/>
    <w:rsid w:val="00AD740D"/>
    <w:rsid w:val="00AD7DD8"/>
    <w:rsid w:val="00AD7E41"/>
    <w:rsid w:val="00AE0186"/>
    <w:rsid w:val="00AE050D"/>
    <w:rsid w:val="00AE0A80"/>
    <w:rsid w:val="00AE0A9C"/>
    <w:rsid w:val="00AE0D86"/>
    <w:rsid w:val="00AE1A48"/>
    <w:rsid w:val="00AE290D"/>
    <w:rsid w:val="00AE3503"/>
    <w:rsid w:val="00AE4559"/>
    <w:rsid w:val="00AE741C"/>
    <w:rsid w:val="00AE7460"/>
    <w:rsid w:val="00AF0814"/>
    <w:rsid w:val="00AF0BBC"/>
    <w:rsid w:val="00AF0DC1"/>
    <w:rsid w:val="00AF0E28"/>
    <w:rsid w:val="00AF13AD"/>
    <w:rsid w:val="00AF1EFF"/>
    <w:rsid w:val="00AF1F92"/>
    <w:rsid w:val="00AF214F"/>
    <w:rsid w:val="00AF2513"/>
    <w:rsid w:val="00AF4051"/>
    <w:rsid w:val="00AF4244"/>
    <w:rsid w:val="00AF4F7E"/>
    <w:rsid w:val="00AF5366"/>
    <w:rsid w:val="00AF553B"/>
    <w:rsid w:val="00AF5812"/>
    <w:rsid w:val="00AF5BCD"/>
    <w:rsid w:val="00AF5BE9"/>
    <w:rsid w:val="00AF5E72"/>
    <w:rsid w:val="00AF61B5"/>
    <w:rsid w:val="00AF61DE"/>
    <w:rsid w:val="00AF6C90"/>
    <w:rsid w:val="00AF7061"/>
    <w:rsid w:val="00AF7BA7"/>
    <w:rsid w:val="00AF7DF7"/>
    <w:rsid w:val="00AF7F0F"/>
    <w:rsid w:val="00B00AA7"/>
    <w:rsid w:val="00B00F6C"/>
    <w:rsid w:val="00B013F0"/>
    <w:rsid w:val="00B014D7"/>
    <w:rsid w:val="00B01BE4"/>
    <w:rsid w:val="00B02733"/>
    <w:rsid w:val="00B03DE7"/>
    <w:rsid w:val="00B04126"/>
    <w:rsid w:val="00B0450B"/>
    <w:rsid w:val="00B04AAC"/>
    <w:rsid w:val="00B0510F"/>
    <w:rsid w:val="00B051A3"/>
    <w:rsid w:val="00B05823"/>
    <w:rsid w:val="00B05E3A"/>
    <w:rsid w:val="00B063F1"/>
    <w:rsid w:val="00B06406"/>
    <w:rsid w:val="00B06775"/>
    <w:rsid w:val="00B069CD"/>
    <w:rsid w:val="00B072AA"/>
    <w:rsid w:val="00B07EE1"/>
    <w:rsid w:val="00B10928"/>
    <w:rsid w:val="00B118E0"/>
    <w:rsid w:val="00B11CBB"/>
    <w:rsid w:val="00B12329"/>
    <w:rsid w:val="00B1276E"/>
    <w:rsid w:val="00B12C88"/>
    <w:rsid w:val="00B132E3"/>
    <w:rsid w:val="00B147A3"/>
    <w:rsid w:val="00B15134"/>
    <w:rsid w:val="00B153CF"/>
    <w:rsid w:val="00B15990"/>
    <w:rsid w:val="00B164A5"/>
    <w:rsid w:val="00B166B0"/>
    <w:rsid w:val="00B16F44"/>
    <w:rsid w:val="00B17A51"/>
    <w:rsid w:val="00B20205"/>
    <w:rsid w:val="00B20730"/>
    <w:rsid w:val="00B20FD9"/>
    <w:rsid w:val="00B2182F"/>
    <w:rsid w:val="00B22194"/>
    <w:rsid w:val="00B222F2"/>
    <w:rsid w:val="00B22525"/>
    <w:rsid w:val="00B2258C"/>
    <w:rsid w:val="00B24060"/>
    <w:rsid w:val="00B25D6C"/>
    <w:rsid w:val="00B25DB9"/>
    <w:rsid w:val="00B2672F"/>
    <w:rsid w:val="00B26EE9"/>
    <w:rsid w:val="00B2750F"/>
    <w:rsid w:val="00B30687"/>
    <w:rsid w:val="00B314C2"/>
    <w:rsid w:val="00B32AB5"/>
    <w:rsid w:val="00B32D19"/>
    <w:rsid w:val="00B33037"/>
    <w:rsid w:val="00B33632"/>
    <w:rsid w:val="00B33F63"/>
    <w:rsid w:val="00B34676"/>
    <w:rsid w:val="00B34C86"/>
    <w:rsid w:val="00B35215"/>
    <w:rsid w:val="00B35CDF"/>
    <w:rsid w:val="00B35F32"/>
    <w:rsid w:val="00B36DAD"/>
    <w:rsid w:val="00B36F9A"/>
    <w:rsid w:val="00B3758C"/>
    <w:rsid w:val="00B37F7A"/>
    <w:rsid w:val="00B40565"/>
    <w:rsid w:val="00B41169"/>
    <w:rsid w:val="00B41471"/>
    <w:rsid w:val="00B4176C"/>
    <w:rsid w:val="00B426C2"/>
    <w:rsid w:val="00B42E99"/>
    <w:rsid w:val="00B42F04"/>
    <w:rsid w:val="00B432E5"/>
    <w:rsid w:val="00B438F8"/>
    <w:rsid w:val="00B44337"/>
    <w:rsid w:val="00B4478B"/>
    <w:rsid w:val="00B45005"/>
    <w:rsid w:val="00B450BE"/>
    <w:rsid w:val="00B456B7"/>
    <w:rsid w:val="00B45A11"/>
    <w:rsid w:val="00B46442"/>
    <w:rsid w:val="00B4668C"/>
    <w:rsid w:val="00B47512"/>
    <w:rsid w:val="00B476F5"/>
    <w:rsid w:val="00B518F1"/>
    <w:rsid w:val="00B530A4"/>
    <w:rsid w:val="00B53D57"/>
    <w:rsid w:val="00B5468E"/>
    <w:rsid w:val="00B547E7"/>
    <w:rsid w:val="00B54860"/>
    <w:rsid w:val="00B5492B"/>
    <w:rsid w:val="00B552D4"/>
    <w:rsid w:val="00B553FB"/>
    <w:rsid w:val="00B55DC1"/>
    <w:rsid w:val="00B55EB2"/>
    <w:rsid w:val="00B56DA8"/>
    <w:rsid w:val="00B57019"/>
    <w:rsid w:val="00B5712F"/>
    <w:rsid w:val="00B5721C"/>
    <w:rsid w:val="00B574ED"/>
    <w:rsid w:val="00B57BF6"/>
    <w:rsid w:val="00B60B45"/>
    <w:rsid w:val="00B62F13"/>
    <w:rsid w:val="00B63237"/>
    <w:rsid w:val="00B6422F"/>
    <w:rsid w:val="00B64550"/>
    <w:rsid w:val="00B6489A"/>
    <w:rsid w:val="00B65DE1"/>
    <w:rsid w:val="00B65F5D"/>
    <w:rsid w:val="00B65FB5"/>
    <w:rsid w:val="00B66295"/>
    <w:rsid w:val="00B662B6"/>
    <w:rsid w:val="00B67B51"/>
    <w:rsid w:val="00B70EBE"/>
    <w:rsid w:val="00B70F8A"/>
    <w:rsid w:val="00B712A3"/>
    <w:rsid w:val="00B72752"/>
    <w:rsid w:val="00B72989"/>
    <w:rsid w:val="00B7321B"/>
    <w:rsid w:val="00B73721"/>
    <w:rsid w:val="00B73860"/>
    <w:rsid w:val="00B73981"/>
    <w:rsid w:val="00B73FD8"/>
    <w:rsid w:val="00B74213"/>
    <w:rsid w:val="00B7481A"/>
    <w:rsid w:val="00B74F5C"/>
    <w:rsid w:val="00B75058"/>
    <w:rsid w:val="00B76F70"/>
    <w:rsid w:val="00B77747"/>
    <w:rsid w:val="00B80771"/>
    <w:rsid w:val="00B8084B"/>
    <w:rsid w:val="00B8142E"/>
    <w:rsid w:val="00B81A46"/>
    <w:rsid w:val="00B81EE2"/>
    <w:rsid w:val="00B82A3A"/>
    <w:rsid w:val="00B82C71"/>
    <w:rsid w:val="00B836F6"/>
    <w:rsid w:val="00B8402A"/>
    <w:rsid w:val="00B84D39"/>
    <w:rsid w:val="00B84E71"/>
    <w:rsid w:val="00B854CF"/>
    <w:rsid w:val="00B86117"/>
    <w:rsid w:val="00B864BF"/>
    <w:rsid w:val="00B8670B"/>
    <w:rsid w:val="00B86716"/>
    <w:rsid w:val="00B87BC4"/>
    <w:rsid w:val="00B87D1C"/>
    <w:rsid w:val="00B90CF3"/>
    <w:rsid w:val="00B91564"/>
    <w:rsid w:val="00B91DCD"/>
    <w:rsid w:val="00B91E6B"/>
    <w:rsid w:val="00B9209C"/>
    <w:rsid w:val="00B92BB1"/>
    <w:rsid w:val="00B935D8"/>
    <w:rsid w:val="00B94542"/>
    <w:rsid w:val="00B9482F"/>
    <w:rsid w:val="00B94B2C"/>
    <w:rsid w:val="00B94DB2"/>
    <w:rsid w:val="00B95017"/>
    <w:rsid w:val="00B95803"/>
    <w:rsid w:val="00B96539"/>
    <w:rsid w:val="00B967CD"/>
    <w:rsid w:val="00B96819"/>
    <w:rsid w:val="00BA14ED"/>
    <w:rsid w:val="00BA1873"/>
    <w:rsid w:val="00BA18B6"/>
    <w:rsid w:val="00BA2276"/>
    <w:rsid w:val="00BA22F9"/>
    <w:rsid w:val="00BA24F2"/>
    <w:rsid w:val="00BA48F6"/>
    <w:rsid w:val="00BA4D78"/>
    <w:rsid w:val="00BA4E7F"/>
    <w:rsid w:val="00BA4FCA"/>
    <w:rsid w:val="00BA51BD"/>
    <w:rsid w:val="00BA60EA"/>
    <w:rsid w:val="00BA6865"/>
    <w:rsid w:val="00BA748D"/>
    <w:rsid w:val="00BA75D4"/>
    <w:rsid w:val="00BA7E27"/>
    <w:rsid w:val="00BB0FF6"/>
    <w:rsid w:val="00BB1001"/>
    <w:rsid w:val="00BB166C"/>
    <w:rsid w:val="00BB1943"/>
    <w:rsid w:val="00BB1B27"/>
    <w:rsid w:val="00BB1FE1"/>
    <w:rsid w:val="00BB291D"/>
    <w:rsid w:val="00BB2FEE"/>
    <w:rsid w:val="00BB3477"/>
    <w:rsid w:val="00BB367A"/>
    <w:rsid w:val="00BB418D"/>
    <w:rsid w:val="00BB4EDD"/>
    <w:rsid w:val="00BB5EF7"/>
    <w:rsid w:val="00BB6DD1"/>
    <w:rsid w:val="00BC09B4"/>
    <w:rsid w:val="00BC106E"/>
    <w:rsid w:val="00BC11C0"/>
    <w:rsid w:val="00BC1B12"/>
    <w:rsid w:val="00BC1B13"/>
    <w:rsid w:val="00BC1E06"/>
    <w:rsid w:val="00BC1EAF"/>
    <w:rsid w:val="00BC23D2"/>
    <w:rsid w:val="00BC2726"/>
    <w:rsid w:val="00BC2CB3"/>
    <w:rsid w:val="00BC398F"/>
    <w:rsid w:val="00BC3F25"/>
    <w:rsid w:val="00BC4081"/>
    <w:rsid w:val="00BC49C4"/>
    <w:rsid w:val="00BC4CC3"/>
    <w:rsid w:val="00BC4F11"/>
    <w:rsid w:val="00BC55F8"/>
    <w:rsid w:val="00BC5BC2"/>
    <w:rsid w:val="00BC60C4"/>
    <w:rsid w:val="00BC6432"/>
    <w:rsid w:val="00BC7E7D"/>
    <w:rsid w:val="00BD0368"/>
    <w:rsid w:val="00BD0F2A"/>
    <w:rsid w:val="00BD1345"/>
    <w:rsid w:val="00BD14A7"/>
    <w:rsid w:val="00BD16A9"/>
    <w:rsid w:val="00BD2175"/>
    <w:rsid w:val="00BD229D"/>
    <w:rsid w:val="00BD2424"/>
    <w:rsid w:val="00BD2DBC"/>
    <w:rsid w:val="00BD378E"/>
    <w:rsid w:val="00BD4F51"/>
    <w:rsid w:val="00BD608F"/>
    <w:rsid w:val="00BD69F6"/>
    <w:rsid w:val="00BD6EF6"/>
    <w:rsid w:val="00BD774E"/>
    <w:rsid w:val="00BD7B3F"/>
    <w:rsid w:val="00BD7C64"/>
    <w:rsid w:val="00BD7DCF"/>
    <w:rsid w:val="00BE06AE"/>
    <w:rsid w:val="00BE0D3D"/>
    <w:rsid w:val="00BE14DD"/>
    <w:rsid w:val="00BE19AE"/>
    <w:rsid w:val="00BE1CDE"/>
    <w:rsid w:val="00BE222A"/>
    <w:rsid w:val="00BE33C0"/>
    <w:rsid w:val="00BE35FE"/>
    <w:rsid w:val="00BE3770"/>
    <w:rsid w:val="00BE3EB6"/>
    <w:rsid w:val="00BE46B9"/>
    <w:rsid w:val="00BE4E0E"/>
    <w:rsid w:val="00BE5126"/>
    <w:rsid w:val="00BE513A"/>
    <w:rsid w:val="00BE5AD6"/>
    <w:rsid w:val="00BE61B2"/>
    <w:rsid w:val="00BE67DF"/>
    <w:rsid w:val="00BE68B5"/>
    <w:rsid w:val="00BE6933"/>
    <w:rsid w:val="00BE7455"/>
    <w:rsid w:val="00BE7482"/>
    <w:rsid w:val="00BF0502"/>
    <w:rsid w:val="00BF08E1"/>
    <w:rsid w:val="00BF0DCA"/>
    <w:rsid w:val="00BF10DC"/>
    <w:rsid w:val="00BF2E6D"/>
    <w:rsid w:val="00BF30F9"/>
    <w:rsid w:val="00BF4106"/>
    <w:rsid w:val="00BF493F"/>
    <w:rsid w:val="00BF5612"/>
    <w:rsid w:val="00BF67D6"/>
    <w:rsid w:val="00BF69CB"/>
    <w:rsid w:val="00BF6C38"/>
    <w:rsid w:val="00BF748B"/>
    <w:rsid w:val="00BF7AAF"/>
    <w:rsid w:val="00C00559"/>
    <w:rsid w:val="00C01302"/>
    <w:rsid w:val="00C0140E"/>
    <w:rsid w:val="00C03490"/>
    <w:rsid w:val="00C03FFD"/>
    <w:rsid w:val="00C0432B"/>
    <w:rsid w:val="00C043D5"/>
    <w:rsid w:val="00C04447"/>
    <w:rsid w:val="00C04939"/>
    <w:rsid w:val="00C049D2"/>
    <w:rsid w:val="00C04A2E"/>
    <w:rsid w:val="00C05301"/>
    <w:rsid w:val="00C061A0"/>
    <w:rsid w:val="00C06914"/>
    <w:rsid w:val="00C073B3"/>
    <w:rsid w:val="00C079FE"/>
    <w:rsid w:val="00C1140C"/>
    <w:rsid w:val="00C115D8"/>
    <w:rsid w:val="00C1180B"/>
    <w:rsid w:val="00C13B6E"/>
    <w:rsid w:val="00C13D3F"/>
    <w:rsid w:val="00C140D2"/>
    <w:rsid w:val="00C1567F"/>
    <w:rsid w:val="00C15A20"/>
    <w:rsid w:val="00C17B22"/>
    <w:rsid w:val="00C20094"/>
    <w:rsid w:val="00C2027A"/>
    <w:rsid w:val="00C20E9C"/>
    <w:rsid w:val="00C2119A"/>
    <w:rsid w:val="00C21579"/>
    <w:rsid w:val="00C21EAC"/>
    <w:rsid w:val="00C222E0"/>
    <w:rsid w:val="00C2242B"/>
    <w:rsid w:val="00C22659"/>
    <w:rsid w:val="00C226F9"/>
    <w:rsid w:val="00C2293E"/>
    <w:rsid w:val="00C22BB7"/>
    <w:rsid w:val="00C22C45"/>
    <w:rsid w:val="00C22D75"/>
    <w:rsid w:val="00C22E80"/>
    <w:rsid w:val="00C23BED"/>
    <w:rsid w:val="00C2405D"/>
    <w:rsid w:val="00C24D12"/>
    <w:rsid w:val="00C24FA4"/>
    <w:rsid w:val="00C257F2"/>
    <w:rsid w:val="00C25E8B"/>
    <w:rsid w:val="00C2686B"/>
    <w:rsid w:val="00C26B27"/>
    <w:rsid w:val="00C26F07"/>
    <w:rsid w:val="00C2700A"/>
    <w:rsid w:val="00C278C4"/>
    <w:rsid w:val="00C3043F"/>
    <w:rsid w:val="00C3074C"/>
    <w:rsid w:val="00C30B26"/>
    <w:rsid w:val="00C30BB0"/>
    <w:rsid w:val="00C31373"/>
    <w:rsid w:val="00C31C99"/>
    <w:rsid w:val="00C32272"/>
    <w:rsid w:val="00C32428"/>
    <w:rsid w:val="00C325F4"/>
    <w:rsid w:val="00C32AC7"/>
    <w:rsid w:val="00C32DB8"/>
    <w:rsid w:val="00C32F0D"/>
    <w:rsid w:val="00C337AF"/>
    <w:rsid w:val="00C3390B"/>
    <w:rsid w:val="00C33C18"/>
    <w:rsid w:val="00C342AB"/>
    <w:rsid w:val="00C346D2"/>
    <w:rsid w:val="00C34783"/>
    <w:rsid w:val="00C34BE8"/>
    <w:rsid w:val="00C34C5A"/>
    <w:rsid w:val="00C34D8E"/>
    <w:rsid w:val="00C35020"/>
    <w:rsid w:val="00C365F1"/>
    <w:rsid w:val="00C374C2"/>
    <w:rsid w:val="00C378EC"/>
    <w:rsid w:val="00C37B98"/>
    <w:rsid w:val="00C4041D"/>
    <w:rsid w:val="00C407EB"/>
    <w:rsid w:val="00C41728"/>
    <w:rsid w:val="00C41DF5"/>
    <w:rsid w:val="00C42493"/>
    <w:rsid w:val="00C42F3B"/>
    <w:rsid w:val="00C42FA3"/>
    <w:rsid w:val="00C43644"/>
    <w:rsid w:val="00C436EE"/>
    <w:rsid w:val="00C43731"/>
    <w:rsid w:val="00C4450C"/>
    <w:rsid w:val="00C44A74"/>
    <w:rsid w:val="00C45133"/>
    <w:rsid w:val="00C47992"/>
    <w:rsid w:val="00C47ADF"/>
    <w:rsid w:val="00C503C9"/>
    <w:rsid w:val="00C50708"/>
    <w:rsid w:val="00C50EF3"/>
    <w:rsid w:val="00C5121A"/>
    <w:rsid w:val="00C51F57"/>
    <w:rsid w:val="00C532E4"/>
    <w:rsid w:val="00C5340E"/>
    <w:rsid w:val="00C54697"/>
    <w:rsid w:val="00C559AE"/>
    <w:rsid w:val="00C56116"/>
    <w:rsid w:val="00C562C2"/>
    <w:rsid w:val="00C56612"/>
    <w:rsid w:val="00C569B4"/>
    <w:rsid w:val="00C56EE0"/>
    <w:rsid w:val="00C56F30"/>
    <w:rsid w:val="00C57070"/>
    <w:rsid w:val="00C57D33"/>
    <w:rsid w:val="00C603BD"/>
    <w:rsid w:val="00C60718"/>
    <w:rsid w:val="00C60D6D"/>
    <w:rsid w:val="00C6147F"/>
    <w:rsid w:val="00C614D2"/>
    <w:rsid w:val="00C616EE"/>
    <w:rsid w:val="00C61F2A"/>
    <w:rsid w:val="00C62262"/>
    <w:rsid w:val="00C62EDB"/>
    <w:rsid w:val="00C631D3"/>
    <w:rsid w:val="00C63E8F"/>
    <w:rsid w:val="00C65DBC"/>
    <w:rsid w:val="00C668AC"/>
    <w:rsid w:val="00C66DD8"/>
    <w:rsid w:val="00C66E9E"/>
    <w:rsid w:val="00C66F63"/>
    <w:rsid w:val="00C678FB"/>
    <w:rsid w:val="00C67ABC"/>
    <w:rsid w:val="00C67EAA"/>
    <w:rsid w:val="00C7019D"/>
    <w:rsid w:val="00C70596"/>
    <w:rsid w:val="00C7059B"/>
    <w:rsid w:val="00C70898"/>
    <w:rsid w:val="00C715C1"/>
    <w:rsid w:val="00C71754"/>
    <w:rsid w:val="00C72057"/>
    <w:rsid w:val="00C72E60"/>
    <w:rsid w:val="00C730A1"/>
    <w:rsid w:val="00C734E7"/>
    <w:rsid w:val="00C73514"/>
    <w:rsid w:val="00C73CBE"/>
    <w:rsid w:val="00C73E83"/>
    <w:rsid w:val="00C746CD"/>
    <w:rsid w:val="00C7540E"/>
    <w:rsid w:val="00C76E5F"/>
    <w:rsid w:val="00C76EC6"/>
    <w:rsid w:val="00C771A9"/>
    <w:rsid w:val="00C774A9"/>
    <w:rsid w:val="00C7753A"/>
    <w:rsid w:val="00C7761D"/>
    <w:rsid w:val="00C77BD6"/>
    <w:rsid w:val="00C77DBB"/>
    <w:rsid w:val="00C801B6"/>
    <w:rsid w:val="00C8085B"/>
    <w:rsid w:val="00C816E3"/>
    <w:rsid w:val="00C81764"/>
    <w:rsid w:val="00C82004"/>
    <w:rsid w:val="00C82371"/>
    <w:rsid w:val="00C82AF6"/>
    <w:rsid w:val="00C83486"/>
    <w:rsid w:val="00C83C2A"/>
    <w:rsid w:val="00C8401A"/>
    <w:rsid w:val="00C85DBE"/>
    <w:rsid w:val="00C85E31"/>
    <w:rsid w:val="00C86393"/>
    <w:rsid w:val="00C863D1"/>
    <w:rsid w:val="00C871E2"/>
    <w:rsid w:val="00C87EF5"/>
    <w:rsid w:val="00C904B5"/>
    <w:rsid w:val="00C9069F"/>
    <w:rsid w:val="00C90A42"/>
    <w:rsid w:val="00C90F07"/>
    <w:rsid w:val="00C91EBC"/>
    <w:rsid w:val="00C93715"/>
    <w:rsid w:val="00C94543"/>
    <w:rsid w:val="00C945F4"/>
    <w:rsid w:val="00C9491E"/>
    <w:rsid w:val="00C94D56"/>
    <w:rsid w:val="00C95080"/>
    <w:rsid w:val="00C96C77"/>
    <w:rsid w:val="00C97430"/>
    <w:rsid w:val="00C97477"/>
    <w:rsid w:val="00C97952"/>
    <w:rsid w:val="00CA0ABE"/>
    <w:rsid w:val="00CA0B33"/>
    <w:rsid w:val="00CA18CB"/>
    <w:rsid w:val="00CA1A7B"/>
    <w:rsid w:val="00CA2807"/>
    <w:rsid w:val="00CA2CFB"/>
    <w:rsid w:val="00CA2F71"/>
    <w:rsid w:val="00CA350D"/>
    <w:rsid w:val="00CA3DC4"/>
    <w:rsid w:val="00CA4093"/>
    <w:rsid w:val="00CA51E3"/>
    <w:rsid w:val="00CA5381"/>
    <w:rsid w:val="00CA5B4E"/>
    <w:rsid w:val="00CA5CEF"/>
    <w:rsid w:val="00CA5DCC"/>
    <w:rsid w:val="00CA608D"/>
    <w:rsid w:val="00CA6461"/>
    <w:rsid w:val="00CA7877"/>
    <w:rsid w:val="00CB0A4E"/>
    <w:rsid w:val="00CB0CBD"/>
    <w:rsid w:val="00CB0F45"/>
    <w:rsid w:val="00CB166F"/>
    <w:rsid w:val="00CB2172"/>
    <w:rsid w:val="00CB2190"/>
    <w:rsid w:val="00CB2B36"/>
    <w:rsid w:val="00CB30B7"/>
    <w:rsid w:val="00CB4590"/>
    <w:rsid w:val="00CB45C0"/>
    <w:rsid w:val="00CB4998"/>
    <w:rsid w:val="00CB49D6"/>
    <w:rsid w:val="00CB4F77"/>
    <w:rsid w:val="00CB4FDF"/>
    <w:rsid w:val="00CB52B9"/>
    <w:rsid w:val="00CB5693"/>
    <w:rsid w:val="00CB588D"/>
    <w:rsid w:val="00CB5E28"/>
    <w:rsid w:val="00CB6941"/>
    <w:rsid w:val="00CB6BF7"/>
    <w:rsid w:val="00CB7226"/>
    <w:rsid w:val="00CB7231"/>
    <w:rsid w:val="00CC0516"/>
    <w:rsid w:val="00CC0A87"/>
    <w:rsid w:val="00CC2720"/>
    <w:rsid w:val="00CC5153"/>
    <w:rsid w:val="00CC535F"/>
    <w:rsid w:val="00CC553E"/>
    <w:rsid w:val="00CC5BBB"/>
    <w:rsid w:val="00CC6117"/>
    <w:rsid w:val="00CC6493"/>
    <w:rsid w:val="00CC726A"/>
    <w:rsid w:val="00CD0675"/>
    <w:rsid w:val="00CD14B4"/>
    <w:rsid w:val="00CD22DE"/>
    <w:rsid w:val="00CD22E3"/>
    <w:rsid w:val="00CD2336"/>
    <w:rsid w:val="00CD2676"/>
    <w:rsid w:val="00CD299B"/>
    <w:rsid w:val="00CD2EAF"/>
    <w:rsid w:val="00CD363F"/>
    <w:rsid w:val="00CD3783"/>
    <w:rsid w:val="00CD378B"/>
    <w:rsid w:val="00CD3D37"/>
    <w:rsid w:val="00CD6B19"/>
    <w:rsid w:val="00CD74FC"/>
    <w:rsid w:val="00CD7716"/>
    <w:rsid w:val="00CD77CD"/>
    <w:rsid w:val="00CE0646"/>
    <w:rsid w:val="00CE1984"/>
    <w:rsid w:val="00CE1EE5"/>
    <w:rsid w:val="00CE2065"/>
    <w:rsid w:val="00CE2899"/>
    <w:rsid w:val="00CE2A81"/>
    <w:rsid w:val="00CE38DE"/>
    <w:rsid w:val="00CE6225"/>
    <w:rsid w:val="00CE6D0D"/>
    <w:rsid w:val="00CE70F4"/>
    <w:rsid w:val="00CF0162"/>
    <w:rsid w:val="00CF0642"/>
    <w:rsid w:val="00CF1305"/>
    <w:rsid w:val="00CF1DA1"/>
    <w:rsid w:val="00CF1DD4"/>
    <w:rsid w:val="00CF2E98"/>
    <w:rsid w:val="00CF3010"/>
    <w:rsid w:val="00CF3C3E"/>
    <w:rsid w:val="00CF47E0"/>
    <w:rsid w:val="00CF6DBD"/>
    <w:rsid w:val="00CF71B7"/>
    <w:rsid w:val="00CF7607"/>
    <w:rsid w:val="00CF7988"/>
    <w:rsid w:val="00D00948"/>
    <w:rsid w:val="00D00CE6"/>
    <w:rsid w:val="00D01C0A"/>
    <w:rsid w:val="00D0289D"/>
    <w:rsid w:val="00D03261"/>
    <w:rsid w:val="00D04414"/>
    <w:rsid w:val="00D0477B"/>
    <w:rsid w:val="00D05E5B"/>
    <w:rsid w:val="00D05FFF"/>
    <w:rsid w:val="00D06149"/>
    <w:rsid w:val="00D067B5"/>
    <w:rsid w:val="00D06B47"/>
    <w:rsid w:val="00D07155"/>
    <w:rsid w:val="00D10C3F"/>
    <w:rsid w:val="00D10C66"/>
    <w:rsid w:val="00D10CD2"/>
    <w:rsid w:val="00D121B4"/>
    <w:rsid w:val="00D122A5"/>
    <w:rsid w:val="00D13AD0"/>
    <w:rsid w:val="00D13E45"/>
    <w:rsid w:val="00D1435A"/>
    <w:rsid w:val="00D1519C"/>
    <w:rsid w:val="00D159F0"/>
    <w:rsid w:val="00D15B5F"/>
    <w:rsid w:val="00D17506"/>
    <w:rsid w:val="00D17DAD"/>
    <w:rsid w:val="00D20077"/>
    <w:rsid w:val="00D205E7"/>
    <w:rsid w:val="00D20B13"/>
    <w:rsid w:val="00D21287"/>
    <w:rsid w:val="00D21553"/>
    <w:rsid w:val="00D223D7"/>
    <w:rsid w:val="00D223E7"/>
    <w:rsid w:val="00D226F5"/>
    <w:rsid w:val="00D23154"/>
    <w:rsid w:val="00D232B1"/>
    <w:rsid w:val="00D236BB"/>
    <w:rsid w:val="00D23E7F"/>
    <w:rsid w:val="00D244B4"/>
    <w:rsid w:val="00D24C3B"/>
    <w:rsid w:val="00D2524E"/>
    <w:rsid w:val="00D254F9"/>
    <w:rsid w:val="00D25581"/>
    <w:rsid w:val="00D2567B"/>
    <w:rsid w:val="00D25C24"/>
    <w:rsid w:val="00D25F09"/>
    <w:rsid w:val="00D26398"/>
    <w:rsid w:val="00D26564"/>
    <w:rsid w:val="00D27012"/>
    <w:rsid w:val="00D2773D"/>
    <w:rsid w:val="00D27D36"/>
    <w:rsid w:val="00D30214"/>
    <w:rsid w:val="00D311E3"/>
    <w:rsid w:val="00D312CF"/>
    <w:rsid w:val="00D31C67"/>
    <w:rsid w:val="00D31E67"/>
    <w:rsid w:val="00D34104"/>
    <w:rsid w:val="00D341EF"/>
    <w:rsid w:val="00D35196"/>
    <w:rsid w:val="00D36116"/>
    <w:rsid w:val="00D367E0"/>
    <w:rsid w:val="00D36F60"/>
    <w:rsid w:val="00D371A8"/>
    <w:rsid w:val="00D374FD"/>
    <w:rsid w:val="00D3782F"/>
    <w:rsid w:val="00D37916"/>
    <w:rsid w:val="00D37995"/>
    <w:rsid w:val="00D40320"/>
    <w:rsid w:val="00D406D7"/>
    <w:rsid w:val="00D40713"/>
    <w:rsid w:val="00D40B57"/>
    <w:rsid w:val="00D40C3A"/>
    <w:rsid w:val="00D41418"/>
    <w:rsid w:val="00D42240"/>
    <w:rsid w:val="00D42BEC"/>
    <w:rsid w:val="00D42C20"/>
    <w:rsid w:val="00D430BC"/>
    <w:rsid w:val="00D43639"/>
    <w:rsid w:val="00D43979"/>
    <w:rsid w:val="00D43CCE"/>
    <w:rsid w:val="00D43E41"/>
    <w:rsid w:val="00D447C3"/>
    <w:rsid w:val="00D45870"/>
    <w:rsid w:val="00D45DB6"/>
    <w:rsid w:val="00D476F6"/>
    <w:rsid w:val="00D47AF0"/>
    <w:rsid w:val="00D50399"/>
    <w:rsid w:val="00D50B5A"/>
    <w:rsid w:val="00D51F32"/>
    <w:rsid w:val="00D521B0"/>
    <w:rsid w:val="00D52929"/>
    <w:rsid w:val="00D52CED"/>
    <w:rsid w:val="00D52E6A"/>
    <w:rsid w:val="00D52F85"/>
    <w:rsid w:val="00D535ED"/>
    <w:rsid w:val="00D53633"/>
    <w:rsid w:val="00D5391E"/>
    <w:rsid w:val="00D53BEF"/>
    <w:rsid w:val="00D54B26"/>
    <w:rsid w:val="00D54C41"/>
    <w:rsid w:val="00D550B8"/>
    <w:rsid w:val="00D5521E"/>
    <w:rsid w:val="00D553E1"/>
    <w:rsid w:val="00D5576B"/>
    <w:rsid w:val="00D55E37"/>
    <w:rsid w:val="00D55E38"/>
    <w:rsid w:val="00D569DD"/>
    <w:rsid w:val="00D56DE0"/>
    <w:rsid w:val="00D57F0C"/>
    <w:rsid w:val="00D607C9"/>
    <w:rsid w:val="00D60ED3"/>
    <w:rsid w:val="00D61193"/>
    <w:rsid w:val="00D61A59"/>
    <w:rsid w:val="00D6235C"/>
    <w:rsid w:val="00D625E3"/>
    <w:rsid w:val="00D631ED"/>
    <w:rsid w:val="00D63B32"/>
    <w:rsid w:val="00D63BE9"/>
    <w:rsid w:val="00D65572"/>
    <w:rsid w:val="00D6663F"/>
    <w:rsid w:val="00D6747D"/>
    <w:rsid w:val="00D678DF"/>
    <w:rsid w:val="00D67A1F"/>
    <w:rsid w:val="00D67C4D"/>
    <w:rsid w:val="00D70A5A"/>
    <w:rsid w:val="00D710C8"/>
    <w:rsid w:val="00D710EB"/>
    <w:rsid w:val="00D71730"/>
    <w:rsid w:val="00D729DC"/>
    <w:rsid w:val="00D72A34"/>
    <w:rsid w:val="00D731E3"/>
    <w:rsid w:val="00D73455"/>
    <w:rsid w:val="00D739F8"/>
    <w:rsid w:val="00D73B6B"/>
    <w:rsid w:val="00D73CBD"/>
    <w:rsid w:val="00D73D41"/>
    <w:rsid w:val="00D741A5"/>
    <w:rsid w:val="00D743BD"/>
    <w:rsid w:val="00D743CB"/>
    <w:rsid w:val="00D74725"/>
    <w:rsid w:val="00D74BC1"/>
    <w:rsid w:val="00D74C1F"/>
    <w:rsid w:val="00D75972"/>
    <w:rsid w:val="00D75E4B"/>
    <w:rsid w:val="00D761B5"/>
    <w:rsid w:val="00D767C1"/>
    <w:rsid w:val="00D775CB"/>
    <w:rsid w:val="00D77F55"/>
    <w:rsid w:val="00D809A9"/>
    <w:rsid w:val="00D80A6C"/>
    <w:rsid w:val="00D80CDF"/>
    <w:rsid w:val="00D80D12"/>
    <w:rsid w:val="00D80F5B"/>
    <w:rsid w:val="00D81047"/>
    <w:rsid w:val="00D812E1"/>
    <w:rsid w:val="00D814B0"/>
    <w:rsid w:val="00D822B7"/>
    <w:rsid w:val="00D82BC5"/>
    <w:rsid w:val="00D82F3F"/>
    <w:rsid w:val="00D8337C"/>
    <w:rsid w:val="00D8342E"/>
    <w:rsid w:val="00D835B0"/>
    <w:rsid w:val="00D8425F"/>
    <w:rsid w:val="00D847E1"/>
    <w:rsid w:val="00D849AC"/>
    <w:rsid w:val="00D84B4B"/>
    <w:rsid w:val="00D856CB"/>
    <w:rsid w:val="00D85E6B"/>
    <w:rsid w:val="00D86268"/>
    <w:rsid w:val="00D873FE"/>
    <w:rsid w:val="00D87D43"/>
    <w:rsid w:val="00D906FE"/>
    <w:rsid w:val="00D90793"/>
    <w:rsid w:val="00D907C3"/>
    <w:rsid w:val="00D9113C"/>
    <w:rsid w:val="00D91BDC"/>
    <w:rsid w:val="00D94998"/>
    <w:rsid w:val="00D95229"/>
    <w:rsid w:val="00D95C77"/>
    <w:rsid w:val="00D95FE7"/>
    <w:rsid w:val="00D96283"/>
    <w:rsid w:val="00D96292"/>
    <w:rsid w:val="00D96DCC"/>
    <w:rsid w:val="00D973E1"/>
    <w:rsid w:val="00D97553"/>
    <w:rsid w:val="00D979D8"/>
    <w:rsid w:val="00D97ACB"/>
    <w:rsid w:val="00D97CE3"/>
    <w:rsid w:val="00DA055C"/>
    <w:rsid w:val="00DA0915"/>
    <w:rsid w:val="00DA15F2"/>
    <w:rsid w:val="00DA1773"/>
    <w:rsid w:val="00DA1AAC"/>
    <w:rsid w:val="00DA2E17"/>
    <w:rsid w:val="00DA2FFE"/>
    <w:rsid w:val="00DA30BA"/>
    <w:rsid w:val="00DA3B5D"/>
    <w:rsid w:val="00DA3B6D"/>
    <w:rsid w:val="00DA3C67"/>
    <w:rsid w:val="00DA4249"/>
    <w:rsid w:val="00DA42C2"/>
    <w:rsid w:val="00DA4AC1"/>
    <w:rsid w:val="00DA52FF"/>
    <w:rsid w:val="00DA57F4"/>
    <w:rsid w:val="00DA5999"/>
    <w:rsid w:val="00DA5CC5"/>
    <w:rsid w:val="00DA6CD0"/>
    <w:rsid w:val="00DA6F41"/>
    <w:rsid w:val="00DA7823"/>
    <w:rsid w:val="00DB0B21"/>
    <w:rsid w:val="00DB17C3"/>
    <w:rsid w:val="00DB2262"/>
    <w:rsid w:val="00DB2536"/>
    <w:rsid w:val="00DB2BD5"/>
    <w:rsid w:val="00DB3A75"/>
    <w:rsid w:val="00DB40B1"/>
    <w:rsid w:val="00DB4122"/>
    <w:rsid w:val="00DB5AF7"/>
    <w:rsid w:val="00DB62B5"/>
    <w:rsid w:val="00DB6761"/>
    <w:rsid w:val="00DC0214"/>
    <w:rsid w:val="00DC03EA"/>
    <w:rsid w:val="00DC0EDB"/>
    <w:rsid w:val="00DC191C"/>
    <w:rsid w:val="00DC23AF"/>
    <w:rsid w:val="00DC274B"/>
    <w:rsid w:val="00DC3719"/>
    <w:rsid w:val="00DC3AB1"/>
    <w:rsid w:val="00DC3EA3"/>
    <w:rsid w:val="00DC4D5E"/>
    <w:rsid w:val="00DC4E83"/>
    <w:rsid w:val="00DC4EBF"/>
    <w:rsid w:val="00DC51A8"/>
    <w:rsid w:val="00DC5230"/>
    <w:rsid w:val="00DC5374"/>
    <w:rsid w:val="00DC56D6"/>
    <w:rsid w:val="00DC6042"/>
    <w:rsid w:val="00DC6DB0"/>
    <w:rsid w:val="00DC7738"/>
    <w:rsid w:val="00DC7CC2"/>
    <w:rsid w:val="00DD0B22"/>
    <w:rsid w:val="00DD1599"/>
    <w:rsid w:val="00DD236E"/>
    <w:rsid w:val="00DD2533"/>
    <w:rsid w:val="00DD2552"/>
    <w:rsid w:val="00DD3F94"/>
    <w:rsid w:val="00DD49D5"/>
    <w:rsid w:val="00DD4BD9"/>
    <w:rsid w:val="00DD5166"/>
    <w:rsid w:val="00DD54BD"/>
    <w:rsid w:val="00DD5AF0"/>
    <w:rsid w:val="00DD6C32"/>
    <w:rsid w:val="00DD6E44"/>
    <w:rsid w:val="00DD769C"/>
    <w:rsid w:val="00DD7803"/>
    <w:rsid w:val="00DD79F5"/>
    <w:rsid w:val="00DD7E7E"/>
    <w:rsid w:val="00DD7F7D"/>
    <w:rsid w:val="00DE09E1"/>
    <w:rsid w:val="00DE11A9"/>
    <w:rsid w:val="00DE1229"/>
    <w:rsid w:val="00DE2D8A"/>
    <w:rsid w:val="00DE30D2"/>
    <w:rsid w:val="00DE32D2"/>
    <w:rsid w:val="00DE3417"/>
    <w:rsid w:val="00DE35B9"/>
    <w:rsid w:val="00DE36B5"/>
    <w:rsid w:val="00DE37E5"/>
    <w:rsid w:val="00DE3BBC"/>
    <w:rsid w:val="00DE3D6E"/>
    <w:rsid w:val="00DE3E13"/>
    <w:rsid w:val="00DE3FD6"/>
    <w:rsid w:val="00DE3FDF"/>
    <w:rsid w:val="00DE4212"/>
    <w:rsid w:val="00DE4638"/>
    <w:rsid w:val="00DE46F0"/>
    <w:rsid w:val="00DE5D5A"/>
    <w:rsid w:val="00DE5E9A"/>
    <w:rsid w:val="00DE68F6"/>
    <w:rsid w:val="00DE6A62"/>
    <w:rsid w:val="00DE7041"/>
    <w:rsid w:val="00DE79FF"/>
    <w:rsid w:val="00DE7DE0"/>
    <w:rsid w:val="00DF152E"/>
    <w:rsid w:val="00DF1F7E"/>
    <w:rsid w:val="00DF293D"/>
    <w:rsid w:val="00DF3C1A"/>
    <w:rsid w:val="00DF4009"/>
    <w:rsid w:val="00DF4880"/>
    <w:rsid w:val="00DF4E55"/>
    <w:rsid w:val="00DF5A25"/>
    <w:rsid w:val="00DF5BF2"/>
    <w:rsid w:val="00DF5D18"/>
    <w:rsid w:val="00DF660E"/>
    <w:rsid w:val="00DF699C"/>
    <w:rsid w:val="00DF72DD"/>
    <w:rsid w:val="00DF7AA2"/>
    <w:rsid w:val="00E00212"/>
    <w:rsid w:val="00E0041F"/>
    <w:rsid w:val="00E00868"/>
    <w:rsid w:val="00E00AC5"/>
    <w:rsid w:val="00E00F48"/>
    <w:rsid w:val="00E00F50"/>
    <w:rsid w:val="00E010B4"/>
    <w:rsid w:val="00E0142F"/>
    <w:rsid w:val="00E0197D"/>
    <w:rsid w:val="00E0268B"/>
    <w:rsid w:val="00E02F50"/>
    <w:rsid w:val="00E02F99"/>
    <w:rsid w:val="00E03F26"/>
    <w:rsid w:val="00E0411B"/>
    <w:rsid w:val="00E04C91"/>
    <w:rsid w:val="00E050F6"/>
    <w:rsid w:val="00E0519B"/>
    <w:rsid w:val="00E0651B"/>
    <w:rsid w:val="00E06840"/>
    <w:rsid w:val="00E07A15"/>
    <w:rsid w:val="00E107CF"/>
    <w:rsid w:val="00E108D8"/>
    <w:rsid w:val="00E10F5B"/>
    <w:rsid w:val="00E1110E"/>
    <w:rsid w:val="00E11B88"/>
    <w:rsid w:val="00E1211D"/>
    <w:rsid w:val="00E12961"/>
    <w:rsid w:val="00E13BEB"/>
    <w:rsid w:val="00E13C09"/>
    <w:rsid w:val="00E13DE0"/>
    <w:rsid w:val="00E1539C"/>
    <w:rsid w:val="00E15B75"/>
    <w:rsid w:val="00E15C9B"/>
    <w:rsid w:val="00E160A2"/>
    <w:rsid w:val="00E16346"/>
    <w:rsid w:val="00E16D48"/>
    <w:rsid w:val="00E1757D"/>
    <w:rsid w:val="00E201D5"/>
    <w:rsid w:val="00E2027E"/>
    <w:rsid w:val="00E20345"/>
    <w:rsid w:val="00E20480"/>
    <w:rsid w:val="00E2055D"/>
    <w:rsid w:val="00E2160D"/>
    <w:rsid w:val="00E22D66"/>
    <w:rsid w:val="00E23B4E"/>
    <w:rsid w:val="00E23D27"/>
    <w:rsid w:val="00E23E6D"/>
    <w:rsid w:val="00E23EC6"/>
    <w:rsid w:val="00E2442E"/>
    <w:rsid w:val="00E24953"/>
    <w:rsid w:val="00E257C2"/>
    <w:rsid w:val="00E26643"/>
    <w:rsid w:val="00E26E4E"/>
    <w:rsid w:val="00E26F19"/>
    <w:rsid w:val="00E2740F"/>
    <w:rsid w:val="00E27585"/>
    <w:rsid w:val="00E27692"/>
    <w:rsid w:val="00E30D73"/>
    <w:rsid w:val="00E30F46"/>
    <w:rsid w:val="00E3174D"/>
    <w:rsid w:val="00E3193B"/>
    <w:rsid w:val="00E31BBD"/>
    <w:rsid w:val="00E32549"/>
    <w:rsid w:val="00E325F3"/>
    <w:rsid w:val="00E33254"/>
    <w:rsid w:val="00E33E34"/>
    <w:rsid w:val="00E343A2"/>
    <w:rsid w:val="00E34462"/>
    <w:rsid w:val="00E34990"/>
    <w:rsid w:val="00E34BE8"/>
    <w:rsid w:val="00E35D4F"/>
    <w:rsid w:val="00E40480"/>
    <w:rsid w:val="00E4071A"/>
    <w:rsid w:val="00E41115"/>
    <w:rsid w:val="00E411DF"/>
    <w:rsid w:val="00E4153A"/>
    <w:rsid w:val="00E41C4F"/>
    <w:rsid w:val="00E428F4"/>
    <w:rsid w:val="00E42A1C"/>
    <w:rsid w:val="00E42E27"/>
    <w:rsid w:val="00E42F47"/>
    <w:rsid w:val="00E43259"/>
    <w:rsid w:val="00E433C0"/>
    <w:rsid w:val="00E43523"/>
    <w:rsid w:val="00E44B36"/>
    <w:rsid w:val="00E44C2B"/>
    <w:rsid w:val="00E45334"/>
    <w:rsid w:val="00E45C54"/>
    <w:rsid w:val="00E469F3"/>
    <w:rsid w:val="00E46C9F"/>
    <w:rsid w:val="00E46CAC"/>
    <w:rsid w:val="00E47654"/>
    <w:rsid w:val="00E47C83"/>
    <w:rsid w:val="00E47CDB"/>
    <w:rsid w:val="00E47FEE"/>
    <w:rsid w:val="00E50A7E"/>
    <w:rsid w:val="00E51255"/>
    <w:rsid w:val="00E51660"/>
    <w:rsid w:val="00E516EE"/>
    <w:rsid w:val="00E51C52"/>
    <w:rsid w:val="00E5261F"/>
    <w:rsid w:val="00E530D6"/>
    <w:rsid w:val="00E53710"/>
    <w:rsid w:val="00E54EAA"/>
    <w:rsid w:val="00E55465"/>
    <w:rsid w:val="00E55525"/>
    <w:rsid w:val="00E56394"/>
    <w:rsid w:val="00E567EA"/>
    <w:rsid w:val="00E56E26"/>
    <w:rsid w:val="00E5725A"/>
    <w:rsid w:val="00E57302"/>
    <w:rsid w:val="00E5767E"/>
    <w:rsid w:val="00E61159"/>
    <w:rsid w:val="00E61BAE"/>
    <w:rsid w:val="00E61BBF"/>
    <w:rsid w:val="00E634C6"/>
    <w:rsid w:val="00E63866"/>
    <w:rsid w:val="00E63DDC"/>
    <w:rsid w:val="00E6502E"/>
    <w:rsid w:val="00E65064"/>
    <w:rsid w:val="00E670B7"/>
    <w:rsid w:val="00E670D4"/>
    <w:rsid w:val="00E67D7B"/>
    <w:rsid w:val="00E67E4D"/>
    <w:rsid w:val="00E7024D"/>
    <w:rsid w:val="00E7165A"/>
    <w:rsid w:val="00E71747"/>
    <w:rsid w:val="00E71D4B"/>
    <w:rsid w:val="00E72CA7"/>
    <w:rsid w:val="00E73028"/>
    <w:rsid w:val="00E730D3"/>
    <w:rsid w:val="00E73247"/>
    <w:rsid w:val="00E736BF"/>
    <w:rsid w:val="00E7381E"/>
    <w:rsid w:val="00E73D3E"/>
    <w:rsid w:val="00E73D55"/>
    <w:rsid w:val="00E74014"/>
    <w:rsid w:val="00E7438C"/>
    <w:rsid w:val="00E74CCB"/>
    <w:rsid w:val="00E75AA5"/>
    <w:rsid w:val="00E76FA1"/>
    <w:rsid w:val="00E7703D"/>
    <w:rsid w:val="00E7750F"/>
    <w:rsid w:val="00E777B5"/>
    <w:rsid w:val="00E77B17"/>
    <w:rsid w:val="00E77E2C"/>
    <w:rsid w:val="00E80737"/>
    <w:rsid w:val="00E8083E"/>
    <w:rsid w:val="00E8200D"/>
    <w:rsid w:val="00E82CE9"/>
    <w:rsid w:val="00E82F3C"/>
    <w:rsid w:val="00E8319F"/>
    <w:rsid w:val="00E836A5"/>
    <w:rsid w:val="00E83A07"/>
    <w:rsid w:val="00E83C3F"/>
    <w:rsid w:val="00E84F64"/>
    <w:rsid w:val="00E87440"/>
    <w:rsid w:val="00E87505"/>
    <w:rsid w:val="00E87A1E"/>
    <w:rsid w:val="00E90DE2"/>
    <w:rsid w:val="00E91263"/>
    <w:rsid w:val="00E91C49"/>
    <w:rsid w:val="00E9209E"/>
    <w:rsid w:val="00E92180"/>
    <w:rsid w:val="00E93223"/>
    <w:rsid w:val="00E932C4"/>
    <w:rsid w:val="00E94117"/>
    <w:rsid w:val="00E94988"/>
    <w:rsid w:val="00E952E6"/>
    <w:rsid w:val="00E95310"/>
    <w:rsid w:val="00E95313"/>
    <w:rsid w:val="00E957F0"/>
    <w:rsid w:val="00E95E12"/>
    <w:rsid w:val="00E95F48"/>
    <w:rsid w:val="00E964F5"/>
    <w:rsid w:val="00E9665D"/>
    <w:rsid w:val="00E96AE0"/>
    <w:rsid w:val="00E96E34"/>
    <w:rsid w:val="00E970A7"/>
    <w:rsid w:val="00E97340"/>
    <w:rsid w:val="00E97585"/>
    <w:rsid w:val="00EA06FA"/>
    <w:rsid w:val="00EA0B2E"/>
    <w:rsid w:val="00EA30AA"/>
    <w:rsid w:val="00EA30DE"/>
    <w:rsid w:val="00EA3A46"/>
    <w:rsid w:val="00EA3AC4"/>
    <w:rsid w:val="00EA3F1E"/>
    <w:rsid w:val="00EA3F29"/>
    <w:rsid w:val="00EA4209"/>
    <w:rsid w:val="00EA4AF8"/>
    <w:rsid w:val="00EA53AD"/>
    <w:rsid w:val="00EA56C8"/>
    <w:rsid w:val="00EA6D09"/>
    <w:rsid w:val="00EA6D4A"/>
    <w:rsid w:val="00EA72DA"/>
    <w:rsid w:val="00EA765A"/>
    <w:rsid w:val="00EA7A60"/>
    <w:rsid w:val="00EB03B2"/>
    <w:rsid w:val="00EB0473"/>
    <w:rsid w:val="00EB0F29"/>
    <w:rsid w:val="00EB109A"/>
    <w:rsid w:val="00EB12FE"/>
    <w:rsid w:val="00EB1BB5"/>
    <w:rsid w:val="00EB1E94"/>
    <w:rsid w:val="00EB296D"/>
    <w:rsid w:val="00EB2DBE"/>
    <w:rsid w:val="00EB34DE"/>
    <w:rsid w:val="00EB3773"/>
    <w:rsid w:val="00EB3F30"/>
    <w:rsid w:val="00EB4A87"/>
    <w:rsid w:val="00EB5141"/>
    <w:rsid w:val="00EB6D96"/>
    <w:rsid w:val="00EB72A8"/>
    <w:rsid w:val="00EB79B5"/>
    <w:rsid w:val="00EC1A49"/>
    <w:rsid w:val="00EC237B"/>
    <w:rsid w:val="00EC297B"/>
    <w:rsid w:val="00EC2C1E"/>
    <w:rsid w:val="00EC308C"/>
    <w:rsid w:val="00EC3A12"/>
    <w:rsid w:val="00EC3F3D"/>
    <w:rsid w:val="00EC3FD3"/>
    <w:rsid w:val="00EC4D57"/>
    <w:rsid w:val="00EC53DB"/>
    <w:rsid w:val="00EC5666"/>
    <w:rsid w:val="00EC56DF"/>
    <w:rsid w:val="00EC616E"/>
    <w:rsid w:val="00EC631F"/>
    <w:rsid w:val="00EC6B05"/>
    <w:rsid w:val="00EC7464"/>
    <w:rsid w:val="00EC74CF"/>
    <w:rsid w:val="00ED00F4"/>
    <w:rsid w:val="00ED09EB"/>
    <w:rsid w:val="00ED1825"/>
    <w:rsid w:val="00ED1882"/>
    <w:rsid w:val="00ED1CCC"/>
    <w:rsid w:val="00ED2202"/>
    <w:rsid w:val="00ED31FF"/>
    <w:rsid w:val="00ED325B"/>
    <w:rsid w:val="00ED32F0"/>
    <w:rsid w:val="00ED3832"/>
    <w:rsid w:val="00ED3BB6"/>
    <w:rsid w:val="00ED3BD4"/>
    <w:rsid w:val="00ED5015"/>
    <w:rsid w:val="00ED5753"/>
    <w:rsid w:val="00ED583B"/>
    <w:rsid w:val="00ED5C09"/>
    <w:rsid w:val="00ED5F51"/>
    <w:rsid w:val="00ED6C18"/>
    <w:rsid w:val="00ED6D46"/>
    <w:rsid w:val="00ED7131"/>
    <w:rsid w:val="00ED73B6"/>
    <w:rsid w:val="00ED7F0F"/>
    <w:rsid w:val="00EE03EC"/>
    <w:rsid w:val="00EE0AB2"/>
    <w:rsid w:val="00EE0CF1"/>
    <w:rsid w:val="00EE0D9F"/>
    <w:rsid w:val="00EE0DD9"/>
    <w:rsid w:val="00EE1FA6"/>
    <w:rsid w:val="00EE2892"/>
    <w:rsid w:val="00EE3094"/>
    <w:rsid w:val="00EE3604"/>
    <w:rsid w:val="00EE368B"/>
    <w:rsid w:val="00EE3793"/>
    <w:rsid w:val="00EE3F81"/>
    <w:rsid w:val="00EE5637"/>
    <w:rsid w:val="00EE56E5"/>
    <w:rsid w:val="00EE5F87"/>
    <w:rsid w:val="00EE613D"/>
    <w:rsid w:val="00EE619E"/>
    <w:rsid w:val="00EE72C7"/>
    <w:rsid w:val="00EE75EE"/>
    <w:rsid w:val="00EE7B7E"/>
    <w:rsid w:val="00EE7D98"/>
    <w:rsid w:val="00EF0143"/>
    <w:rsid w:val="00EF0760"/>
    <w:rsid w:val="00EF1283"/>
    <w:rsid w:val="00EF3549"/>
    <w:rsid w:val="00EF3813"/>
    <w:rsid w:val="00EF4075"/>
    <w:rsid w:val="00EF4452"/>
    <w:rsid w:val="00EF45C8"/>
    <w:rsid w:val="00EF4A20"/>
    <w:rsid w:val="00EF4B72"/>
    <w:rsid w:val="00EF4D6A"/>
    <w:rsid w:val="00EF7249"/>
    <w:rsid w:val="00EF7BF7"/>
    <w:rsid w:val="00EF7CA3"/>
    <w:rsid w:val="00F00E2E"/>
    <w:rsid w:val="00F02B38"/>
    <w:rsid w:val="00F040FB"/>
    <w:rsid w:val="00F04465"/>
    <w:rsid w:val="00F048DB"/>
    <w:rsid w:val="00F04AD2"/>
    <w:rsid w:val="00F05174"/>
    <w:rsid w:val="00F05A60"/>
    <w:rsid w:val="00F05AE6"/>
    <w:rsid w:val="00F05AEC"/>
    <w:rsid w:val="00F05B3A"/>
    <w:rsid w:val="00F05DFA"/>
    <w:rsid w:val="00F05E8C"/>
    <w:rsid w:val="00F07C4E"/>
    <w:rsid w:val="00F07E40"/>
    <w:rsid w:val="00F07FE6"/>
    <w:rsid w:val="00F1064C"/>
    <w:rsid w:val="00F10BDA"/>
    <w:rsid w:val="00F113CA"/>
    <w:rsid w:val="00F11BAF"/>
    <w:rsid w:val="00F11F16"/>
    <w:rsid w:val="00F12998"/>
    <w:rsid w:val="00F12F16"/>
    <w:rsid w:val="00F131A0"/>
    <w:rsid w:val="00F134AD"/>
    <w:rsid w:val="00F137D4"/>
    <w:rsid w:val="00F13C9B"/>
    <w:rsid w:val="00F13F5C"/>
    <w:rsid w:val="00F13FCB"/>
    <w:rsid w:val="00F147F6"/>
    <w:rsid w:val="00F14C1F"/>
    <w:rsid w:val="00F15034"/>
    <w:rsid w:val="00F150D9"/>
    <w:rsid w:val="00F151FA"/>
    <w:rsid w:val="00F16355"/>
    <w:rsid w:val="00F168F9"/>
    <w:rsid w:val="00F16FEF"/>
    <w:rsid w:val="00F1718D"/>
    <w:rsid w:val="00F171AE"/>
    <w:rsid w:val="00F2127B"/>
    <w:rsid w:val="00F224AB"/>
    <w:rsid w:val="00F2292B"/>
    <w:rsid w:val="00F22AA9"/>
    <w:rsid w:val="00F232FC"/>
    <w:rsid w:val="00F24669"/>
    <w:rsid w:val="00F25465"/>
    <w:rsid w:val="00F25BCA"/>
    <w:rsid w:val="00F270B0"/>
    <w:rsid w:val="00F27DA1"/>
    <w:rsid w:val="00F27E84"/>
    <w:rsid w:val="00F301B9"/>
    <w:rsid w:val="00F30612"/>
    <w:rsid w:val="00F3119D"/>
    <w:rsid w:val="00F31A37"/>
    <w:rsid w:val="00F331E6"/>
    <w:rsid w:val="00F33F76"/>
    <w:rsid w:val="00F34005"/>
    <w:rsid w:val="00F34326"/>
    <w:rsid w:val="00F35136"/>
    <w:rsid w:val="00F356C9"/>
    <w:rsid w:val="00F35FB9"/>
    <w:rsid w:val="00F3650F"/>
    <w:rsid w:val="00F36B70"/>
    <w:rsid w:val="00F37456"/>
    <w:rsid w:val="00F37647"/>
    <w:rsid w:val="00F40089"/>
    <w:rsid w:val="00F405CC"/>
    <w:rsid w:val="00F40823"/>
    <w:rsid w:val="00F412E5"/>
    <w:rsid w:val="00F41867"/>
    <w:rsid w:val="00F41D73"/>
    <w:rsid w:val="00F439A7"/>
    <w:rsid w:val="00F43A6A"/>
    <w:rsid w:val="00F43D6A"/>
    <w:rsid w:val="00F43F8C"/>
    <w:rsid w:val="00F44B1C"/>
    <w:rsid w:val="00F45088"/>
    <w:rsid w:val="00F453DF"/>
    <w:rsid w:val="00F45999"/>
    <w:rsid w:val="00F45AE2"/>
    <w:rsid w:val="00F45D7C"/>
    <w:rsid w:val="00F4645F"/>
    <w:rsid w:val="00F46CBF"/>
    <w:rsid w:val="00F47370"/>
    <w:rsid w:val="00F47C02"/>
    <w:rsid w:val="00F50D9B"/>
    <w:rsid w:val="00F50DAC"/>
    <w:rsid w:val="00F51090"/>
    <w:rsid w:val="00F51B65"/>
    <w:rsid w:val="00F53397"/>
    <w:rsid w:val="00F537B3"/>
    <w:rsid w:val="00F5395E"/>
    <w:rsid w:val="00F5397E"/>
    <w:rsid w:val="00F53CCC"/>
    <w:rsid w:val="00F54822"/>
    <w:rsid w:val="00F54990"/>
    <w:rsid w:val="00F55F6C"/>
    <w:rsid w:val="00F56545"/>
    <w:rsid w:val="00F56970"/>
    <w:rsid w:val="00F56DC0"/>
    <w:rsid w:val="00F57239"/>
    <w:rsid w:val="00F606EA"/>
    <w:rsid w:val="00F60DBD"/>
    <w:rsid w:val="00F62CFF"/>
    <w:rsid w:val="00F632B4"/>
    <w:rsid w:val="00F63724"/>
    <w:rsid w:val="00F64677"/>
    <w:rsid w:val="00F64E2A"/>
    <w:rsid w:val="00F64FB2"/>
    <w:rsid w:val="00F65222"/>
    <w:rsid w:val="00F65B21"/>
    <w:rsid w:val="00F65D6F"/>
    <w:rsid w:val="00F66A18"/>
    <w:rsid w:val="00F67457"/>
    <w:rsid w:val="00F67ABF"/>
    <w:rsid w:val="00F7019E"/>
    <w:rsid w:val="00F702BB"/>
    <w:rsid w:val="00F702DF"/>
    <w:rsid w:val="00F70686"/>
    <w:rsid w:val="00F70DC5"/>
    <w:rsid w:val="00F70E08"/>
    <w:rsid w:val="00F7110C"/>
    <w:rsid w:val="00F7117F"/>
    <w:rsid w:val="00F712A5"/>
    <w:rsid w:val="00F7154B"/>
    <w:rsid w:val="00F7162F"/>
    <w:rsid w:val="00F71E37"/>
    <w:rsid w:val="00F72446"/>
    <w:rsid w:val="00F72AB8"/>
    <w:rsid w:val="00F73730"/>
    <w:rsid w:val="00F73979"/>
    <w:rsid w:val="00F739FB"/>
    <w:rsid w:val="00F740F3"/>
    <w:rsid w:val="00F74135"/>
    <w:rsid w:val="00F74402"/>
    <w:rsid w:val="00F74CEB"/>
    <w:rsid w:val="00F74E7A"/>
    <w:rsid w:val="00F74E97"/>
    <w:rsid w:val="00F7519C"/>
    <w:rsid w:val="00F75D85"/>
    <w:rsid w:val="00F76100"/>
    <w:rsid w:val="00F768D8"/>
    <w:rsid w:val="00F7765B"/>
    <w:rsid w:val="00F816B7"/>
    <w:rsid w:val="00F81E13"/>
    <w:rsid w:val="00F81EBC"/>
    <w:rsid w:val="00F82417"/>
    <w:rsid w:val="00F8278E"/>
    <w:rsid w:val="00F82FED"/>
    <w:rsid w:val="00F83E8B"/>
    <w:rsid w:val="00F84ACE"/>
    <w:rsid w:val="00F85D7D"/>
    <w:rsid w:val="00F86CFA"/>
    <w:rsid w:val="00F87B5D"/>
    <w:rsid w:val="00F87B6C"/>
    <w:rsid w:val="00F90CC2"/>
    <w:rsid w:val="00F90D76"/>
    <w:rsid w:val="00F90EF2"/>
    <w:rsid w:val="00F91471"/>
    <w:rsid w:val="00F91D7A"/>
    <w:rsid w:val="00F9252A"/>
    <w:rsid w:val="00F926C4"/>
    <w:rsid w:val="00F92879"/>
    <w:rsid w:val="00F92B68"/>
    <w:rsid w:val="00F93C1B"/>
    <w:rsid w:val="00F942A6"/>
    <w:rsid w:val="00F9496B"/>
    <w:rsid w:val="00F95F08"/>
    <w:rsid w:val="00F965CE"/>
    <w:rsid w:val="00F966D5"/>
    <w:rsid w:val="00F969D5"/>
    <w:rsid w:val="00F96F0A"/>
    <w:rsid w:val="00F975B8"/>
    <w:rsid w:val="00FA1054"/>
    <w:rsid w:val="00FA1596"/>
    <w:rsid w:val="00FA1AD5"/>
    <w:rsid w:val="00FA1E6C"/>
    <w:rsid w:val="00FA25F0"/>
    <w:rsid w:val="00FA2857"/>
    <w:rsid w:val="00FA2D0F"/>
    <w:rsid w:val="00FA2E75"/>
    <w:rsid w:val="00FA3D21"/>
    <w:rsid w:val="00FA5337"/>
    <w:rsid w:val="00FA626F"/>
    <w:rsid w:val="00FB0072"/>
    <w:rsid w:val="00FB0514"/>
    <w:rsid w:val="00FB0BFC"/>
    <w:rsid w:val="00FB25AA"/>
    <w:rsid w:val="00FB276D"/>
    <w:rsid w:val="00FB31CD"/>
    <w:rsid w:val="00FB3F89"/>
    <w:rsid w:val="00FB4632"/>
    <w:rsid w:val="00FB4F9B"/>
    <w:rsid w:val="00FB612A"/>
    <w:rsid w:val="00FB6164"/>
    <w:rsid w:val="00FB65CE"/>
    <w:rsid w:val="00FB68B0"/>
    <w:rsid w:val="00FB6CD2"/>
    <w:rsid w:val="00FB7914"/>
    <w:rsid w:val="00FC057D"/>
    <w:rsid w:val="00FC0A3F"/>
    <w:rsid w:val="00FC0E47"/>
    <w:rsid w:val="00FC1064"/>
    <w:rsid w:val="00FC1389"/>
    <w:rsid w:val="00FC15F5"/>
    <w:rsid w:val="00FC1F80"/>
    <w:rsid w:val="00FC2670"/>
    <w:rsid w:val="00FC2CF2"/>
    <w:rsid w:val="00FC2F18"/>
    <w:rsid w:val="00FC36CB"/>
    <w:rsid w:val="00FC4834"/>
    <w:rsid w:val="00FC5038"/>
    <w:rsid w:val="00FC510B"/>
    <w:rsid w:val="00FC526D"/>
    <w:rsid w:val="00FC5697"/>
    <w:rsid w:val="00FC584A"/>
    <w:rsid w:val="00FC6BF4"/>
    <w:rsid w:val="00FC76B4"/>
    <w:rsid w:val="00FD0C06"/>
    <w:rsid w:val="00FD14A3"/>
    <w:rsid w:val="00FD1AD9"/>
    <w:rsid w:val="00FD2949"/>
    <w:rsid w:val="00FD2C61"/>
    <w:rsid w:val="00FD3855"/>
    <w:rsid w:val="00FD3E72"/>
    <w:rsid w:val="00FD400B"/>
    <w:rsid w:val="00FD4249"/>
    <w:rsid w:val="00FD42D1"/>
    <w:rsid w:val="00FD44A7"/>
    <w:rsid w:val="00FD4C54"/>
    <w:rsid w:val="00FD4E3D"/>
    <w:rsid w:val="00FD56AB"/>
    <w:rsid w:val="00FD619A"/>
    <w:rsid w:val="00FD627F"/>
    <w:rsid w:val="00FE070E"/>
    <w:rsid w:val="00FE0E14"/>
    <w:rsid w:val="00FE1C76"/>
    <w:rsid w:val="00FE20A5"/>
    <w:rsid w:val="00FE2225"/>
    <w:rsid w:val="00FE2260"/>
    <w:rsid w:val="00FE36E1"/>
    <w:rsid w:val="00FE449B"/>
    <w:rsid w:val="00FE46C2"/>
    <w:rsid w:val="00FE53BC"/>
    <w:rsid w:val="00FE569D"/>
    <w:rsid w:val="00FE6150"/>
    <w:rsid w:val="00FE7092"/>
    <w:rsid w:val="00FE7443"/>
    <w:rsid w:val="00FF0416"/>
    <w:rsid w:val="00FF0447"/>
    <w:rsid w:val="00FF134D"/>
    <w:rsid w:val="00FF1B78"/>
    <w:rsid w:val="00FF1E7F"/>
    <w:rsid w:val="00FF2A10"/>
    <w:rsid w:val="00FF306D"/>
    <w:rsid w:val="00FF32E0"/>
    <w:rsid w:val="00FF336A"/>
    <w:rsid w:val="00FF3F8D"/>
    <w:rsid w:val="00FF444F"/>
    <w:rsid w:val="00FF4A82"/>
    <w:rsid w:val="00FF51D6"/>
    <w:rsid w:val="00FF569B"/>
    <w:rsid w:val="00FF59A1"/>
    <w:rsid w:val="00FF5ADD"/>
    <w:rsid w:val="00FF5AE7"/>
    <w:rsid w:val="00FF5D2A"/>
    <w:rsid w:val="00FF5E5F"/>
    <w:rsid w:val="00FF62ED"/>
    <w:rsid w:val="00FF66C3"/>
    <w:rsid w:val="00FF6786"/>
    <w:rsid w:val="00FF726B"/>
    <w:rsid w:val="00FF7977"/>
    <w:rsid w:val="00FF79FE"/>
    <w:rsid w:val="00FF7AA1"/>
    <w:rsid w:val="03FDED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6160D5"/>
  <w15:chartTrackingRefBased/>
  <w15:docId w15:val="{1079F3BF-CBCF-44B2-BCF0-E19BF7291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33C"/>
    <w:rPr>
      <w:sz w:val="18"/>
    </w:rPr>
  </w:style>
  <w:style w:type="paragraph" w:styleId="Heading1">
    <w:name w:val="heading 1"/>
    <w:basedOn w:val="Normal"/>
    <w:next w:val="Normal"/>
    <w:link w:val="Heading1Char"/>
    <w:uiPriority w:val="9"/>
    <w:qFormat/>
    <w:rsid w:val="002B53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17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17BB"/>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D17BB"/>
    <w:rPr>
      <w:rFonts w:ascii="Segoe UI" w:hAnsi="Segoe UI" w:cs="Segoe UI"/>
      <w:sz w:val="18"/>
      <w:szCs w:val="18"/>
    </w:rPr>
  </w:style>
  <w:style w:type="character" w:customStyle="1" w:styleId="Heading2Char">
    <w:name w:val="Heading 2 Char"/>
    <w:basedOn w:val="DefaultParagraphFont"/>
    <w:link w:val="Heading2"/>
    <w:uiPriority w:val="9"/>
    <w:rsid w:val="007D17BB"/>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C32428"/>
    <w:rPr>
      <w:sz w:val="16"/>
      <w:szCs w:val="16"/>
    </w:rPr>
  </w:style>
  <w:style w:type="paragraph" w:styleId="CommentText">
    <w:name w:val="annotation text"/>
    <w:basedOn w:val="Normal"/>
    <w:link w:val="CommentTextChar"/>
    <w:uiPriority w:val="99"/>
    <w:semiHidden/>
    <w:unhideWhenUsed/>
    <w:rsid w:val="00C32428"/>
    <w:pPr>
      <w:spacing w:line="240" w:lineRule="auto"/>
    </w:pPr>
    <w:rPr>
      <w:sz w:val="20"/>
      <w:szCs w:val="20"/>
    </w:rPr>
  </w:style>
  <w:style w:type="character" w:customStyle="1" w:styleId="CommentTextChar">
    <w:name w:val="Comment Text Char"/>
    <w:basedOn w:val="DefaultParagraphFont"/>
    <w:link w:val="CommentText"/>
    <w:uiPriority w:val="99"/>
    <w:semiHidden/>
    <w:rsid w:val="00C32428"/>
    <w:rPr>
      <w:sz w:val="20"/>
      <w:szCs w:val="20"/>
    </w:rPr>
  </w:style>
  <w:style w:type="character" w:customStyle="1" w:styleId="Heading1Char">
    <w:name w:val="Heading 1 Char"/>
    <w:basedOn w:val="DefaultParagraphFont"/>
    <w:link w:val="Heading1"/>
    <w:uiPriority w:val="9"/>
    <w:rsid w:val="002B5365"/>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B81EE2"/>
    <w:pPr>
      <w:spacing w:after="0" w:line="240" w:lineRule="auto"/>
    </w:pPr>
  </w:style>
  <w:style w:type="paragraph" w:styleId="CommentSubject">
    <w:name w:val="annotation subject"/>
    <w:basedOn w:val="CommentText"/>
    <w:next w:val="CommentText"/>
    <w:link w:val="CommentSubjectChar"/>
    <w:uiPriority w:val="99"/>
    <w:semiHidden/>
    <w:unhideWhenUsed/>
    <w:rsid w:val="006F14D7"/>
    <w:rPr>
      <w:b/>
      <w:bCs/>
    </w:rPr>
  </w:style>
  <w:style w:type="character" w:customStyle="1" w:styleId="CommentSubjectChar">
    <w:name w:val="Comment Subject Char"/>
    <w:basedOn w:val="CommentTextChar"/>
    <w:link w:val="CommentSubject"/>
    <w:uiPriority w:val="99"/>
    <w:semiHidden/>
    <w:rsid w:val="006F14D7"/>
    <w:rPr>
      <w:b/>
      <w:bCs/>
      <w:sz w:val="20"/>
      <w:szCs w:val="20"/>
    </w:rPr>
  </w:style>
  <w:style w:type="paragraph" w:styleId="Header">
    <w:name w:val="header"/>
    <w:basedOn w:val="Normal"/>
    <w:link w:val="HeaderChar"/>
    <w:uiPriority w:val="99"/>
    <w:unhideWhenUsed/>
    <w:rsid w:val="00A64C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C03"/>
    <w:rPr>
      <w:sz w:val="18"/>
    </w:rPr>
  </w:style>
  <w:style w:type="paragraph" w:styleId="Footer">
    <w:name w:val="footer"/>
    <w:basedOn w:val="Normal"/>
    <w:link w:val="FooterChar"/>
    <w:uiPriority w:val="99"/>
    <w:unhideWhenUsed/>
    <w:rsid w:val="00A64C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C03"/>
    <w:rPr>
      <w:sz w:val="18"/>
    </w:rPr>
  </w:style>
  <w:style w:type="paragraph" w:styleId="ListParagraph">
    <w:name w:val="List Paragraph"/>
    <w:basedOn w:val="Normal"/>
    <w:uiPriority w:val="34"/>
    <w:qFormat/>
    <w:rsid w:val="00142588"/>
    <w:pPr>
      <w:ind w:left="720"/>
      <w:contextualSpacing/>
    </w:pPr>
  </w:style>
  <w:style w:type="character" w:styleId="Hyperlink">
    <w:name w:val="Hyperlink"/>
    <w:basedOn w:val="DefaultParagraphFont"/>
    <w:uiPriority w:val="99"/>
    <w:unhideWhenUsed/>
    <w:rsid w:val="002840C5"/>
    <w:rPr>
      <w:color w:val="0000FF"/>
      <w:u w:val="single"/>
    </w:rPr>
  </w:style>
  <w:style w:type="character" w:styleId="FollowedHyperlink">
    <w:name w:val="FollowedHyperlink"/>
    <w:basedOn w:val="DefaultParagraphFont"/>
    <w:uiPriority w:val="99"/>
    <w:semiHidden/>
    <w:unhideWhenUsed/>
    <w:rsid w:val="002840C5"/>
    <w:rPr>
      <w:color w:val="954F72" w:themeColor="followedHyperlink"/>
      <w:u w:val="single"/>
    </w:rPr>
  </w:style>
  <w:style w:type="paragraph" w:customStyle="1" w:styleId="Refhead">
    <w:name w:val="Ref head"/>
    <w:basedOn w:val="Normal"/>
    <w:rsid w:val="00AC467E"/>
    <w:pPr>
      <w:keepNext/>
      <w:spacing w:before="120" w:after="120" w:line="240" w:lineRule="auto"/>
      <w:outlineLvl w:val="0"/>
    </w:pPr>
    <w:rPr>
      <w:rFonts w:ascii="Times New Roman" w:eastAsia="Times New Roman" w:hAnsi="Times New Roman" w:cs="Times New Roman"/>
      <w:b/>
      <w:bCs/>
      <w:kern w:val="28"/>
      <w:sz w:val="24"/>
      <w:szCs w:val="24"/>
    </w:rPr>
  </w:style>
  <w:style w:type="paragraph" w:customStyle="1" w:styleId="SMHeading">
    <w:name w:val="SM Heading"/>
    <w:basedOn w:val="Heading1"/>
    <w:qFormat/>
    <w:rsid w:val="00AC467E"/>
    <w:pPr>
      <w:keepLines w:val="0"/>
      <w:spacing w:after="60" w:line="240" w:lineRule="auto"/>
    </w:pPr>
    <w:rPr>
      <w:rFonts w:ascii="Times New Roman" w:eastAsia="Times New Roman" w:hAnsi="Times New Roman" w:cs="Times New Roman"/>
      <w:b/>
      <w:bCs/>
      <w:color w:val="auto"/>
      <w:kern w:val="32"/>
      <w:sz w:val="24"/>
      <w:szCs w:val="24"/>
    </w:rPr>
  </w:style>
  <w:style w:type="character" w:customStyle="1" w:styleId="texhtml">
    <w:name w:val="texhtml"/>
    <w:basedOn w:val="DefaultParagraphFont"/>
    <w:rsid w:val="00636CCE"/>
  </w:style>
  <w:style w:type="character" w:styleId="UnresolvedMention">
    <w:name w:val="Unresolved Mention"/>
    <w:basedOn w:val="DefaultParagraphFont"/>
    <w:uiPriority w:val="99"/>
    <w:semiHidden/>
    <w:unhideWhenUsed/>
    <w:rsid w:val="004B091A"/>
    <w:rPr>
      <w:color w:val="605E5C"/>
      <w:shd w:val="clear" w:color="auto" w:fill="E1DFDD"/>
    </w:rPr>
  </w:style>
  <w:style w:type="paragraph" w:styleId="Revision">
    <w:name w:val="Revision"/>
    <w:hidden/>
    <w:uiPriority w:val="99"/>
    <w:semiHidden/>
    <w:rsid w:val="009E2F5B"/>
    <w:pPr>
      <w:spacing w:after="0" w:line="240" w:lineRule="auto"/>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74293">
      <w:bodyDiv w:val="1"/>
      <w:marLeft w:val="0"/>
      <w:marRight w:val="0"/>
      <w:marTop w:val="0"/>
      <w:marBottom w:val="0"/>
      <w:divBdr>
        <w:top w:val="none" w:sz="0" w:space="0" w:color="auto"/>
        <w:left w:val="none" w:sz="0" w:space="0" w:color="auto"/>
        <w:bottom w:val="none" w:sz="0" w:space="0" w:color="auto"/>
        <w:right w:val="none" w:sz="0" w:space="0" w:color="auto"/>
      </w:divBdr>
    </w:div>
    <w:div w:id="322777304">
      <w:bodyDiv w:val="1"/>
      <w:marLeft w:val="0"/>
      <w:marRight w:val="0"/>
      <w:marTop w:val="0"/>
      <w:marBottom w:val="0"/>
      <w:divBdr>
        <w:top w:val="none" w:sz="0" w:space="0" w:color="auto"/>
        <w:left w:val="none" w:sz="0" w:space="0" w:color="auto"/>
        <w:bottom w:val="none" w:sz="0" w:space="0" w:color="auto"/>
        <w:right w:val="none" w:sz="0" w:space="0" w:color="auto"/>
      </w:divBdr>
    </w:div>
    <w:div w:id="328218287">
      <w:bodyDiv w:val="1"/>
      <w:marLeft w:val="0"/>
      <w:marRight w:val="0"/>
      <w:marTop w:val="0"/>
      <w:marBottom w:val="0"/>
      <w:divBdr>
        <w:top w:val="none" w:sz="0" w:space="0" w:color="auto"/>
        <w:left w:val="none" w:sz="0" w:space="0" w:color="auto"/>
        <w:bottom w:val="none" w:sz="0" w:space="0" w:color="auto"/>
        <w:right w:val="none" w:sz="0" w:space="0" w:color="auto"/>
      </w:divBdr>
    </w:div>
    <w:div w:id="400450053">
      <w:bodyDiv w:val="1"/>
      <w:marLeft w:val="0"/>
      <w:marRight w:val="0"/>
      <w:marTop w:val="0"/>
      <w:marBottom w:val="0"/>
      <w:divBdr>
        <w:top w:val="none" w:sz="0" w:space="0" w:color="auto"/>
        <w:left w:val="none" w:sz="0" w:space="0" w:color="auto"/>
        <w:bottom w:val="none" w:sz="0" w:space="0" w:color="auto"/>
        <w:right w:val="none" w:sz="0" w:space="0" w:color="auto"/>
      </w:divBdr>
      <w:divsChild>
        <w:div w:id="797114712">
          <w:marLeft w:val="0"/>
          <w:marRight w:val="0"/>
          <w:marTop w:val="0"/>
          <w:marBottom w:val="0"/>
          <w:divBdr>
            <w:top w:val="none" w:sz="0" w:space="0" w:color="auto"/>
            <w:left w:val="none" w:sz="0" w:space="0" w:color="auto"/>
            <w:bottom w:val="none" w:sz="0" w:space="0" w:color="auto"/>
            <w:right w:val="none" w:sz="0" w:space="0" w:color="auto"/>
          </w:divBdr>
          <w:divsChild>
            <w:div w:id="726345085">
              <w:marLeft w:val="0"/>
              <w:marRight w:val="0"/>
              <w:marTop w:val="0"/>
              <w:marBottom w:val="0"/>
              <w:divBdr>
                <w:top w:val="none" w:sz="0" w:space="0" w:color="auto"/>
                <w:left w:val="none" w:sz="0" w:space="0" w:color="auto"/>
                <w:bottom w:val="none" w:sz="0" w:space="0" w:color="auto"/>
                <w:right w:val="none" w:sz="0" w:space="0" w:color="auto"/>
              </w:divBdr>
              <w:divsChild>
                <w:div w:id="1090933867">
                  <w:marLeft w:val="0"/>
                  <w:marRight w:val="0"/>
                  <w:marTop w:val="0"/>
                  <w:marBottom w:val="0"/>
                  <w:divBdr>
                    <w:top w:val="none" w:sz="0" w:space="0" w:color="auto"/>
                    <w:left w:val="none" w:sz="0" w:space="0" w:color="auto"/>
                    <w:bottom w:val="none" w:sz="0" w:space="0" w:color="auto"/>
                    <w:right w:val="none" w:sz="0" w:space="0" w:color="auto"/>
                  </w:divBdr>
                  <w:divsChild>
                    <w:div w:id="38804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647461">
      <w:bodyDiv w:val="1"/>
      <w:marLeft w:val="0"/>
      <w:marRight w:val="0"/>
      <w:marTop w:val="0"/>
      <w:marBottom w:val="0"/>
      <w:divBdr>
        <w:top w:val="none" w:sz="0" w:space="0" w:color="auto"/>
        <w:left w:val="none" w:sz="0" w:space="0" w:color="auto"/>
        <w:bottom w:val="none" w:sz="0" w:space="0" w:color="auto"/>
        <w:right w:val="none" w:sz="0" w:space="0" w:color="auto"/>
      </w:divBdr>
      <w:divsChild>
        <w:div w:id="300575312">
          <w:marLeft w:val="0"/>
          <w:marRight w:val="0"/>
          <w:marTop w:val="0"/>
          <w:marBottom w:val="0"/>
          <w:divBdr>
            <w:top w:val="none" w:sz="0" w:space="0" w:color="auto"/>
            <w:left w:val="none" w:sz="0" w:space="0" w:color="auto"/>
            <w:bottom w:val="none" w:sz="0" w:space="0" w:color="auto"/>
            <w:right w:val="none" w:sz="0" w:space="0" w:color="auto"/>
          </w:divBdr>
          <w:divsChild>
            <w:div w:id="348142186">
              <w:marLeft w:val="0"/>
              <w:marRight w:val="0"/>
              <w:marTop w:val="0"/>
              <w:marBottom w:val="0"/>
              <w:divBdr>
                <w:top w:val="none" w:sz="0" w:space="0" w:color="auto"/>
                <w:left w:val="none" w:sz="0" w:space="0" w:color="auto"/>
                <w:bottom w:val="none" w:sz="0" w:space="0" w:color="auto"/>
                <w:right w:val="none" w:sz="0" w:space="0" w:color="auto"/>
              </w:divBdr>
              <w:divsChild>
                <w:div w:id="1443306672">
                  <w:marLeft w:val="0"/>
                  <w:marRight w:val="0"/>
                  <w:marTop w:val="0"/>
                  <w:marBottom w:val="0"/>
                  <w:divBdr>
                    <w:top w:val="none" w:sz="0" w:space="0" w:color="auto"/>
                    <w:left w:val="none" w:sz="0" w:space="0" w:color="auto"/>
                    <w:bottom w:val="none" w:sz="0" w:space="0" w:color="auto"/>
                    <w:right w:val="none" w:sz="0" w:space="0" w:color="auto"/>
                  </w:divBdr>
                  <w:divsChild>
                    <w:div w:id="973876076">
                      <w:marLeft w:val="0"/>
                      <w:marRight w:val="0"/>
                      <w:marTop w:val="0"/>
                      <w:marBottom w:val="0"/>
                      <w:divBdr>
                        <w:top w:val="none" w:sz="0" w:space="0" w:color="auto"/>
                        <w:left w:val="none" w:sz="0" w:space="0" w:color="auto"/>
                        <w:bottom w:val="none" w:sz="0" w:space="0" w:color="auto"/>
                        <w:right w:val="none" w:sz="0" w:space="0" w:color="auto"/>
                      </w:divBdr>
                    </w:div>
                  </w:divsChild>
                </w:div>
                <w:div w:id="204952272">
                  <w:marLeft w:val="0"/>
                  <w:marRight w:val="0"/>
                  <w:marTop w:val="0"/>
                  <w:marBottom w:val="0"/>
                  <w:divBdr>
                    <w:top w:val="none" w:sz="0" w:space="0" w:color="auto"/>
                    <w:left w:val="none" w:sz="0" w:space="0" w:color="auto"/>
                    <w:bottom w:val="none" w:sz="0" w:space="0" w:color="auto"/>
                    <w:right w:val="none" w:sz="0" w:space="0" w:color="auto"/>
                  </w:divBdr>
                  <w:divsChild>
                    <w:div w:id="19786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127941">
      <w:bodyDiv w:val="1"/>
      <w:marLeft w:val="0"/>
      <w:marRight w:val="0"/>
      <w:marTop w:val="0"/>
      <w:marBottom w:val="0"/>
      <w:divBdr>
        <w:top w:val="none" w:sz="0" w:space="0" w:color="auto"/>
        <w:left w:val="none" w:sz="0" w:space="0" w:color="auto"/>
        <w:bottom w:val="none" w:sz="0" w:space="0" w:color="auto"/>
        <w:right w:val="none" w:sz="0" w:space="0" w:color="auto"/>
      </w:divBdr>
    </w:div>
    <w:div w:id="1046104177">
      <w:bodyDiv w:val="1"/>
      <w:marLeft w:val="0"/>
      <w:marRight w:val="0"/>
      <w:marTop w:val="0"/>
      <w:marBottom w:val="0"/>
      <w:divBdr>
        <w:top w:val="none" w:sz="0" w:space="0" w:color="auto"/>
        <w:left w:val="none" w:sz="0" w:space="0" w:color="auto"/>
        <w:bottom w:val="none" w:sz="0" w:space="0" w:color="auto"/>
        <w:right w:val="none" w:sz="0" w:space="0" w:color="auto"/>
      </w:divBdr>
    </w:div>
    <w:div w:id="1518763490">
      <w:bodyDiv w:val="1"/>
      <w:marLeft w:val="0"/>
      <w:marRight w:val="0"/>
      <w:marTop w:val="0"/>
      <w:marBottom w:val="0"/>
      <w:divBdr>
        <w:top w:val="none" w:sz="0" w:space="0" w:color="auto"/>
        <w:left w:val="none" w:sz="0" w:space="0" w:color="auto"/>
        <w:bottom w:val="none" w:sz="0" w:space="0" w:color="auto"/>
        <w:right w:val="none" w:sz="0" w:space="0" w:color="auto"/>
      </w:divBdr>
    </w:div>
    <w:div w:id="1602495163">
      <w:bodyDiv w:val="1"/>
      <w:marLeft w:val="0"/>
      <w:marRight w:val="0"/>
      <w:marTop w:val="0"/>
      <w:marBottom w:val="0"/>
      <w:divBdr>
        <w:top w:val="none" w:sz="0" w:space="0" w:color="auto"/>
        <w:left w:val="none" w:sz="0" w:space="0" w:color="auto"/>
        <w:bottom w:val="none" w:sz="0" w:space="0" w:color="auto"/>
        <w:right w:val="none" w:sz="0" w:space="0" w:color="auto"/>
      </w:divBdr>
    </w:div>
    <w:div w:id="177242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81C7B-A5C6-214C-86C6-DEF0408DA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31</Pages>
  <Words>10379</Words>
  <Characters>59166</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Krattenmacher Jochen</dc:creator>
  <cp:keywords/>
  <dc:description/>
  <cp:lastModifiedBy>Manuel Lera Ramírez</cp:lastModifiedBy>
  <cp:revision>22</cp:revision>
  <cp:lastPrinted>2022-01-14T09:09:00Z</cp:lastPrinted>
  <dcterms:created xsi:type="dcterms:W3CDTF">2022-03-09T15:58:00Z</dcterms:created>
  <dcterms:modified xsi:type="dcterms:W3CDTF">2022-03-10T10:38:00Z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http://www.zotero.org/styles/bioscience</vt:lpwstr>
  </property>
  <property fmtid="{D5CDD505-2E9C-101B-9397-08002B2CF9AE}" pid="5" name="Mendeley Recent Style Name 1_1">
    <vt:lpwstr>BioScience</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http://www.zotero.org/styles/ecology-and-society</vt:lpwstr>
  </property>
  <property fmtid="{D5CDD505-2E9C-101B-9397-08002B2CF9AE}" pid="11" name="Mendeley Recent Style Name 4_1">
    <vt:lpwstr>Ecology and Society</vt:lpwstr>
  </property>
  <property fmtid="{D5CDD505-2E9C-101B-9397-08002B2CF9AE}" pid="12" name="Mendeley Recent Style Id 5_1">
    <vt:lpwstr>http://www.zotero.org/styles/environmental-science-and-policy</vt:lpwstr>
  </property>
  <property fmtid="{D5CDD505-2E9C-101B-9397-08002B2CF9AE}" pid="13" name="Mendeley Recent Style Name 5_1">
    <vt:lpwstr>Environmental Science and Policy</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http://www.zotero.org/styles/science-advances</vt:lpwstr>
  </property>
  <property fmtid="{D5CDD505-2E9C-101B-9397-08002B2CF9AE}" pid="21" name="Mendeley Recent Style Name 9_1">
    <vt:lpwstr>Science Advances</vt:lpwstr>
  </property>
  <property fmtid="{D5CDD505-2E9C-101B-9397-08002B2CF9AE}" pid="22" name="Mendeley Document_1">
    <vt:lpwstr>True</vt:lpwstr>
  </property>
  <property fmtid="{D5CDD505-2E9C-101B-9397-08002B2CF9AE}" pid="23" name="Mendeley Unique User Id_1">
    <vt:lpwstr>a1f0d73d-e20c-30b1-8ab5-189e8517f42a</vt:lpwstr>
  </property>
  <property fmtid="{D5CDD505-2E9C-101B-9397-08002B2CF9AE}" pid="24" name="Mendeley Citation Style_1">
    <vt:lpwstr>http://www.zotero.org/styles/bioscience</vt:lpwstr>
  </property>
</Properties>
</file>