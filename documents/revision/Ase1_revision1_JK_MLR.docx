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F55AD" w14:textId="4E1AF8F3" w:rsidR="00013675" w:rsidRPr="000A1BD6" w:rsidRDefault="002F2922" w:rsidP="00013675">
      <w:pPr>
        <w:spacing w:line="360" w:lineRule="auto"/>
        <w:textAlignment w:val="baseline"/>
        <w:rPr>
          <w:rFonts w:ascii="Cambria" w:hAnsi="Cambria" w:cs="Calibri"/>
          <w:sz w:val="28"/>
          <w:szCs w:val="28"/>
        </w:rPr>
      </w:pPr>
      <w:r w:rsidRPr="000A1BD6">
        <w:rPr>
          <w:rFonts w:ascii="Cambria" w:hAnsi="Cambria" w:cs="Calibri"/>
          <w:b/>
          <w:bCs/>
          <w:sz w:val="28"/>
          <w:szCs w:val="28"/>
        </w:rPr>
        <w:t>Ase1 </w:t>
      </w:r>
      <w:r w:rsidR="00E23EC6" w:rsidRPr="000A1BD6">
        <w:rPr>
          <w:rFonts w:ascii="Cambria" w:hAnsi="Cambria" w:cs="Calibri"/>
          <w:b/>
          <w:bCs/>
          <w:color w:val="000000" w:themeColor="text1"/>
          <w:sz w:val="28"/>
          <w:szCs w:val="28"/>
        </w:rPr>
        <w:t>selectively</w:t>
      </w:r>
      <w:r w:rsidR="00E23EC6" w:rsidRPr="000A1BD6" w:rsidDel="00013675">
        <w:rPr>
          <w:rFonts w:ascii="Cambria" w:hAnsi="Cambria" w:cs="Calibri"/>
          <w:b/>
          <w:bCs/>
          <w:color w:val="000000" w:themeColor="text1"/>
          <w:sz w:val="28"/>
          <w:szCs w:val="28"/>
        </w:rPr>
        <w:t xml:space="preserve"> </w:t>
      </w:r>
      <w:r w:rsidRPr="000A1BD6">
        <w:rPr>
          <w:rFonts w:ascii="Cambria" w:hAnsi="Cambria" w:cs="Calibri Light"/>
          <w:b/>
          <w:bCs/>
          <w:color w:val="000000" w:themeColor="text1"/>
          <w:sz w:val="28"/>
          <w:szCs w:val="28"/>
        </w:rPr>
        <w:t xml:space="preserve">increases lifetime of </w:t>
      </w:r>
      <w:r w:rsidRPr="000A1BD6">
        <w:rPr>
          <w:rFonts w:ascii="Cambria" w:hAnsi="Cambria" w:cs="Calibri"/>
          <w:b/>
          <w:bCs/>
          <w:color w:val="000000" w:themeColor="text1"/>
          <w:sz w:val="28"/>
          <w:szCs w:val="28"/>
        </w:rPr>
        <w:t>antiparallel</w:t>
      </w:r>
      <w:r w:rsidR="00013675" w:rsidRPr="000A1BD6">
        <w:rPr>
          <w:rFonts w:ascii="Cambria" w:hAnsi="Cambria" w:cs="Calibri"/>
          <w:b/>
          <w:bCs/>
          <w:sz w:val="28"/>
          <w:szCs w:val="28"/>
        </w:rPr>
        <w:t xml:space="preserve"> </w:t>
      </w:r>
      <w:r w:rsidR="008C71D5">
        <w:rPr>
          <w:rFonts w:ascii="Cambria" w:hAnsi="Cambria" w:cs="Calibri"/>
          <w:b/>
          <w:bCs/>
          <w:sz w:val="28"/>
          <w:szCs w:val="28"/>
        </w:rPr>
        <w:t>microtubule</w:t>
      </w:r>
      <w:r w:rsidR="008C71D5" w:rsidRPr="000A1BD6">
        <w:rPr>
          <w:rFonts w:ascii="Cambria" w:hAnsi="Cambria" w:cs="Calibri"/>
          <w:b/>
          <w:bCs/>
          <w:sz w:val="28"/>
          <w:szCs w:val="28"/>
        </w:rPr>
        <w:t xml:space="preserve"> </w:t>
      </w:r>
      <w:r w:rsidRPr="000A1BD6">
        <w:rPr>
          <w:rFonts w:ascii="Cambria" w:hAnsi="Cambria" w:cs="Calibri"/>
          <w:b/>
          <w:bCs/>
          <w:sz w:val="28"/>
          <w:szCs w:val="28"/>
        </w:rPr>
        <w:t>overlaps</w:t>
      </w:r>
      <w:r w:rsidR="00013675" w:rsidRPr="000A1BD6">
        <w:rPr>
          <w:rFonts w:ascii="Cambria" w:hAnsi="Cambria" w:cs="Calibri"/>
          <w:b/>
          <w:bCs/>
          <w:sz w:val="28"/>
          <w:szCs w:val="28"/>
        </w:rPr>
        <w:t xml:space="preserve"> </w:t>
      </w:r>
    </w:p>
    <w:p w14:paraId="732268FF" w14:textId="3280A9AB" w:rsidR="004E2736" w:rsidRPr="00B2544B" w:rsidRDefault="002F2922" w:rsidP="00013675">
      <w:pPr>
        <w:spacing w:line="360" w:lineRule="auto"/>
        <w:textAlignment w:val="baseline"/>
        <w:rPr>
          <w:rFonts w:ascii="Cambria" w:hAnsi="Cambria" w:cs="Calibri"/>
          <w:sz w:val="22"/>
          <w:vertAlign w:val="superscript"/>
        </w:rPr>
      </w:pPr>
      <w:r w:rsidRPr="000A1BD6">
        <w:rPr>
          <w:rFonts w:ascii="Cambria" w:hAnsi="Cambria" w:cs="Calibri"/>
          <w:sz w:val="22"/>
        </w:rPr>
        <w:t>Jochen Krattenmacher</w:t>
      </w:r>
      <w:r w:rsidR="00F37456" w:rsidRPr="000A1BD6">
        <w:rPr>
          <w:rFonts w:ascii="Cambria" w:hAnsi="Cambria" w:cs="Calibri"/>
          <w:sz w:val="22"/>
          <w:vertAlign w:val="superscript"/>
        </w:rPr>
        <w:t>1</w:t>
      </w:r>
      <w:r w:rsidR="004E2736" w:rsidRPr="000A1BD6">
        <w:rPr>
          <w:rFonts w:ascii="Cambria" w:hAnsi="Cambria" w:cs="Calibri"/>
          <w:sz w:val="22"/>
          <w:vertAlign w:val="superscript"/>
        </w:rPr>
        <w:t>,2</w:t>
      </w:r>
      <w:r w:rsidR="00EB72B6" w:rsidRPr="000A1BD6">
        <w:rPr>
          <w:rFonts w:ascii="Cambria" w:hAnsi="Cambria" w:cs="Calibri"/>
          <w:sz w:val="22"/>
          <w:vertAlign w:val="superscript"/>
        </w:rPr>
        <w:t>,3</w:t>
      </w:r>
      <w:r w:rsidRPr="000A1BD6">
        <w:rPr>
          <w:rFonts w:ascii="Cambria" w:hAnsi="Cambria" w:cs="Calibri"/>
          <w:sz w:val="22"/>
        </w:rPr>
        <w:t>, Manuel Lera Ramirez</w:t>
      </w:r>
      <w:r w:rsidR="00EB72B6" w:rsidRPr="000A1BD6">
        <w:rPr>
          <w:rFonts w:ascii="Cambria" w:hAnsi="Cambria" w:cs="Calibri"/>
          <w:sz w:val="22"/>
          <w:vertAlign w:val="superscript"/>
        </w:rPr>
        <w:t>4</w:t>
      </w:r>
      <w:r w:rsidRPr="000A1BD6">
        <w:rPr>
          <w:rFonts w:ascii="Cambria" w:hAnsi="Cambria" w:cs="Calibri"/>
          <w:sz w:val="22"/>
        </w:rPr>
        <w:t xml:space="preserve">, </w:t>
      </w:r>
      <w:ins w:id="0" w:author="Jochen Krattenmacher" w:date="2023-03-25T17:51:00Z">
        <w:r w:rsidR="002700E3">
          <w:rPr>
            <w:rFonts w:ascii="Cambria" w:hAnsi="Cambria" w:cs="Calibri"/>
            <w:sz w:val="22"/>
          </w:rPr>
          <w:t>Alexand</w:t>
        </w:r>
      </w:ins>
      <w:ins w:id="1" w:author="Jochen Krattenmacher" w:date="2023-03-25T17:52:00Z">
        <w:r w:rsidR="00364B26">
          <w:rPr>
            <w:rFonts w:ascii="Cambria" w:hAnsi="Cambria" w:cs="Calibri"/>
            <w:sz w:val="22"/>
          </w:rPr>
          <w:t>re Beber</w:t>
        </w:r>
        <w:r w:rsidR="00364B26" w:rsidRPr="000A1BD6">
          <w:rPr>
            <w:rFonts w:ascii="Cambria" w:hAnsi="Cambria" w:cs="Calibri"/>
            <w:sz w:val="22"/>
            <w:vertAlign w:val="superscript"/>
          </w:rPr>
          <w:t>1</w:t>
        </w:r>
        <w:r w:rsidR="00364B26">
          <w:rPr>
            <w:rFonts w:ascii="Cambria" w:hAnsi="Cambria" w:cs="Calibri"/>
            <w:sz w:val="22"/>
          </w:rPr>
          <w:t>,</w:t>
        </w:r>
      </w:ins>
      <w:ins w:id="2" w:author="Jochen Krattenmacher" w:date="2023-03-25T17:51:00Z">
        <w:r w:rsidR="002700E3">
          <w:rPr>
            <w:rFonts w:ascii="Cambria" w:hAnsi="Cambria" w:cs="Calibri"/>
            <w:sz w:val="22"/>
          </w:rPr>
          <w:t xml:space="preserve"> </w:t>
        </w:r>
      </w:ins>
      <w:r w:rsidRPr="000A1BD6">
        <w:rPr>
          <w:rFonts w:ascii="Cambria" w:hAnsi="Cambria" w:cs="Calibri"/>
          <w:sz w:val="22"/>
        </w:rPr>
        <w:t>Stepan Herynek</w:t>
      </w:r>
      <w:r w:rsidR="00F37456" w:rsidRPr="000A1BD6">
        <w:rPr>
          <w:rFonts w:ascii="Cambria" w:hAnsi="Cambria" w:cs="Calibri"/>
          <w:sz w:val="22"/>
          <w:vertAlign w:val="superscript"/>
        </w:rPr>
        <w:t>1</w:t>
      </w:r>
      <w:r w:rsidRPr="000A1BD6">
        <w:rPr>
          <w:rFonts w:ascii="Cambria" w:hAnsi="Cambria" w:cs="Calibri"/>
          <w:sz w:val="22"/>
        </w:rPr>
        <w:t xml:space="preserve">, </w:t>
      </w:r>
      <w:proofErr w:type="spellStart"/>
      <w:r w:rsidR="00E23EC6" w:rsidRPr="000A1BD6">
        <w:rPr>
          <w:rFonts w:ascii="Cambria" w:hAnsi="Cambria" w:cs="Calibri"/>
          <w:sz w:val="22"/>
        </w:rPr>
        <w:t>Xiaocheng</w:t>
      </w:r>
      <w:proofErr w:type="spellEnd"/>
      <w:r w:rsidR="00E23EC6" w:rsidRPr="000A1BD6">
        <w:rPr>
          <w:rFonts w:ascii="Cambria" w:hAnsi="Cambria" w:cs="Calibri"/>
          <w:sz w:val="22"/>
        </w:rPr>
        <w:t xml:space="preserve"> Liu</w:t>
      </w:r>
      <w:r w:rsidR="00EB72B6" w:rsidRPr="000A1BD6">
        <w:rPr>
          <w:rFonts w:ascii="Cambria" w:hAnsi="Cambria" w:cs="Calibri"/>
          <w:sz w:val="22"/>
          <w:vertAlign w:val="superscript"/>
        </w:rPr>
        <w:t>5</w:t>
      </w:r>
      <w:r w:rsidR="00E23EC6" w:rsidRPr="000A1BD6">
        <w:rPr>
          <w:rFonts w:ascii="Cambria" w:hAnsi="Cambria" w:cs="Calibri"/>
          <w:sz w:val="22"/>
        </w:rPr>
        <w:t xml:space="preserve">, </w:t>
      </w:r>
      <w:r w:rsidRPr="000A1BD6">
        <w:rPr>
          <w:rFonts w:ascii="Cambria" w:hAnsi="Cambria" w:cs="Calibri"/>
          <w:sz w:val="22"/>
        </w:rPr>
        <w:t>Pavel Neuzil</w:t>
      </w:r>
      <w:r w:rsidR="00EB72B6" w:rsidRPr="000A1BD6">
        <w:rPr>
          <w:rFonts w:ascii="Cambria" w:hAnsi="Cambria" w:cs="Calibri"/>
          <w:sz w:val="22"/>
          <w:vertAlign w:val="superscript"/>
        </w:rPr>
        <w:t>5</w:t>
      </w:r>
      <w:r w:rsidRPr="000A1BD6">
        <w:rPr>
          <w:rFonts w:ascii="Cambria" w:hAnsi="Cambria" w:cs="Calibri"/>
          <w:sz w:val="22"/>
        </w:rPr>
        <w:t>, Francois Nedelec</w:t>
      </w:r>
      <w:r w:rsidR="00EB72B6" w:rsidRPr="000A1BD6">
        <w:rPr>
          <w:rFonts w:ascii="Cambria" w:hAnsi="Cambria" w:cs="Calibri"/>
          <w:sz w:val="22"/>
          <w:vertAlign w:val="superscript"/>
        </w:rPr>
        <w:t>4</w:t>
      </w:r>
      <w:r w:rsidRPr="000A1BD6">
        <w:rPr>
          <w:rFonts w:ascii="Cambria" w:hAnsi="Cambria" w:cs="Calibri"/>
          <w:sz w:val="22"/>
        </w:rPr>
        <w:t>, Stefan Diez</w:t>
      </w:r>
      <w:r w:rsidR="004E2736" w:rsidRPr="000A1BD6">
        <w:rPr>
          <w:rFonts w:ascii="Cambria" w:hAnsi="Cambria" w:cs="Calibri"/>
          <w:sz w:val="22"/>
          <w:vertAlign w:val="superscript"/>
        </w:rPr>
        <w:t>2</w:t>
      </w:r>
      <w:r w:rsidR="00F37456" w:rsidRPr="000A1BD6">
        <w:rPr>
          <w:rFonts w:ascii="Cambria" w:hAnsi="Cambria" w:cs="Calibri"/>
          <w:sz w:val="22"/>
          <w:vertAlign w:val="superscript"/>
        </w:rPr>
        <w:t>,</w:t>
      </w:r>
      <w:r w:rsidR="001E255F" w:rsidRPr="000A1BD6">
        <w:rPr>
          <w:rFonts w:ascii="Cambria" w:hAnsi="Cambria" w:cs="Calibri"/>
          <w:sz w:val="22"/>
          <w:vertAlign w:val="superscript"/>
        </w:rPr>
        <w:t>6,7</w:t>
      </w:r>
      <w:r w:rsidRPr="000A1BD6">
        <w:rPr>
          <w:rFonts w:ascii="Cambria" w:hAnsi="Cambria" w:cs="Calibri"/>
          <w:sz w:val="22"/>
        </w:rPr>
        <w:t>, Marcus Braun</w:t>
      </w:r>
      <w:r w:rsidR="00F37456" w:rsidRPr="000A1BD6">
        <w:rPr>
          <w:rFonts w:ascii="Cambria" w:hAnsi="Cambria" w:cs="Calibri"/>
          <w:sz w:val="22"/>
          <w:vertAlign w:val="superscript"/>
        </w:rPr>
        <w:t>1</w:t>
      </w:r>
      <w:r w:rsidR="001E255F" w:rsidRPr="000A1BD6">
        <w:rPr>
          <w:rFonts w:ascii="Cambria" w:hAnsi="Cambria" w:cs="Calibri"/>
          <w:sz w:val="22"/>
          <w:vertAlign w:val="superscript"/>
        </w:rPr>
        <w:t>*</w:t>
      </w:r>
      <w:r w:rsidRPr="000A1BD6">
        <w:rPr>
          <w:rFonts w:ascii="Cambria" w:hAnsi="Cambria" w:cs="Calibri"/>
          <w:sz w:val="22"/>
        </w:rPr>
        <w:t xml:space="preserve">, </w:t>
      </w:r>
      <w:proofErr w:type="spellStart"/>
      <w:r w:rsidRPr="000A1BD6">
        <w:rPr>
          <w:rFonts w:ascii="Cambria" w:hAnsi="Cambria" w:cs="Calibri"/>
          <w:sz w:val="22"/>
        </w:rPr>
        <w:t>Zdenek</w:t>
      </w:r>
      <w:proofErr w:type="spellEnd"/>
      <w:r w:rsidRPr="000A1BD6">
        <w:rPr>
          <w:rFonts w:ascii="Cambria" w:hAnsi="Cambria" w:cs="Calibri"/>
          <w:sz w:val="22"/>
        </w:rPr>
        <w:t xml:space="preserve"> Lansky</w:t>
      </w:r>
      <w:r w:rsidR="00F37456" w:rsidRPr="000A1BD6">
        <w:rPr>
          <w:rFonts w:ascii="Cambria" w:hAnsi="Cambria" w:cs="Calibri"/>
          <w:sz w:val="22"/>
          <w:vertAlign w:val="superscript"/>
        </w:rPr>
        <w:t>1</w:t>
      </w:r>
      <w:r w:rsidR="001E255F" w:rsidRPr="000A1BD6">
        <w:rPr>
          <w:rFonts w:ascii="Cambria" w:hAnsi="Cambria" w:cs="Calibri"/>
          <w:sz w:val="22"/>
          <w:vertAlign w:val="superscript"/>
        </w:rPr>
        <w:t>*</w:t>
      </w:r>
    </w:p>
    <w:p w14:paraId="47616896" w14:textId="2310B30C" w:rsidR="00F37456" w:rsidRPr="000A1BD6" w:rsidRDefault="6475C7D1" w:rsidP="6475C7D1">
      <w:pPr>
        <w:textAlignment w:val="baseline"/>
        <w:rPr>
          <w:rFonts w:ascii="Cambria" w:hAnsi="Cambria" w:cs="Calibri"/>
          <w:sz w:val="22"/>
        </w:rPr>
      </w:pPr>
      <w:r w:rsidRPr="6475C7D1">
        <w:rPr>
          <w:rFonts w:ascii="Cambria" w:hAnsi="Cambria" w:cs="Calibri"/>
          <w:sz w:val="22"/>
          <w:szCs w:val="22"/>
          <w:vertAlign w:val="superscript"/>
        </w:rPr>
        <w:t>1</w:t>
      </w:r>
      <w:r w:rsidRPr="6475C7D1">
        <w:rPr>
          <w:rFonts w:ascii="Cambria" w:hAnsi="Cambria" w:cs="Calibri"/>
          <w:sz w:val="22"/>
          <w:szCs w:val="22"/>
        </w:rPr>
        <w:t xml:space="preserve"> Institute of Biotechnology, Czech Academy of Sciences, BIOCEV, 25250 </w:t>
      </w:r>
      <w:proofErr w:type="spellStart"/>
      <w:r w:rsidRPr="6475C7D1">
        <w:rPr>
          <w:rFonts w:ascii="Cambria" w:hAnsi="Cambria" w:cs="Calibri"/>
          <w:sz w:val="22"/>
          <w:szCs w:val="22"/>
        </w:rPr>
        <w:t>Vestec</w:t>
      </w:r>
      <w:proofErr w:type="spellEnd"/>
      <w:r w:rsidRPr="6475C7D1">
        <w:rPr>
          <w:rFonts w:ascii="Cambria" w:hAnsi="Cambria" w:cs="Calibri"/>
          <w:sz w:val="22"/>
          <w:szCs w:val="22"/>
        </w:rPr>
        <w:t>, Czechia</w:t>
      </w:r>
    </w:p>
    <w:p w14:paraId="2A4A186E" w14:textId="1F5C5EAE" w:rsidR="004E2736" w:rsidRPr="000A1BD6" w:rsidRDefault="00F37456" w:rsidP="00D06149">
      <w:pPr>
        <w:textAlignment w:val="baseline"/>
        <w:rPr>
          <w:rFonts w:ascii="Cambria" w:hAnsi="Cambria" w:cs="Calibri"/>
          <w:sz w:val="22"/>
        </w:rPr>
      </w:pPr>
      <w:r w:rsidRPr="000A1BD6">
        <w:rPr>
          <w:rFonts w:ascii="Cambria" w:hAnsi="Cambria" w:cs="Calibri"/>
          <w:sz w:val="22"/>
          <w:vertAlign w:val="superscript"/>
        </w:rPr>
        <w:t>2</w:t>
      </w:r>
      <w:r w:rsidRPr="000A1BD6">
        <w:rPr>
          <w:rFonts w:ascii="Cambria" w:hAnsi="Cambria" w:cs="Calibri"/>
          <w:sz w:val="22"/>
        </w:rPr>
        <w:t xml:space="preserve"> </w:t>
      </w:r>
      <w:r w:rsidR="004E2736" w:rsidRPr="000A1BD6">
        <w:rPr>
          <w:rFonts w:ascii="Cambria" w:hAnsi="Cambria" w:cs="Calibri"/>
          <w:sz w:val="22"/>
        </w:rPr>
        <w:t xml:space="preserve">B CUBE - Center of Molecular Bioengineering and Cluster of Excellence Physics of Life, </w:t>
      </w:r>
      <w:proofErr w:type="spellStart"/>
      <w:r w:rsidR="004E2736" w:rsidRPr="000A1BD6">
        <w:rPr>
          <w:rFonts w:ascii="Cambria" w:hAnsi="Cambria" w:cs="Calibri"/>
          <w:sz w:val="22"/>
        </w:rPr>
        <w:t>Technische</w:t>
      </w:r>
      <w:proofErr w:type="spellEnd"/>
      <w:r w:rsidR="004E2736" w:rsidRPr="000A1BD6">
        <w:rPr>
          <w:rFonts w:ascii="Cambria" w:hAnsi="Cambria" w:cs="Calibri"/>
          <w:sz w:val="22"/>
        </w:rPr>
        <w:t xml:space="preserve"> </w:t>
      </w:r>
      <w:proofErr w:type="spellStart"/>
      <w:r w:rsidR="004E2736" w:rsidRPr="000A1BD6">
        <w:rPr>
          <w:rFonts w:ascii="Cambria" w:hAnsi="Cambria" w:cs="Calibri"/>
          <w:sz w:val="22"/>
        </w:rPr>
        <w:t>Universität</w:t>
      </w:r>
      <w:proofErr w:type="spellEnd"/>
      <w:r w:rsidR="004E2736" w:rsidRPr="000A1BD6">
        <w:rPr>
          <w:rFonts w:ascii="Cambria" w:hAnsi="Cambria" w:cs="Calibri"/>
          <w:sz w:val="22"/>
        </w:rPr>
        <w:t xml:space="preserve"> Dresden, 01307 Dresden, Germany. </w:t>
      </w:r>
    </w:p>
    <w:p w14:paraId="35A8FCCC" w14:textId="417BDBAC" w:rsidR="00EB72B6" w:rsidRPr="000A1BD6" w:rsidRDefault="00EB72B6" w:rsidP="00D06149">
      <w:pPr>
        <w:textAlignment w:val="baseline"/>
        <w:rPr>
          <w:rFonts w:ascii="Cambria" w:hAnsi="Cambria" w:cs="Calibri"/>
          <w:sz w:val="22"/>
        </w:rPr>
      </w:pPr>
      <w:r w:rsidRPr="000A1BD6">
        <w:rPr>
          <w:rFonts w:ascii="Cambria" w:hAnsi="Cambria" w:cs="Calibri"/>
          <w:sz w:val="22"/>
          <w:vertAlign w:val="superscript"/>
        </w:rPr>
        <w:t>3</w:t>
      </w:r>
      <w:r w:rsidRPr="000A1BD6">
        <w:rPr>
          <w:rFonts w:ascii="Cambria" w:hAnsi="Cambria" w:cs="Calibri"/>
          <w:sz w:val="22"/>
        </w:rPr>
        <w:t xml:space="preserve"> Faculty of Science, Charles University in Prague, 12800 Prague, Czech Republic.</w:t>
      </w:r>
    </w:p>
    <w:p w14:paraId="3DEBF48A" w14:textId="5DBEA1D3" w:rsidR="00F37456" w:rsidRPr="000A1BD6" w:rsidRDefault="00EB72B6" w:rsidP="00D06149">
      <w:pPr>
        <w:textAlignment w:val="baseline"/>
        <w:rPr>
          <w:rFonts w:ascii="Cambria" w:hAnsi="Cambria" w:cs="Calibri"/>
          <w:sz w:val="22"/>
        </w:rPr>
      </w:pPr>
      <w:r w:rsidRPr="000A1BD6">
        <w:rPr>
          <w:rFonts w:ascii="Cambria" w:hAnsi="Cambria" w:cs="Calibri"/>
          <w:sz w:val="22"/>
          <w:vertAlign w:val="superscript"/>
        </w:rPr>
        <w:t>4</w:t>
      </w:r>
      <w:r w:rsidR="00F37456" w:rsidRPr="000A1BD6">
        <w:rPr>
          <w:rFonts w:ascii="Cambria" w:hAnsi="Cambria" w:cs="Calibri"/>
          <w:sz w:val="22"/>
        </w:rPr>
        <w:t xml:space="preserve"> </w:t>
      </w:r>
      <w:r w:rsidR="004E2736" w:rsidRPr="000A1BD6">
        <w:rPr>
          <w:rFonts w:ascii="Cambria" w:hAnsi="Cambria" w:cs="Calibri"/>
          <w:sz w:val="22"/>
        </w:rPr>
        <w:t>Sainsbury Laboratory Cambridge, University of Cambridge, UK</w:t>
      </w:r>
    </w:p>
    <w:p w14:paraId="03DC0D01" w14:textId="755310D6" w:rsidR="00F37456" w:rsidRPr="000A1BD6" w:rsidRDefault="00EB72B6" w:rsidP="00D06149">
      <w:pPr>
        <w:textAlignment w:val="baseline"/>
        <w:rPr>
          <w:rFonts w:ascii="Cambria" w:hAnsi="Cambria" w:cs="Calibri"/>
          <w:sz w:val="22"/>
        </w:rPr>
      </w:pPr>
      <w:r w:rsidRPr="000A1BD6">
        <w:rPr>
          <w:rFonts w:ascii="Cambria" w:hAnsi="Cambria" w:cs="Calibri"/>
          <w:sz w:val="22"/>
          <w:vertAlign w:val="superscript"/>
        </w:rPr>
        <w:t>5</w:t>
      </w:r>
      <w:r w:rsidR="00F37456" w:rsidRPr="000A1BD6">
        <w:rPr>
          <w:rFonts w:ascii="Cambria" w:hAnsi="Cambria" w:cs="Calibri"/>
          <w:sz w:val="22"/>
        </w:rPr>
        <w:t xml:space="preserve"> </w:t>
      </w:r>
      <w:r w:rsidR="004E2736" w:rsidRPr="000A1BD6">
        <w:rPr>
          <w:rFonts w:ascii="Cambria" w:hAnsi="Cambria" w:cs="Calibri"/>
          <w:sz w:val="22"/>
        </w:rPr>
        <w:t>School of Mechanical Engineering, Department of Microsystem Engineering, Northwestern Polytechnical University, Xi’an, Shaanxi 710072, P. R. China</w:t>
      </w:r>
    </w:p>
    <w:p w14:paraId="6A039EB1" w14:textId="0EB9E53F" w:rsidR="002F2922" w:rsidRPr="00194B61" w:rsidRDefault="001E255F" w:rsidP="00BC55F8">
      <w:pPr>
        <w:textAlignment w:val="baseline"/>
        <w:rPr>
          <w:rFonts w:ascii="Cambria" w:hAnsi="Cambria" w:cs="Calibri"/>
          <w:sz w:val="22"/>
        </w:rPr>
      </w:pPr>
      <w:r w:rsidRPr="00194B61">
        <w:rPr>
          <w:rFonts w:ascii="Cambria" w:hAnsi="Cambria" w:cs="Calibri"/>
          <w:sz w:val="22"/>
          <w:vertAlign w:val="superscript"/>
        </w:rPr>
        <w:t>6</w:t>
      </w:r>
      <w:r w:rsidR="00F37456" w:rsidRPr="00194B61">
        <w:rPr>
          <w:rFonts w:ascii="Cambria" w:hAnsi="Cambria" w:cs="Calibri"/>
          <w:sz w:val="22"/>
        </w:rPr>
        <w:t xml:space="preserve"> Max Planck Institute of Molecular Cell Biology and Genetics, 01307 Dresden, Germany</w:t>
      </w:r>
    </w:p>
    <w:p w14:paraId="71602ACD" w14:textId="691941AC" w:rsidR="001E255F" w:rsidRPr="00194B61" w:rsidRDefault="001E255F" w:rsidP="00BC55F8">
      <w:pPr>
        <w:textAlignment w:val="baseline"/>
        <w:rPr>
          <w:rFonts w:ascii="Cambria" w:hAnsi="Cambria" w:cs="Calibri Light"/>
          <w:sz w:val="22"/>
        </w:rPr>
      </w:pPr>
      <w:r w:rsidRPr="00194B61">
        <w:rPr>
          <w:rFonts w:ascii="Cambria" w:hAnsi="Cambria" w:cs="Calibri"/>
          <w:sz w:val="22"/>
          <w:vertAlign w:val="superscript"/>
        </w:rPr>
        <w:t xml:space="preserve">7 </w:t>
      </w:r>
      <w:r w:rsidRPr="00194B61">
        <w:rPr>
          <w:rFonts w:ascii="Cambria" w:hAnsi="Cambria" w:cs="Calibri Light"/>
          <w:sz w:val="22"/>
        </w:rPr>
        <w:t xml:space="preserve">Cluster of Excellence Physics of Life, </w:t>
      </w:r>
      <w:proofErr w:type="spellStart"/>
      <w:r w:rsidRPr="00194B61">
        <w:rPr>
          <w:rFonts w:ascii="Cambria" w:hAnsi="Cambria" w:cs="Calibri Light"/>
          <w:sz w:val="22"/>
        </w:rPr>
        <w:t>Technische</w:t>
      </w:r>
      <w:proofErr w:type="spellEnd"/>
      <w:r w:rsidRPr="00194B61">
        <w:rPr>
          <w:rFonts w:ascii="Cambria" w:hAnsi="Cambria" w:cs="Calibri Light"/>
          <w:sz w:val="22"/>
        </w:rPr>
        <w:t xml:space="preserve"> </w:t>
      </w:r>
      <w:proofErr w:type="spellStart"/>
      <w:r w:rsidRPr="00194B61">
        <w:rPr>
          <w:rFonts w:ascii="Cambria" w:hAnsi="Cambria" w:cs="Calibri Light"/>
          <w:sz w:val="22"/>
        </w:rPr>
        <w:t>Universität</w:t>
      </w:r>
      <w:proofErr w:type="spellEnd"/>
      <w:r w:rsidRPr="00194B61">
        <w:rPr>
          <w:rFonts w:ascii="Cambria" w:hAnsi="Cambria" w:cs="Calibri Light"/>
          <w:sz w:val="22"/>
        </w:rPr>
        <w:t xml:space="preserve"> Dresden, Dresden, Germany.</w:t>
      </w:r>
    </w:p>
    <w:p w14:paraId="028A93CE" w14:textId="0B3D2A25" w:rsidR="00BE67DF" w:rsidRDefault="001E255F" w:rsidP="00BC55F8">
      <w:pPr>
        <w:textAlignment w:val="baseline"/>
        <w:rPr>
          <w:rFonts w:ascii="Cambria" w:hAnsi="Cambria" w:cs="Calibri Light"/>
          <w:sz w:val="22"/>
        </w:rPr>
      </w:pPr>
      <w:r w:rsidRPr="00194B61">
        <w:rPr>
          <w:rFonts w:ascii="Cambria" w:hAnsi="Cambria" w:cs="Calibri Light"/>
          <w:sz w:val="22"/>
        </w:rPr>
        <w:t xml:space="preserve">* marcus.braun@ibt.cas.cz, </w:t>
      </w:r>
      <w:r w:rsidR="00B2544B" w:rsidRPr="00920A48">
        <w:rPr>
          <w:rFonts w:ascii="Cambria" w:hAnsi="Cambria" w:cs="Calibri Light"/>
          <w:sz w:val="22"/>
        </w:rPr>
        <w:t>zdenek.lansky@ibt.cas.cz</w:t>
      </w:r>
    </w:p>
    <w:p w14:paraId="7FB288CE" w14:textId="77777777" w:rsidR="00B2544B" w:rsidRPr="00B2544B" w:rsidRDefault="00B2544B" w:rsidP="00BC55F8">
      <w:pPr>
        <w:textAlignment w:val="baseline"/>
        <w:rPr>
          <w:rFonts w:ascii="Cambria" w:hAnsi="Cambria" w:cs="Calibri Light"/>
          <w:sz w:val="22"/>
        </w:rPr>
      </w:pPr>
    </w:p>
    <w:p w14:paraId="75477A9B" w14:textId="77777777" w:rsidR="00CC04BB" w:rsidRDefault="002F2922" w:rsidP="00D06149">
      <w:pPr>
        <w:spacing w:line="360" w:lineRule="auto"/>
        <w:jc w:val="both"/>
        <w:textAlignment w:val="baseline"/>
        <w:rPr>
          <w:rFonts w:ascii="Cambria" w:hAnsi="Cambria" w:cs="Calibri Light"/>
          <w:color w:val="2F5496"/>
          <w:sz w:val="22"/>
        </w:rPr>
      </w:pPr>
      <w:r w:rsidRPr="000A1BD6">
        <w:rPr>
          <w:rFonts w:ascii="Cambria" w:hAnsi="Cambria" w:cs="Calibri Light"/>
          <w:b/>
          <w:bCs/>
          <w:color w:val="2F5496"/>
          <w:sz w:val="22"/>
        </w:rPr>
        <w:t>Abstract</w:t>
      </w:r>
      <w:r w:rsidR="0042450E" w:rsidRPr="000A1BD6">
        <w:rPr>
          <w:rFonts w:ascii="Cambria" w:hAnsi="Cambria" w:cs="Calibri Light"/>
          <w:color w:val="2F5496"/>
          <w:sz w:val="22"/>
        </w:rPr>
        <w:t xml:space="preserve"> </w:t>
      </w:r>
    </w:p>
    <w:p w14:paraId="5EB1EAEE" w14:textId="153E3490" w:rsidR="002F2922" w:rsidRDefault="00D946DD" w:rsidP="00D06149">
      <w:pPr>
        <w:spacing w:line="360" w:lineRule="auto"/>
        <w:jc w:val="both"/>
        <w:textAlignment w:val="baseline"/>
        <w:rPr>
          <w:rFonts w:ascii="Cambria" w:hAnsi="Cambria" w:cs="Calibri"/>
          <w:sz w:val="22"/>
        </w:rPr>
      </w:pPr>
      <w:r w:rsidRPr="000A1BD6">
        <w:rPr>
          <w:rFonts w:ascii="Cambria" w:hAnsi="Cambria" w:cs="Calibri"/>
          <w:sz w:val="22"/>
        </w:rPr>
        <w:t>Microtubules (MT</w:t>
      </w:r>
      <w:r w:rsidR="0032138C" w:rsidRPr="000A1BD6">
        <w:rPr>
          <w:rFonts w:ascii="Cambria" w:hAnsi="Cambria" w:cs="Calibri"/>
          <w:sz w:val="22"/>
        </w:rPr>
        <w:t>s</w:t>
      </w:r>
      <w:r w:rsidRPr="000A1BD6">
        <w:rPr>
          <w:rFonts w:ascii="Cambria" w:hAnsi="Cambria" w:cs="Calibri"/>
          <w:sz w:val="22"/>
        </w:rPr>
        <w:t>)</w:t>
      </w:r>
      <w:r w:rsidR="0032138C" w:rsidRPr="000A1BD6">
        <w:rPr>
          <w:rFonts w:ascii="Cambria" w:hAnsi="Cambria" w:cs="Calibri"/>
          <w:sz w:val="22"/>
        </w:rPr>
        <w:t xml:space="preserve"> are </w:t>
      </w:r>
      <w:r w:rsidR="00087E81" w:rsidRPr="000A1BD6">
        <w:rPr>
          <w:rFonts w:ascii="Cambria" w:hAnsi="Cambria" w:cs="Calibri"/>
          <w:sz w:val="22"/>
        </w:rPr>
        <w:t xml:space="preserve">dynamically instable </w:t>
      </w:r>
      <w:r w:rsidR="0032138C" w:rsidRPr="000A1BD6">
        <w:rPr>
          <w:rFonts w:ascii="Cambria" w:hAnsi="Cambria" w:cs="Calibri"/>
          <w:sz w:val="22"/>
        </w:rPr>
        <w:t>polar biopolymers</w:t>
      </w:r>
      <w:r w:rsidR="00A50159" w:rsidRPr="000A1BD6">
        <w:rPr>
          <w:rFonts w:ascii="Cambria" w:hAnsi="Cambria" w:cs="Calibri"/>
          <w:sz w:val="22"/>
        </w:rPr>
        <w:t xml:space="preserve"> </w:t>
      </w:r>
      <w:r w:rsidR="00413587" w:rsidRPr="000A1BD6">
        <w:rPr>
          <w:rFonts w:ascii="Cambria" w:hAnsi="Cambria" w:cs="Calibri"/>
          <w:sz w:val="22"/>
        </w:rPr>
        <w:t>switch</w:t>
      </w:r>
      <w:r w:rsidR="00A50159" w:rsidRPr="000A1BD6">
        <w:rPr>
          <w:rFonts w:ascii="Cambria" w:hAnsi="Cambria" w:cs="Calibri"/>
          <w:sz w:val="22"/>
        </w:rPr>
        <w:t>ing</w:t>
      </w:r>
      <w:r w:rsidR="00413587" w:rsidRPr="000A1BD6">
        <w:rPr>
          <w:rFonts w:ascii="Cambria" w:hAnsi="Cambria" w:cs="Calibri"/>
          <w:sz w:val="22"/>
        </w:rPr>
        <w:t xml:space="preserve"> between periods of polymerization and depolymerization</w:t>
      </w:r>
      <w:r w:rsidR="00526451" w:rsidRPr="000A1BD6">
        <w:rPr>
          <w:rFonts w:ascii="Cambria" w:hAnsi="Cambria" w:cs="Calibri"/>
          <w:sz w:val="22"/>
        </w:rPr>
        <w:t xml:space="preserve">. In </w:t>
      </w:r>
      <w:r w:rsidR="001D2D43" w:rsidRPr="000A1BD6">
        <w:rPr>
          <w:rFonts w:ascii="Cambria" w:hAnsi="Cambria" w:cs="Calibri"/>
          <w:sz w:val="22"/>
        </w:rPr>
        <w:t xml:space="preserve">presence of </w:t>
      </w:r>
      <w:r w:rsidRPr="000A1BD6">
        <w:rPr>
          <w:rFonts w:ascii="Cambria" w:hAnsi="Cambria" w:cs="Calibri"/>
          <w:sz w:val="22"/>
        </w:rPr>
        <w:t>MT</w:t>
      </w:r>
      <w:r w:rsidR="001D2D43" w:rsidRPr="000A1BD6">
        <w:rPr>
          <w:rFonts w:ascii="Cambria" w:hAnsi="Cambria" w:cs="Calibri"/>
          <w:sz w:val="22"/>
        </w:rPr>
        <w:t>-</w:t>
      </w:r>
      <w:r w:rsidR="00870578" w:rsidRPr="000A1BD6">
        <w:rPr>
          <w:rFonts w:ascii="Cambria" w:hAnsi="Cambria" w:cs="Calibri"/>
          <w:sz w:val="22"/>
        </w:rPr>
        <w:t xml:space="preserve">crosslinking </w:t>
      </w:r>
      <w:r w:rsidR="001D2D43" w:rsidRPr="000A1BD6">
        <w:rPr>
          <w:rFonts w:ascii="Cambria" w:hAnsi="Cambria" w:cs="Calibri"/>
          <w:sz w:val="22"/>
        </w:rPr>
        <w:t>proteins</w:t>
      </w:r>
      <w:r w:rsidR="00A50159" w:rsidRPr="000A1BD6">
        <w:rPr>
          <w:rFonts w:ascii="Cambria" w:hAnsi="Cambria" w:cs="Calibri"/>
          <w:sz w:val="22"/>
        </w:rPr>
        <w:t>,</w:t>
      </w:r>
      <w:r w:rsidR="00526451" w:rsidRPr="000A1BD6">
        <w:rPr>
          <w:rFonts w:ascii="Cambria" w:hAnsi="Cambria" w:cs="Calibri"/>
          <w:sz w:val="22"/>
        </w:rPr>
        <w:t xml:space="preserve"> </w:t>
      </w:r>
      <w:r w:rsidRPr="000A1BD6">
        <w:rPr>
          <w:rFonts w:ascii="Cambria" w:hAnsi="Cambria" w:cs="Calibri"/>
          <w:sz w:val="22"/>
        </w:rPr>
        <w:t>MT</w:t>
      </w:r>
      <w:r w:rsidR="00526451" w:rsidRPr="000A1BD6">
        <w:rPr>
          <w:rFonts w:ascii="Cambria" w:hAnsi="Cambria" w:cs="Calibri"/>
          <w:sz w:val="22"/>
        </w:rPr>
        <w:t xml:space="preserve">s </w:t>
      </w:r>
      <w:r w:rsidR="002064A5" w:rsidRPr="000A1BD6">
        <w:rPr>
          <w:rFonts w:ascii="Cambria" w:hAnsi="Cambria" w:cs="Calibri"/>
          <w:sz w:val="22"/>
        </w:rPr>
        <w:t xml:space="preserve">form overlaps and </w:t>
      </w:r>
      <w:r w:rsidR="0032138C" w:rsidRPr="000A1BD6">
        <w:rPr>
          <w:rFonts w:ascii="Cambria" w:hAnsi="Cambria" w:cs="Calibri"/>
          <w:sz w:val="22"/>
        </w:rPr>
        <w:t xml:space="preserve">self-assemble </w:t>
      </w:r>
      <w:r w:rsidR="00526451" w:rsidRPr="000A1BD6">
        <w:rPr>
          <w:rFonts w:ascii="Cambria" w:hAnsi="Cambria" w:cs="Calibri"/>
          <w:sz w:val="22"/>
        </w:rPr>
        <w:t xml:space="preserve">reversibly </w:t>
      </w:r>
      <w:r w:rsidR="0032138C" w:rsidRPr="000A1BD6">
        <w:rPr>
          <w:rFonts w:ascii="Cambria" w:hAnsi="Cambria" w:cs="Calibri"/>
          <w:sz w:val="22"/>
        </w:rPr>
        <w:t>into</w:t>
      </w:r>
      <w:r w:rsidR="008C71D5">
        <w:rPr>
          <w:rFonts w:ascii="Cambria" w:hAnsi="Cambria" w:cs="Calibri"/>
          <w:sz w:val="22"/>
        </w:rPr>
        <w:t xml:space="preserve"> complex</w:t>
      </w:r>
      <w:r w:rsidR="0032138C" w:rsidRPr="000A1BD6">
        <w:rPr>
          <w:rFonts w:ascii="Cambria" w:hAnsi="Cambria" w:cs="Calibri"/>
          <w:sz w:val="22"/>
        </w:rPr>
        <w:t xml:space="preserve"> </w:t>
      </w:r>
      <w:r w:rsidR="00DA4026">
        <w:rPr>
          <w:rFonts w:ascii="Cambria" w:hAnsi="Cambria" w:cs="Calibri"/>
          <w:sz w:val="22"/>
        </w:rPr>
        <w:t>indispensable</w:t>
      </w:r>
      <w:r w:rsidR="0046502C" w:rsidRPr="000A1BD6">
        <w:rPr>
          <w:rFonts w:ascii="Cambria" w:hAnsi="Cambria" w:cs="Calibri"/>
          <w:sz w:val="22"/>
        </w:rPr>
        <w:t xml:space="preserve"> </w:t>
      </w:r>
      <w:r w:rsidR="0032138C" w:rsidRPr="000A1BD6">
        <w:rPr>
          <w:rFonts w:ascii="Cambria" w:hAnsi="Cambria" w:cs="Calibri"/>
          <w:sz w:val="22"/>
        </w:rPr>
        <w:t>networks</w:t>
      </w:r>
      <w:r w:rsidR="00DE35B9" w:rsidRPr="000A1BD6">
        <w:rPr>
          <w:rFonts w:ascii="Cambria" w:hAnsi="Cambria" w:cs="Calibri"/>
          <w:sz w:val="22"/>
        </w:rPr>
        <w:t>,</w:t>
      </w:r>
      <w:r w:rsidR="0032138C" w:rsidRPr="000A1BD6">
        <w:rPr>
          <w:rFonts w:ascii="Cambria" w:hAnsi="Cambria" w:cs="Calibri"/>
          <w:sz w:val="22"/>
        </w:rPr>
        <w:t xml:space="preserve"> such as </w:t>
      </w:r>
      <w:r w:rsidR="00526451" w:rsidRPr="000A1BD6">
        <w:rPr>
          <w:rFonts w:ascii="Cambria" w:hAnsi="Cambria" w:cs="Calibri"/>
          <w:sz w:val="22"/>
        </w:rPr>
        <w:t xml:space="preserve">the </w:t>
      </w:r>
      <w:r w:rsidR="003177AF" w:rsidRPr="000A1BD6">
        <w:rPr>
          <w:rFonts w:ascii="Cambria" w:hAnsi="Cambria" w:cs="Calibri"/>
          <w:sz w:val="22"/>
        </w:rPr>
        <w:t xml:space="preserve">bipolar </w:t>
      </w:r>
      <w:r w:rsidR="0032138C" w:rsidRPr="000A1BD6">
        <w:rPr>
          <w:rFonts w:ascii="Cambria" w:hAnsi="Cambria" w:cs="Calibri"/>
          <w:sz w:val="22"/>
        </w:rPr>
        <w:t xml:space="preserve">mitotic spindle. </w:t>
      </w:r>
      <w:r w:rsidR="00CC553E" w:rsidRPr="000A1BD6">
        <w:rPr>
          <w:rFonts w:ascii="Cambria" w:hAnsi="Cambria" w:cs="Calibri"/>
          <w:sz w:val="22"/>
        </w:rPr>
        <w:t xml:space="preserve">Differential regulation of </w:t>
      </w:r>
      <w:r w:rsidRPr="000A1BD6">
        <w:rPr>
          <w:rFonts w:ascii="Cambria" w:hAnsi="Cambria" w:cs="Calibri"/>
          <w:sz w:val="22"/>
        </w:rPr>
        <w:t>MT</w:t>
      </w:r>
      <w:r w:rsidR="00CC553E" w:rsidRPr="000A1BD6">
        <w:rPr>
          <w:rFonts w:ascii="Cambria" w:hAnsi="Cambria" w:cs="Calibri"/>
          <w:sz w:val="22"/>
        </w:rPr>
        <w:t xml:space="preserve"> stability in parallel and antiparallel overlaps is essential for the integrity of these networks. </w:t>
      </w:r>
      <w:r w:rsidR="007D5DE7">
        <w:rPr>
          <w:rFonts w:ascii="Cambria" w:hAnsi="Cambria" w:cs="Calibri"/>
          <w:sz w:val="22"/>
        </w:rPr>
        <w:t xml:space="preserve">Diffusible </w:t>
      </w:r>
      <w:r w:rsidRPr="000A1BD6">
        <w:rPr>
          <w:rFonts w:ascii="Cambria" w:hAnsi="Cambria" w:cs="Calibri"/>
          <w:sz w:val="22"/>
        </w:rPr>
        <w:t>MT</w:t>
      </w:r>
      <w:r w:rsidR="001D2D43" w:rsidRPr="000A1BD6">
        <w:rPr>
          <w:rFonts w:ascii="Cambria" w:hAnsi="Cambria" w:cs="Calibri"/>
          <w:sz w:val="22"/>
        </w:rPr>
        <w:t xml:space="preserve"> crosslinker</w:t>
      </w:r>
      <w:r w:rsidR="003177AF" w:rsidRPr="000A1BD6">
        <w:rPr>
          <w:rFonts w:ascii="Cambria" w:hAnsi="Cambria" w:cs="Calibri"/>
          <w:sz w:val="22"/>
        </w:rPr>
        <w:t>s</w:t>
      </w:r>
      <w:r w:rsidR="00CC553E" w:rsidRPr="000A1BD6">
        <w:rPr>
          <w:rFonts w:ascii="Cambria" w:hAnsi="Cambria" w:cs="Calibri"/>
          <w:sz w:val="22"/>
        </w:rPr>
        <w:t xml:space="preserve"> of </w:t>
      </w:r>
      <w:r w:rsidR="005E5202" w:rsidRPr="000A1BD6">
        <w:rPr>
          <w:rFonts w:ascii="Cambria" w:hAnsi="Cambria" w:cs="Calibri"/>
          <w:sz w:val="22"/>
        </w:rPr>
        <w:t>the Ase1</w:t>
      </w:r>
      <w:r w:rsidR="00CC553E" w:rsidRPr="000A1BD6">
        <w:rPr>
          <w:rFonts w:ascii="Cambria" w:hAnsi="Cambria" w:cs="Calibri"/>
          <w:sz w:val="22"/>
        </w:rPr>
        <w:t>/MAP65</w:t>
      </w:r>
      <w:r w:rsidR="00D37995" w:rsidRPr="000A1BD6">
        <w:rPr>
          <w:rFonts w:ascii="Cambria" w:hAnsi="Cambria" w:cs="Calibri"/>
          <w:sz w:val="22"/>
        </w:rPr>
        <w:t>/</w:t>
      </w:r>
      <w:r w:rsidR="005629A2">
        <w:rPr>
          <w:rFonts w:ascii="Cambria" w:hAnsi="Cambria" w:cs="Calibri"/>
          <w:sz w:val="22"/>
        </w:rPr>
        <w:t>PRC1</w:t>
      </w:r>
      <w:r w:rsidR="00CC553E" w:rsidRPr="000A1BD6">
        <w:rPr>
          <w:rFonts w:ascii="Cambria" w:hAnsi="Cambria" w:cs="Calibri"/>
          <w:sz w:val="22"/>
        </w:rPr>
        <w:t xml:space="preserve"> family</w:t>
      </w:r>
      <w:r w:rsidR="003177AF" w:rsidRPr="000A1BD6">
        <w:rPr>
          <w:rFonts w:ascii="Cambria" w:hAnsi="Cambria" w:cs="Calibri"/>
          <w:sz w:val="22"/>
        </w:rPr>
        <w:t xml:space="preserve"> </w:t>
      </w:r>
      <w:r w:rsidR="00630E45" w:rsidRPr="000A1BD6">
        <w:rPr>
          <w:rFonts w:ascii="Cambria" w:hAnsi="Cambria" w:cs="Calibri"/>
          <w:sz w:val="22"/>
          <w:shd w:val="clear" w:color="auto" w:fill="FFFFFF"/>
        </w:rPr>
        <w:t xml:space="preserve">associate with different affinities with </w:t>
      </w:r>
      <w:r w:rsidR="001D2D43" w:rsidRPr="000A1BD6">
        <w:rPr>
          <w:rFonts w:ascii="Cambria" w:hAnsi="Cambria" w:cs="Calibri"/>
          <w:sz w:val="22"/>
          <w:shd w:val="clear" w:color="auto" w:fill="FFFFFF"/>
        </w:rPr>
        <w:t>parallel and antiparallel overlaps</w:t>
      </w:r>
      <w:r w:rsidR="00CC553E" w:rsidRPr="000A1BD6">
        <w:rPr>
          <w:rFonts w:ascii="Cambria" w:hAnsi="Cambria" w:cs="Calibri"/>
          <w:sz w:val="22"/>
          <w:shd w:val="clear" w:color="auto" w:fill="FFFFFF"/>
        </w:rPr>
        <w:t xml:space="preserve"> providing a </w:t>
      </w:r>
      <w:r w:rsidR="0046502C">
        <w:rPr>
          <w:rFonts w:ascii="Cambria" w:hAnsi="Cambria" w:cs="Calibri"/>
          <w:sz w:val="22"/>
          <w:shd w:val="clear" w:color="auto" w:fill="FFFFFF"/>
        </w:rPr>
        <w:t>basis</w:t>
      </w:r>
      <w:r w:rsidR="0046502C" w:rsidRPr="000A1BD6">
        <w:rPr>
          <w:rFonts w:ascii="Cambria" w:hAnsi="Cambria" w:cs="Calibri"/>
          <w:sz w:val="22"/>
          <w:shd w:val="clear" w:color="auto" w:fill="FFFFFF"/>
        </w:rPr>
        <w:t xml:space="preserve"> </w:t>
      </w:r>
      <w:r w:rsidR="00CC553E" w:rsidRPr="000A1BD6">
        <w:rPr>
          <w:rFonts w:ascii="Cambria" w:hAnsi="Cambria" w:cs="Calibri"/>
          <w:sz w:val="22"/>
          <w:shd w:val="clear" w:color="auto" w:fill="FFFFFF"/>
        </w:rPr>
        <w:t>for this differential regulation</w:t>
      </w:r>
      <w:r w:rsidR="001D2D43" w:rsidRPr="000A1BD6">
        <w:rPr>
          <w:rFonts w:ascii="Cambria" w:hAnsi="Cambria" w:cs="Calibri"/>
          <w:sz w:val="22"/>
          <w:shd w:val="clear" w:color="auto" w:fill="FFFFFF"/>
        </w:rPr>
        <w:t xml:space="preserve">. </w:t>
      </w:r>
      <w:r w:rsidR="00934FA6" w:rsidRPr="000A1BD6">
        <w:rPr>
          <w:rFonts w:ascii="Cambria" w:hAnsi="Cambria" w:cs="Calibri"/>
          <w:sz w:val="22"/>
          <w:shd w:val="clear" w:color="auto" w:fill="FFFFFF"/>
        </w:rPr>
        <w:t xml:space="preserve">How Ase1 regulates </w:t>
      </w:r>
      <w:r w:rsidRPr="000A1BD6">
        <w:rPr>
          <w:rFonts w:ascii="Cambria" w:hAnsi="Cambria" w:cs="Calibri"/>
          <w:sz w:val="22"/>
          <w:shd w:val="clear" w:color="auto" w:fill="FFFFFF"/>
        </w:rPr>
        <w:t>MT</w:t>
      </w:r>
      <w:r w:rsidR="00934FA6" w:rsidRPr="000A1BD6">
        <w:rPr>
          <w:rFonts w:ascii="Cambria" w:hAnsi="Cambria" w:cs="Calibri"/>
          <w:sz w:val="22"/>
          <w:shd w:val="clear" w:color="auto" w:fill="FFFFFF"/>
        </w:rPr>
        <w:t xml:space="preserve"> stability in parallel and antiparallel bundles is however unknown.</w:t>
      </w:r>
      <w:r w:rsidR="001D2D43" w:rsidRPr="000A1BD6">
        <w:rPr>
          <w:rFonts w:ascii="Cambria" w:hAnsi="Cambria" w:cs="Calibri"/>
          <w:sz w:val="22"/>
          <w:shd w:val="clear" w:color="auto" w:fill="FFFFFF"/>
        </w:rPr>
        <w:t xml:space="preserve"> Here</w:t>
      </w:r>
      <w:r w:rsidR="005D1109" w:rsidRPr="000A1BD6">
        <w:rPr>
          <w:rFonts w:ascii="Cambria" w:hAnsi="Cambria" w:cs="Calibri"/>
          <w:sz w:val="22"/>
          <w:shd w:val="clear" w:color="auto" w:fill="FFFFFF"/>
        </w:rPr>
        <w:t>,</w:t>
      </w:r>
      <w:r w:rsidR="001D2D43" w:rsidRPr="000A1BD6">
        <w:rPr>
          <w:rFonts w:ascii="Cambria" w:hAnsi="Cambria" w:cs="Calibri"/>
          <w:sz w:val="22"/>
          <w:shd w:val="clear" w:color="auto" w:fill="FFFFFF"/>
        </w:rPr>
        <w:t xml:space="preserve"> we show that </w:t>
      </w:r>
      <w:r w:rsidR="001D2D43" w:rsidRPr="000A1BD6">
        <w:rPr>
          <w:rFonts w:ascii="Cambria" w:hAnsi="Cambria" w:cs="Calibri"/>
          <w:sz w:val="22"/>
        </w:rPr>
        <w:t>Ase1 selectively promote</w:t>
      </w:r>
      <w:r w:rsidR="00D55E38" w:rsidRPr="000A1BD6">
        <w:rPr>
          <w:rFonts w:ascii="Cambria" w:hAnsi="Cambria" w:cs="Calibri"/>
          <w:sz w:val="22"/>
        </w:rPr>
        <w:t>s</w:t>
      </w:r>
      <w:r w:rsidR="001D2D43" w:rsidRPr="000A1BD6">
        <w:rPr>
          <w:rFonts w:ascii="Cambria" w:hAnsi="Cambria" w:cs="Calibri"/>
          <w:sz w:val="22"/>
        </w:rPr>
        <w:t xml:space="preserve"> antiparallel </w:t>
      </w:r>
      <w:r w:rsidRPr="000A1BD6">
        <w:rPr>
          <w:rFonts w:ascii="Cambria" w:hAnsi="Cambria" w:cs="Calibri"/>
          <w:sz w:val="22"/>
        </w:rPr>
        <w:t>MT</w:t>
      </w:r>
      <w:r w:rsidR="001D2D43" w:rsidRPr="000A1BD6">
        <w:rPr>
          <w:rFonts w:ascii="Cambria" w:hAnsi="Cambria" w:cs="Calibri"/>
          <w:sz w:val="22"/>
        </w:rPr>
        <w:t xml:space="preserve"> overlap</w:t>
      </w:r>
      <w:r w:rsidR="00F7110C" w:rsidRPr="000A1BD6">
        <w:rPr>
          <w:rFonts w:ascii="Cambria" w:hAnsi="Cambria" w:cs="Calibri"/>
          <w:sz w:val="22"/>
        </w:rPr>
        <w:t xml:space="preserve"> longevity</w:t>
      </w:r>
      <w:r w:rsidR="001D2D43" w:rsidRPr="000A1BD6">
        <w:rPr>
          <w:rFonts w:ascii="Cambria" w:hAnsi="Cambria" w:cs="Calibri"/>
          <w:sz w:val="22"/>
        </w:rPr>
        <w:t>,</w:t>
      </w:r>
      <w:r w:rsidR="00D55E38" w:rsidRPr="000A1BD6">
        <w:rPr>
          <w:rFonts w:ascii="Cambria" w:hAnsi="Cambria" w:cs="Calibri"/>
          <w:sz w:val="22"/>
        </w:rPr>
        <w:t xml:space="preserve"> </w:t>
      </w:r>
      <w:ins w:id="3" w:author="Jochen Krattenmacher" w:date="2022-09-25T21:32:00Z">
        <w:r w:rsidR="001B6826">
          <w:rPr>
            <w:rFonts w:ascii="Cambria" w:hAnsi="Cambria" w:cs="Calibri"/>
            <w:sz w:val="22"/>
          </w:rPr>
          <w:t>predominantly by</w:t>
        </w:r>
      </w:ins>
      <w:ins w:id="4" w:author="Jochen Krattenmacher" w:date="2022-09-25T21:18:00Z">
        <w:r w:rsidR="0084194B">
          <w:rPr>
            <w:rFonts w:ascii="Cambria" w:hAnsi="Cambria" w:cs="Calibri"/>
            <w:sz w:val="22"/>
          </w:rPr>
          <w:t xml:space="preserve"> </w:t>
        </w:r>
      </w:ins>
      <w:ins w:id="5" w:author="Jochen Krattenmacher" w:date="2022-09-25T21:38:00Z">
        <w:r w:rsidR="006A5A9F">
          <w:rPr>
            <w:rFonts w:ascii="Cambria" w:hAnsi="Cambria" w:cs="Calibri"/>
            <w:sz w:val="22"/>
          </w:rPr>
          <w:t xml:space="preserve">selectively </w:t>
        </w:r>
      </w:ins>
      <w:ins w:id="6" w:author="Jochen Krattenmacher" w:date="2022-09-25T21:18:00Z">
        <w:r w:rsidR="0084194B">
          <w:rPr>
            <w:rFonts w:ascii="Cambria" w:hAnsi="Cambria" w:cs="Calibri"/>
            <w:sz w:val="22"/>
          </w:rPr>
          <w:t>accelerat</w:t>
        </w:r>
      </w:ins>
      <w:ins w:id="7" w:author="Jochen Krattenmacher" w:date="2022-09-25T21:32:00Z">
        <w:r w:rsidR="001B6826">
          <w:rPr>
            <w:rFonts w:ascii="Cambria" w:hAnsi="Cambria" w:cs="Calibri"/>
            <w:sz w:val="22"/>
          </w:rPr>
          <w:t>ing</w:t>
        </w:r>
      </w:ins>
      <w:ins w:id="8" w:author="Jochen Krattenmacher" w:date="2022-09-25T21:18:00Z">
        <w:r w:rsidR="0084194B">
          <w:rPr>
            <w:rFonts w:ascii="Cambria" w:hAnsi="Cambria" w:cs="Calibri"/>
            <w:sz w:val="22"/>
          </w:rPr>
          <w:t xml:space="preserve"> rescues.</w:t>
        </w:r>
      </w:ins>
      <w:ins w:id="9" w:author="Jochen Krattenmacher" w:date="2022-09-25T21:33:00Z">
        <w:r w:rsidR="001B6826">
          <w:rPr>
            <w:rFonts w:ascii="Cambria" w:hAnsi="Cambria" w:cs="Calibri"/>
            <w:sz w:val="22"/>
          </w:rPr>
          <w:t xml:space="preserve"> </w:t>
        </w:r>
      </w:ins>
      <w:del w:id="10" w:author="Jochen Krattenmacher" w:date="2022-09-25T21:18:00Z">
        <w:r w:rsidR="00D55E38" w:rsidRPr="000A1BD6" w:rsidDel="0084194B">
          <w:rPr>
            <w:rFonts w:ascii="Cambria" w:hAnsi="Cambria" w:cs="Calibri"/>
            <w:sz w:val="22"/>
          </w:rPr>
          <w:delText>w</w:delText>
        </w:r>
        <w:r w:rsidR="0046502C" w:rsidDel="0084194B">
          <w:rPr>
            <w:rFonts w:ascii="Cambria" w:hAnsi="Cambria" w:cs="Calibri"/>
            <w:sz w:val="22"/>
          </w:rPr>
          <w:delText>ithout changing</w:delText>
        </w:r>
        <w:r w:rsidR="00D55E38" w:rsidRPr="000A1BD6" w:rsidDel="0084194B">
          <w:rPr>
            <w:rFonts w:ascii="Cambria" w:hAnsi="Cambria" w:cs="Calibri"/>
            <w:sz w:val="22"/>
          </w:rPr>
          <w:delText xml:space="preserve"> </w:delText>
        </w:r>
        <w:r w:rsidR="0046502C" w:rsidDel="0084194B">
          <w:rPr>
            <w:rFonts w:ascii="Cambria" w:hAnsi="Cambria" w:cs="Calibri"/>
            <w:sz w:val="22"/>
          </w:rPr>
          <w:delText xml:space="preserve">the </w:delText>
        </w:r>
        <w:r w:rsidR="00D55E38" w:rsidRPr="000A1BD6" w:rsidDel="0084194B">
          <w:rPr>
            <w:rFonts w:ascii="Cambria" w:hAnsi="Cambria" w:cs="Calibri"/>
            <w:sz w:val="22"/>
          </w:rPr>
          <w:delText>short</w:delText>
        </w:r>
        <w:r w:rsidR="00260B48" w:rsidRPr="000A1BD6" w:rsidDel="0084194B">
          <w:rPr>
            <w:rFonts w:ascii="Cambria" w:hAnsi="Cambria" w:cs="Calibri"/>
            <w:sz w:val="22"/>
          </w:rPr>
          <w:delText>-</w:delText>
        </w:r>
        <w:r w:rsidR="00D55E38" w:rsidRPr="000A1BD6" w:rsidDel="0084194B">
          <w:rPr>
            <w:rFonts w:ascii="Cambria" w:hAnsi="Cambria" w:cs="Calibri"/>
            <w:sz w:val="22"/>
          </w:rPr>
          <w:delText>lived dynamic</w:delText>
        </w:r>
        <w:r w:rsidR="003C4973" w:rsidDel="0084194B">
          <w:rPr>
            <w:rFonts w:ascii="Cambria" w:hAnsi="Cambria" w:cs="Calibri"/>
            <w:sz w:val="22"/>
          </w:rPr>
          <w:delText>s</w:delText>
        </w:r>
        <w:r w:rsidR="0046502C" w:rsidDel="0084194B">
          <w:rPr>
            <w:rFonts w:ascii="Cambria" w:hAnsi="Cambria" w:cs="Calibri"/>
            <w:sz w:val="22"/>
          </w:rPr>
          <w:delText xml:space="preserve"> of </w:delText>
        </w:r>
        <w:r w:rsidR="0046502C" w:rsidRPr="000A1BD6" w:rsidDel="0084194B">
          <w:rPr>
            <w:rFonts w:ascii="Cambria" w:hAnsi="Cambria" w:cs="Calibri"/>
            <w:sz w:val="22"/>
          </w:rPr>
          <w:delText xml:space="preserve">parallel </w:delText>
        </w:r>
        <w:r w:rsidR="0046502C" w:rsidDel="0084194B">
          <w:rPr>
            <w:rFonts w:ascii="Cambria" w:hAnsi="Cambria" w:cs="Calibri"/>
            <w:sz w:val="22"/>
          </w:rPr>
          <w:delText>and</w:delText>
        </w:r>
        <w:r w:rsidR="0046502C" w:rsidRPr="000A1BD6" w:rsidDel="0084194B">
          <w:rPr>
            <w:rFonts w:ascii="Cambria" w:hAnsi="Cambria" w:cs="Calibri"/>
            <w:sz w:val="22"/>
          </w:rPr>
          <w:delText xml:space="preserve"> </w:delText>
        </w:r>
        <w:r w:rsidR="005000AA" w:rsidDel="0084194B">
          <w:rPr>
            <w:rFonts w:ascii="Cambria" w:hAnsi="Cambria" w:cs="Calibri"/>
            <w:sz w:val="22"/>
          </w:rPr>
          <w:delText>single</w:delText>
        </w:r>
        <w:r w:rsidR="0046502C" w:rsidRPr="000A1BD6" w:rsidDel="0084194B">
          <w:rPr>
            <w:rFonts w:ascii="Cambria" w:hAnsi="Cambria" w:cs="Calibri"/>
            <w:sz w:val="22"/>
          </w:rPr>
          <w:delText xml:space="preserve"> MTs</w:delText>
        </w:r>
        <w:r w:rsidR="00C42493" w:rsidRPr="000A1BD6" w:rsidDel="0084194B">
          <w:rPr>
            <w:rFonts w:ascii="Cambria" w:hAnsi="Cambria" w:cs="Calibri"/>
            <w:sz w:val="22"/>
          </w:rPr>
          <w:delText xml:space="preserve">. </w:delText>
        </w:r>
        <w:r w:rsidR="005D1109" w:rsidRPr="000A1BD6" w:rsidDel="0084194B">
          <w:rPr>
            <w:rFonts w:ascii="Cambria" w:hAnsi="Cambria" w:cs="Calibri"/>
            <w:sz w:val="22"/>
          </w:rPr>
          <w:delText xml:space="preserve">In antiparallel overlaps </w:delText>
        </w:r>
        <w:r w:rsidR="0046502C" w:rsidDel="0084194B">
          <w:rPr>
            <w:rFonts w:ascii="Cambria" w:hAnsi="Cambria" w:cs="Calibri"/>
            <w:sz w:val="22"/>
          </w:rPr>
          <w:delText>only</w:delText>
        </w:r>
        <w:r w:rsidR="005D1109" w:rsidRPr="000A1BD6" w:rsidDel="0084194B">
          <w:rPr>
            <w:rFonts w:ascii="Cambria" w:hAnsi="Cambria" w:cs="Calibri"/>
            <w:sz w:val="22"/>
          </w:rPr>
          <w:delText>, Ase1</w:delText>
        </w:r>
        <w:r w:rsidR="00771F3D" w:rsidRPr="000A1BD6" w:rsidDel="0084194B">
          <w:rPr>
            <w:rFonts w:ascii="Cambria" w:hAnsi="Cambria" w:cs="Calibri"/>
            <w:sz w:val="22"/>
          </w:rPr>
          <w:delText xml:space="preserve"> </w:delText>
        </w:r>
        <w:r w:rsidR="00FC4834" w:rsidRPr="000A1BD6" w:rsidDel="0084194B">
          <w:rPr>
            <w:rFonts w:ascii="Cambria" w:hAnsi="Cambria" w:cs="Calibri"/>
            <w:sz w:val="22"/>
          </w:rPr>
          <w:delText xml:space="preserve">hinders </w:delText>
        </w:r>
        <w:r w:rsidR="00771F3D" w:rsidRPr="000A1BD6" w:rsidDel="0084194B">
          <w:rPr>
            <w:rFonts w:ascii="Cambria" w:hAnsi="Cambria" w:cs="Calibri"/>
            <w:sz w:val="22"/>
          </w:rPr>
          <w:delText>depolymerization and</w:delText>
        </w:r>
        <w:r w:rsidR="00525948" w:rsidRPr="000A1BD6" w:rsidDel="0084194B">
          <w:rPr>
            <w:rFonts w:ascii="Cambria" w:hAnsi="Cambria" w:cs="Calibri"/>
            <w:sz w:val="22"/>
          </w:rPr>
          <w:delText xml:space="preserve"> </w:delText>
        </w:r>
        <w:r w:rsidR="00FC4834" w:rsidRPr="000A1BD6" w:rsidDel="0084194B">
          <w:rPr>
            <w:rFonts w:ascii="Cambria" w:hAnsi="Cambria" w:cs="Calibri"/>
            <w:sz w:val="22"/>
          </w:rPr>
          <w:delText>accelerate</w:delText>
        </w:r>
        <w:r w:rsidR="008C0F2F" w:rsidRPr="000A1BD6" w:rsidDel="0084194B">
          <w:rPr>
            <w:rFonts w:ascii="Cambria" w:hAnsi="Cambria" w:cs="Calibri"/>
            <w:sz w:val="22"/>
          </w:rPr>
          <w:delText>s</w:delText>
        </w:r>
        <w:r w:rsidR="00FC4834" w:rsidRPr="000A1BD6" w:rsidDel="0084194B">
          <w:rPr>
            <w:rFonts w:ascii="Cambria" w:hAnsi="Cambria" w:cs="Calibri"/>
            <w:sz w:val="22"/>
          </w:rPr>
          <w:delText xml:space="preserve"> </w:delText>
        </w:r>
        <w:r w:rsidR="00413587" w:rsidRPr="000A1BD6" w:rsidDel="0084194B">
          <w:rPr>
            <w:rFonts w:ascii="Cambria" w:hAnsi="Cambria" w:cs="Calibri"/>
            <w:sz w:val="22"/>
          </w:rPr>
          <w:delText>rescue</w:delText>
        </w:r>
        <w:r w:rsidR="00FC4834" w:rsidRPr="000A1BD6" w:rsidDel="0084194B">
          <w:rPr>
            <w:rFonts w:ascii="Cambria" w:hAnsi="Cambria" w:cs="Calibri"/>
            <w:sz w:val="22"/>
          </w:rPr>
          <w:delText>s</w:delText>
        </w:r>
        <w:r w:rsidR="002C0448" w:rsidRPr="000A1BD6" w:rsidDel="0084194B">
          <w:rPr>
            <w:rFonts w:ascii="Cambria" w:hAnsi="Cambria" w:cs="Calibri"/>
            <w:sz w:val="22"/>
          </w:rPr>
          <w:delText xml:space="preserve">, </w:delText>
        </w:r>
        <w:r w:rsidR="007D5DE7" w:rsidDel="0084194B">
          <w:rPr>
            <w:rFonts w:ascii="Cambria" w:hAnsi="Cambria" w:cs="Calibri"/>
            <w:sz w:val="22"/>
          </w:rPr>
          <w:delText>which</w:delText>
        </w:r>
        <w:r w:rsidR="007D5DE7" w:rsidRPr="000A1BD6" w:rsidDel="0084194B">
          <w:rPr>
            <w:rFonts w:ascii="Cambria" w:hAnsi="Cambria" w:cs="Calibri"/>
            <w:sz w:val="22"/>
          </w:rPr>
          <w:delText xml:space="preserve"> </w:delText>
        </w:r>
        <w:r w:rsidR="00737933" w:rsidRPr="000A1BD6" w:rsidDel="0084194B">
          <w:rPr>
            <w:rFonts w:ascii="Cambria" w:hAnsi="Cambria" w:cs="Calibri"/>
            <w:sz w:val="22"/>
          </w:rPr>
          <w:delText>result</w:delText>
        </w:r>
        <w:r w:rsidR="007D5DE7" w:rsidDel="0084194B">
          <w:rPr>
            <w:rFonts w:ascii="Cambria" w:hAnsi="Cambria" w:cs="Calibri"/>
            <w:sz w:val="22"/>
          </w:rPr>
          <w:delText>s</w:delText>
        </w:r>
        <w:r w:rsidR="00737933" w:rsidRPr="000A1BD6" w:rsidDel="0084194B">
          <w:rPr>
            <w:rFonts w:ascii="Cambria" w:hAnsi="Cambria" w:cs="Calibri"/>
            <w:sz w:val="22"/>
          </w:rPr>
          <w:delText xml:space="preserve"> in</w:delText>
        </w:r>
        <w:r w:rsidR="00413587" w:rsidRPr="000A1BD6" w:rsidDel="0084194B">
          <w:rPr>
            <w:rFonts w:ascii="Cambria" w:hAnsi="Cambria" w:cs="Calibri"/>
            <w:sz w:val="22"/>
          </w:rPr>
          <w:delText xml:space="preserve"> increased </w:delText>
        </w:r>
        <w:r w:rsidRPr="000A1BD6" w:rsidDel="0084194B">
          <w:rPr>
            <w:rFonts w:ascii="Cambria" w:hAnsi="Cambria" w:cs="Calibri"/>
            <w:sz w:val="22"/>
          </w:rPr>
          <w:delText>MT</w:delText>
        </w:r>
        <w:r w:rsidR="00771F3D" w:rsidRPr="000A1BD6" w:rsidDel="0084194B">
          <w:rPr>
            <w:rFonts w:ascii="Cambria" w:hAnsi="Cambria" w:cs="Calibri"/>
            <w:sz w:val="22"/>
          </w:rPr>
          <w:delText xml:space="preserve"> </w:delText>
        </w:r>
        <w:r w:rsidR="00BC55F8" w:rsidRPr="000A1BD6" w:rsidDel="0084194B">
          <w:rPr>
            <w:rFonts w:ascii="Cambria" w:hAnsi="Cambria" w:cs="Calibri"/>
            <w:sz w:val="22"/>
          </w:rPr>
          <w:delText>lifetimes</w:delText>
        </w:r>
        <w:r w:rsidR="00413587" w:rsidRPr="000A1BD6" w:rsidDel="0084194B">
          <w:rPr>
            <w:rFonts w:ascii="Cambria" w:hAnsi="Cambria" w:cs="Calibri"/>
            <w:sz w:val="22"/>
          </w:rPr>
          <w:delText xml:space="preserve">. </w:delText>
        </w:r>
      </w:del>
      <w:r w:rsidR="0046502C">
        <w:rPr>
          <w:rFonts w:ascii="Cambria" w:hAnsi="Cambria" w:cs="Calibri"/>
          <w:sz w:val="22"/>
        </w:rPr>
        <w:t>W</w:t>
      </w:r>
      <w:r w:rsidR="009D24CA" w:rsidRPr="000A1BD6">
        <w:rPr>
          <w:rFonts w:ascii="Cambria" w:hAnsi="Cambria" w:cs="Calibri"/>
          <w:sz w:val="22"/>
        </w:rPr>
        <w:t xml:space="preserve">e </w:t>
      </w:r>
      <w:r w:rsidR="0046502C">
        <w:rPr>
          <w:rFonts w:ascii="Cambria" w:hAnsi="Cambria" w:cs="Calibri"/>
          <w:sz w:val="22"/>
        </w:rPr>
        <w:t xml:space="preserve">also </w:t>
      </w:r>
      <w:r w:rsidR="002064A5" w:rsidRPr="000A1BD6">
        <w:rPr>
          <w:rFonts w:ascii="Cambria" w:hAnsi="Cambria" w:cs="Calibri"/>
          <w:sz w:val="22"/>
        </w:rPr>
        <w:t xml:space="preserve">observed </w:t>
      </w:r>
      <w:r w:rsidR="00DE09E1" w:rsidRPr="000A1BD6">
        <w:rPr>
          <w:rFonts w:ascii="Cambria" w:hAnsi="Cambria" w:cs="Calibri"/>
          <w:sz w:val="22"/>
        </w:rPr>
        <w:t>Ase1 accumulat</w:t>
      </w:r>
      <w:r w:rsidR="002064A5" w:rsidRPr="000A1BD6">
        <w:rPr>
          <w:rFonts w:ascii="Cambria" w:hAnsi="Cambria" w:cs="Calibri"/>
          <w:sz w:val="22"/>
        </w:rPr>
        <w:t>ing</w:t>
      </w:r>
      <w:r w:rsidR="00DE09E1" w:rsidRPr="000A1BD6">
        <w:rPr>
          <w:rFonts w:ascii="Cambria" w:hAnsi="Cambria" w:cs="Calibri"/>
          <w:sz w:val="22"/>
        </w:rPr>
        <w:t xml:space="preserve"> at the retr</w:t>
      </w:r>
      <w:r w:rsidR="003C4973">
        <w:rPr>
          <w:rFonts w:ascii="Cambria" w:hAnsi="Cambria" w:cs="Calibri"/>
          <w:sz w:val="22"/>
        </w:rPr>
        <w:t>ac</w:t>
      </w:r>
      <w:r w:rsidR="00DE09E1" w:rsidRPr="000A1BD6">
        <w:rPr>
          <w:rFonts w:ascii="Cambria" w:hAnsi="Cambria" w:cs="Calibri"/>
          <w:sz w:val="22"/>
        </w:rPr>
        <w:t xml:space="preserve">ting </w:t>
      </w:r>
      <w:r w:rsidR="00C42493" w:rsidRPr="000A1BD6">
        <w:rPr>
          <w:rFonts w:ascii="Cambria" w:hAnsi="Cambria" w:cs="Calibri"/>
          <w:sz w:val="22"/>
        </w:rPr>
        <w:t xml:space="preserve">ends of </w:t>
      </w:r>
      <w:r w:rsidR="008D5678" w:rsidRPr="000A1BD6">
        <w:rPr>
          <w:rFonts w:ascii="Cambria" w:hAnsi="Cambria" w:cs="Calibri"/>
          <w:sz w:val="22"/>
        </w:rPr>
        <w:t xml:space="preserve">depolymerizing </w:t>
      </w:r>
      <w:r w:rsidRPr="000A1BD6">
        <w:rPr>
          <w:rFonts w:ascii="Cambria" w:hAnsi="Cambria" w:cs="Calibri"/>
          <w:sz w:val="22"/>
        </w:rPr>
        <w:t>MT</w:t>
      </w:r>
      <w:r w:rsidR="009E6E74" w:rsidRPr="000A1BD6">
        <w:rPr>
          <w:rFonts w:ascii="Cambria" w:hAnsi="Cambria" w:cs="Calibri"/>
          <w:sz w:val="22"/>
        </w:rPr>
        <w:t>s</w:t>
      </w:r>
      <w:r w:rsidR="005B3C0F">
        <w:rPr>
          <w:rFonts w:ascii="Cambria" w:hAnsi="Cambria" w:cs="Calibri"/>
          <w:sz w:val="22"/>
        </w:rPr>
        <w:t xml:space="preserve">, </w:t>
      </w:r>
      <w:r w:rsidR="003C4973">
        <w:rPr>
          <w:rFonts w:ascii="Cambria" w:hAnsi="Cambria" w:cs="Calibri"/>
          <w:sz w:val="22"/>
        </w:rPr>
        <w:t>concomitant with</w:t>
      </w:r>
      <w:r w:rsidR="005B3C0F">
        <w:rPr>
          <w:rFonts w:ascii="Cambria" w:hAnsi="Cambria" w:cs="Calibri"/>
          <w:sz w:val="22"/>
        </w:rPr>
        <w:t xml:space="preserve"> slower depolymerization, for crosslinked MTs as well as </w:t>
      </w:r>
      <w:del w:id="11" w:author="Jochen Krattenmacher" w:date="2022-09-25T21:19:00Z">
        <w:r w:rsidR="005000AA" w:rsidDel="0084194B">
          <w:rPr>
            <w:rFonts w:ascii="Cambria" w:hAnsi="Cambria" w:cs="Calibri"/>
            <w:sz w:val="22"/>
          </w:rPr>
          <w:delText>single</w:delText>
        </w:r>
        <w:r w:rsidR="005B3C0F" w:rsidDel="0084194B">
          <w:rPr>
            <w:rFonts w:ascii="Cambria" w:hAnsi="Cambria" w:cs="Calibri"/>
            <w:sz w:val="22"/>
          </w:rPr>
          <w:delText xml:space="preserve"> </w:delText>
        </w:r>
      </w:del>
      <w:ins w:id="12" w:author="Jochen Krattenmacher" w:date="2022-09-25T21:19:00Z">
        <w:r w:rsidR="0084194B">
          <w:rPr>
            <w:rFonts w:ascii="Cambria" w:hAnsi="Cambria" w:cs="Calibri"/>
            <w:sz w:val="22"/>
          </w:rPr>
          <w:t xml:space="preserve">isolated </w:t>
        </w:r>
      </w:ins>
      <w:proofErr w:type="spellStart"/>
      <w:r w:rsidR="005B3C0F">
        <w:rPr>
          <w:rFonts w:ascii="Cambria" w:hAnsi="Cambria" w:cs="Calibri"/>
          <w:sz w:val="22"/>
        </w:rPr>
        <w:t>MTs</w:t>
      </w:r>
      <w:r w:rsidR="002064A5" w:rsidRPr="000A1BD6">
        <w:rPr>
          <w:rFonts w:ascii="Cambria" w:hAnsi="Cambria" w:cs="Calibri"/>
          <w:sz w:val="22"/>
        </w:rPr>
        <w:t>.</w:t>
      </w:r>
      <w:proofErr w:type="spellEnd"/>
      <w:r w:rsidR="00D6747D" w:rsidRPr="000A1BD6">
        <w:rPr>
          <w:rFonts w:ascii="Cambria" w:hAnsi="Cambria" w:cs="Calibri"/>
          <w:sz w:val="22"/>
        </w:rPr>
        <w:t xml:space="preserve"> </w:t>
      </w:r>
      <w:r w:rsidR="0046502C">
        <w:rPr>
          <w:rFonts w:ascii="Cambria" w:hAnsi="Cambria" w:cs="Calibri"/>
          <w:sz w:val="22"/>
        </w:rPr>
        <w:t>Theoretically,</w:t>
      </w:r>
      <w:r w:rsidR="005801D2" w:rsidRPr="006526A8">
        <w:rPr>
          <w:rFonts w:ascii="Cambria" w:hAnsi="Cambria" w:cs="Calibri Light"/>
          <w:color w:val="000000" w:themeColor="text1"/>
          <w:sz w:val="22"/>
        </w:rPr>
        <w:t xml:space="preserve"> assuming that Ase1 </w:t>
      </w:r>
      <w:r w:rsidR="0046502C">
        <w:rPr>
          <w:rFonts w:ascii="Cambria" w:hAnsi="Cambria" w:cs="Calibri Light"/>
          <w:color w:val="000000" w:themeColor="text1"/>
          <w:sz w:val="22"/>
        </w:rPr>
        <w:t>hinders</w:t>
      </w:r>
      <w:r w:rsidR="005801D2" w:rsidRPr="006526A8">
        <w:rPr>
          <w:rFonts w:ascii="Cambria" w:hAnsi="Cambria" w:cs="Calibri Light"/>
          <w:color w:val="000000" w:themeColor="text1"/>
          <w:sz w:val="22"/>
        </w:rPr>
        <w:t xml:space="preserve"> </w:t>
      </w:r>
      <w:r w:rsidR="003C4973">
        <w:rPr>
          <w:rFonts w:ascii="Cambria" w:hAnsi="Cambria" w:cs="Calibri Light"/>
          <w:color w:val="000000" w:themeColor="text1"/>
          <w:sz w:val="22"/>
        </w:rPr>
        <w:t xml:space="preserve">detachment of </w:t>
      </w:r>
      <w:r w:rsidR="005801D2" w:rsidRPr="006526A8">
        <w:rPr>
          <w:rFonts w:ascii="Cambria" w:hAnsi="Cambria" w:cs="Calibri Light"/>
          <w:color w:val="000000" w:themeColor="text1"/>
          <w:sz w:val="22"/>
        </w:rPr>
        <w:t xml:space="preserve">tubulin subunits </w:t>
      </w:r>
      <w:r w:rsidR="0046502C">
        <w:rPr>
          <w:rFonts w:ascii="Cambria" w:hAnsi="Cambria" w:cs="Calibri Light"/>
          <w:color w:val="000000" w:themeColor="text1"/>
          <w:sz w:val="22"/>
        </w:rPr>
        <w:t>is sufficient to enrich Ase1 at MT ends</w:t>
      </w:r>
      <w:r w:rsidR="005801D2" w:rsidRPr="006526A8">
        <w:rPr>
          <w:rFonts w:ascii="Cambria" w:hAnsi="Cambria" w:cs="Calibri Light"/>
          <w:color w:val="000000" w:themeColor="text1"/>
          <w:sz w:val="22"/>
        </w:rPr>
        <w:t>.</w:t>
      </w:r>
      <w:r w:rsidR="00BC55F8" w:rsidRPr="006526A8">
        <w:rPr>
          <w:rFonts w:ascii="Cambria" w:hAnsi="Cambria" w:cs="Calibri"/>
          <w:color w:val="000000" w:themeColor="text1"/>
          <w:sz w:val="22"/>
        </w:rPr>
        <w:t xml:space="preserve"> </w:t>
      </w:r>
      <w:r w:rsidR="0046502C">
        <w:rPr>
          <w:rFonts w:ascii="Cambria" w:hAnsi="Cambria" w:cs="Calibri"/>
          <w:color w:val="000000" w:themeColor="text1"/>
          <w:sz w:val="22"/>
        </w:rPr>
        <w:t xml:space="preserve">A mathematical model built on this idea shows good agreement with the experiments. </w:t>
      </w:r>
      <w:r w:rsidR="00BC55F8" w:rsidRPr="006526A8">
        <w:rPr>
          <w:rFonts w:ascii="Cambria" w:hAnsi="Cambria" w:cs="Calibri"/>
          <w:color w:val="000000" w:themeColor="text1"/>
          <w:sz w:val="22"/>
        </w:rPr>
        <w:t xml:space="preserve">We </w:t>
      </w:r>
      <w:r w:rsidR="007C759E" w:rsidRPr="006526A8">
        <w:rPr>
          <w:rFonts w:ascii="Cambria" w:hAnsi="Cambria" w:cs="Calibri"/>
          <w:color w:val="000000" w:themeColor="text1"/>
          <w:sz w:val="22"/>
        </w:rPr>
        <w:t>propose</w:t>
      </w:r>
      <w:r w:rsidR="00BC55F8" w:rsidRPr="006526A8">
        <w:rPr>
          <w:rFonts w:ascii="Cambria" w:hAnsi="Cambria" w:cs="Calibri"/>
          <w:color w:val="000000" w:themeColor="text1"/>
          <w:sz w:val="22"/>
        </w:rPr>
        <w:t xml:space="preserve"> that differential r</w:t>
      </w:r>
      <w:r w:rsidR="00BC55F8" w:rsidRPr="000A1BD6">
        <w:rPr>
          <w:rFonts w:ascii="Cambria" w:hAnsi="Cambria" w:cs="Calibri"/>
          <w:sz w:val="22"/>
        </w:rPr>
        <w:t xml:space="preserve">egulation of </w:t>
      </w:r>
      <w:r w:rsidRPr="000A1BD6">
        <w:rPr>
          <w:rFonts w:ascii="Cambria" w:hAnsi="Cambria" w:cs="Calibri"/>
          <w:sz w:val="22"/>
        </w:rPr>
        <w:t>MT</w:t>
      </w:r>
      <w:r w:rsidR="00BC55F8" w:rsidRPr="000A1BD6">
        <w:rPr>
          <w:rFonts w:ascii="Cambria" w:hAnsi="Cambria" w:cs="Calibri"/>
          <w:sz w:val="22"/>
        </w:rPr>
        <w:t xml:space="preserve"> dynamics by Ase1 contributes to mitotic spindle</w:t>
      </w:r>
      <w:r w:rsidR="00F67ABF" w:rsidRPr="000A1BD6">
        <w:rPr>
          <w:rFonts w:ascii="Cambria" w:hAnsi="Cambria" w:cs="Calibri"/>
          <w:sz w:val="22"/>
        </w:rPr>
        <w:t xml:space="preserve"> </w:t>
      </w:r>
      <w:r w:rsidR="00FC4834" w:rsidRPr="000A1BD6">
        <w:rPr>
          <w:rFonts w:ascii="Cambria" w:hAnsi="Cambria" w:cs="Calibri"/>
          <w:sz w:val="22"/>
        </w:rPr>
        <w:t xml:space="preserve">assembly </w:t>
      </w:r>
      <w:r w:rsidR="00F67ABF" w:rsidRPr="000A1BD6">
        <w:rPr>
          <w:rFonts w:ascii="Cambria" w:hAnsi="Cambria" w:cs="Calibri"/>
          <w:sz w:val="22"/>
        </w:rPr>
        <w:t xml:space="preserve">by </w:t>
      </w:r>
      <w:r w:rsidR="00FC4834" w:rsidRPr="000A1BD6">
        <w:rPr>
          <w:rFonts w:ascii="Cambria" w:hAnsi="Cambria" w:cs="Calibri"/>
          <w:sz w:val="22"/>
        </w:rPr>
        <w:t xml:space="preserve">specifically </w:t>
      </w:r>
      <w:r w:rsidR="00F67ABF" w:rsidRPr="000A1BD6">
        <w:rPr>
          <w:rFonts w:ascii="Cambria" w:hAnsi="Cambria" w:cs="Calibri"/>
          <w:sz w:val="22"/>
        </w:rPr>
        <w:t xml:space="preserve">stabilizing </w:t>
      </w:r>
      <w:r w:rsidR="00106C22" w:rsidRPr="000A1BD6">
        <w:rPr>
          <w:rFonts w:ascii="Cambria" w:hAnsi="Cambria" w:cs="Calibri"/>
          <w:sz w:val="22"/>
        </w:rPr>
        <w:t xml:space="preserve">antiparallel overlaps </w:t>
      </w:r>
      <w:r w:rsidR="00E2442E" w:rsidRPr="000A1BD6">
        <w:rPr>
          <w:rFonts w:ascii="Cambria" w:hAnsi="Cambria" w:cs="Calibri"/>
          <w:sz w:val="22"/>
        </w:rPr>
        <w:t xml:space="preserve">in the </w:t>
      </w:r>
      <w:r w:rsidR="00FC4834" w:rsidRPr="000A1BD6">
        <w:rPr>
          <w:rFonts w:ascii="Cambria" w:hAnsi="Cambria" w:cs="Calibri"/>
          <w:sz w:val="22"/>
        </w:rPr>
        <w:t>midzone</w:t>
      </w:r>
      <w:r w:rsidR="004E5D94" w:rsidRPr="000A1BD6">
        <w:rPr>
          <w:rFonts w:ascii="Cambria" w:hAnsi="Cambria" w:cs="Calibri"/>
          <w:sz w:val="22"/>
        </w:rPr>
        <w:t>,</w:t>
      </w:r>
      <w:r w:rsidR="00E2442E" w:rsidRPr="000A1BD6">
        <w:rPr>
          <w:rFonts w:ascii="Cambria" w:hAnsi="Cambria" w:cs="Calibri"/>
          <w:sz w:val="22"/>
        </w:rPr>
        <w:t xml:space="preserve"> </w:t>
      </w:r>
      <w:r w:rsidR="00FC4834" w:rsidRPr="000A1BD6">
        <w:rPr>
          <w:rFonts w:ascii="Cambria" w:hAnsi="Cambria" w:cs="Calibri"/>
          <w:sz w:val="22"/>
        </w:rPr>
        <w:t>compared to</w:t>
      </w:r>
      <w:r w:rsidR="00106C22" w:rsidRPr="000A1BD6">
        <w:rPr>
          <w:rFonts w:ascii="Cambria" w:hAnsi="Cambria" w:cs="Calibri"/>
          <w:sz w:val="22"/>
        </w:rPr>
        <w:t xml:space="preserve"> </w:t>
      </w:r>
      <w:r w:rsidR="00E2442E" w:rsidRPr="000A1BD6">
        <w:rPr>
          <w:rFonts w:ascii="Cambria" w:hAnsi="Cambria" w:cs="Calibri"/>
          <w:sz w:val="22"/>
        </w:rPr>
        <w:t>parallel</w:t>
      </w:r>
      <w:r w:rsidR="003C4973">
        <w:rPr>
          <w:rFonts w:ascii="Cambria" w:hAnsi="Cambria" w:cs="Calibri"/>
          <w:sz w:val="22"/>
        </w:rPr>
        <w:t xml:space="preserve"> </w:t>
      </w:r>
      <w:r w:rsidR="00FC4834" w:rsidRPr="000A1BD6">
        <w:rPr>
          <w:rFonts w:ascii="Cambria" w:hAnsi="Cambria" w:cs="Calibri"/>
          <w:sz w:val="22"/>
        </w:rPr>
        <w:t>overlap</w:t>
      </w:r>
      <w:r w:rsidR="003C4973">
        <w:rPr>
          <w:rFonts w:ascii="Cambria" w:hAnsi="Cambria" w:cs="Calibri"/>
          <w:sz w:val="22"/>
        </w:rPr>
        <w:t>s</w:t>
      </w:r>
      <w:r w:rsidR="00FC4834" w:rsidRPr="000A1BD6">
        <w:rPr>
          <w:rFonts w:ascii="Cambria" w:hAnsi="Cambria" w:cs="Calibri"/>
          <w:sz w:val="22"/>
        </w:rPr>
        <w:t xml:space="preserve"> or</w:t>
      </w:r>
      <w:r w:rsidR="00E2442E" w:rsidRPr="000A1BD6">
        <w:rPr>
          <w:rFonts w:ascii="Cambria" w:hAnsi="Cambria" w:cs="Calibri"/>
          <w:sz w:val="22"/>
        </w:rPr>
        <w:t xml:space="preserve"> </w:t>
      </w:r>
      <w:del w:id="13" w:author="Jochen Krattenmacher" w:date="2022-09-25T21:20:00Z">
        <w:r w:rsidR="005000AA" w:rsidDel="0084194B">
          <w:rPr>
            <w:rFonts w:ascii="Cambria" w:hAnsi="Cambria" w:cs="Calibri"/>
            <w:sz w:val="22"/>
          </w:rPr>
          <w:delText>single</w:delText>
        </w:r>
        <w:r w:rsidR="00FC4834" w:rsidRPr="000A1BD6" w:rsidDel="0084194B">
          <w:rPr>
            <w:rFonts w:ascii="Cambria" w:hAnsi="Cambria" w:cs="Calibri"/>
            <w:sz w:val="22"/>
          </w:rPr>
          <w:delText xml:space="preserve"> </w:delText>
        </w:r>
      </w:del>
      <w:ins w:id="14" w:author="Jochen Krattenmacher" w:date="2022-09-25T21:20:00Z">
        <w:r w:rsidR="0084194B">
          <w:rPr>
            <w:rFonts w:ascii="Cambria" w:hAnsi="Cambria" w:cs="Calibri"/>
            <w:sz w:val="22"/>
          </w:rPr>
          <w:t>isolated</w:t>
        </w:r>
        <w:r w:rsidR="0084194B" w:rsidRPr="000A1BD6">
          <w:rPr>
            <w:rFonts w:ascii="Cambria" w:hAnsi="Cambria" w:cs="Calibri"/>
            <w:sz w:val="22"/>
          </w:rPr>
          <w:t xml:space="preserve"> </w:t>
        </w:r>
      </w:ins>
      <w:proofErr w:type="spellStart"/>
      <w:r w:rsidRPr="000A1BD6">
        <w:rPr>
          <w:rFonts w:ascii="Cambria" w:hAnsi="Cambria" w:cs="Calibri"/>
          <w:sz w:val="22"/>
        </w:rPr>
        <w:t>MT</w:t>
      </w:r>
      <w:r w:rsidR="00FC4834" w:rsidRPr="000A1BD6">
        <w:rPr>
          <w:rFonts w:ascii="Cambria" w:hAnsi="Cambria" w:cs="Calibri"/>
          <w:sz w:val="22"/>
        </w:rPr>
        <w:t>s</w:t>
      </w:r>
      <w:r w:rsidR="00BC55F8" w:rsidRPr="000A1BD6">
        <w:rPr>
          <w:rFonts w:ascii="Cambria" w:hAnsi="Cambria" w:cs="Calibri"/>
          <w:sz w:val="22"/>
        </w:rPr>
        <w:t>.</w:t>
      </w:r>
      <w:proofErr w:type="spellEnd"/>
    </w:p>
    <w:p w14:paraId="51BDF63A" w14:textId="77777777" w:rsidR="00CC04BB" w:rsidRDefault="002F2922" w:rsidP="00706662">
      <w:pPr>
        <w:spacing w:line="360" w:lineRule="auto"/>
        <w:jc w:val="both"/>
        <w:textAlignment w:val="baseline"/>
        <w:rPr>
          <w:rFonts w:ascii="Cambria" w:hAnsi="Cambria" w:cs="Calibri"/>
          <w:sz w:val="22"/>
          <w:shd w:val="clear" w:color="auto" w:fill="FFFFFF"/>
        </w:rPr>
      </w:pPr>
      <w:r w:rsidRPr="000A1BD6">
        <w:rPr>
          <w:rFonts w:ascii="Cambria" w:hAnsi="Cambria" w:cs="Calibri Light"/>
          <w:b/>
          <w:bCs/>
          <w:color w:val="2F5496"/>
          <w:sz w:val="22"/>
        </w:rPr>
        <w:t>Introduction</w:t>
      </w:r>
      <w:r w:rsidRPr="000A1BD6">
        <w:rPr>
          <w:rFonts w:ascii="Cambria" w:hAnsi="Cambria" w:cs="Calibri Light"/>
          <w:color w:val="2F5496"/>
          <w:sz w:val="22"/>
        </w:rPr>
        <w:t> </w:t>
      </w:r>
    </w:p>
    <w:p w14:paraId="655CAA18" w14:textId="4C15D1D3" w:rsidR="006A329D" w:rsidRPr="000A1BD6" w:rsidRDefault="002F2922" w:rsidP="00706662">
      <w:pPr>
        <w:spacing w:line="360" w:lineRule="auto"/>
        <w:jc w:val="both"/>
        <w:textAlignment w:val="baseline"/>
        <w:rPr>
          <w:rFonts w:ascii="Cambria" w:hAnsi="Cambria" w:cs="Calibri"/>
          <w:i/>
          <w:iCs/>
          <w:sz w:val="22"/>
          <w:shd w:val="clear" w:color="auto" w:fill="FFFFFF"/>
        </w:rPr>
      </w:pPr>
      <w:r w:rsidRPr="000A1BD6">
        <w:rPr>
          <w:rFonts w:ascii="Cambria" w:hAnsi="Cambria" w:cs="Calibri"/>
          <w:sz w:val="22"/>
          <w:shd w:val="clear" w:color="auto" w:fill="FFFFFF"/>
        </w:rPr>
        <w:t>Spatial regulation of </w:t>
      </w:r>
      <w:r w:rsidR="00D946DD" w:rsidRPr="000A1BD6">
        <w:rPr>
          <w:rFonts w:ascii="Cambria" w:hAnsi="Cambria" w:cs="Calibri"/>
          <w:sz w:val="22"/>
          <w:shd w:val="clear" w:color="auto" w:fill="FFFFFF"/>
        </w:rPr>
        <w:t>microtubule</w:t>
      </w:r>
      <w:r w:rsidRPr="000A1BD6">
        <w:rPr>
          <w:rFonts w:ascii="Cambria" w:hAnsi="Cambria" w:cs="Calibri"/>
          <w:sz w:val="22"/>
          <w:shd w:val="clear" w:color="auto" w:fill="FFFFFF"/>
        </w:rPr>
        <w:t> (MT) organization and dynamics is critical for the assembly of structures such as the mitotic spindle </w:t>
      </w:r>
      <w:r w:rsidR="0077544D" w:rsidRPr="000A1BD6">
        <w:rPr>
          <w:rFonts w:ascii="Cambria" w:hAnsi="Cambria" w:cs="Calibri"/>
          <w:sz w:val="22"/>
          <w:shd w:val="clear" w:color="auto" w:fill="FFFFFF"/>
        </w:rPr>
        <w:fldChar w:fldCharType="begin" w:fldLock="1"/>
      </w:r>
      <w:r w:rsidR="002C7C70">
        <w:rPr>
          <w:rFonts w:ascii="Cambria" w:hAnsi="Cambria" w:cs="Calibri"/>
          <w:sz w:val="22"/>
          <w:shd w:val="clear" w:color="auto" w:fill="FFFFFF"/>
        </w:rPr>
        <w:instrText>ADDIN CSL_CITATION {"citationItems":[{"id":"ITEM-1","itemData":{"DOI":"https://doi.org/10.1016/S0955-0674(02)00014-5","ISSN":"0955-0674","abstract":"Modern microscopy techniques allow us to observe specifically tagged proteins in live cells. We can now see directly that many cellular structures, for example mitotic spindles, are in fact dynamic assemblies. Their apparent stability results from out-of-equilibrium stochastic interactions at the molecular level. Recent studies have shown that the spindles can form even after centrosomes are destroyed, and that they can even form around DNA-coated beads devoid of kinetochores. Moreover, conditions have been produced in which microtubule asters interact even in the absence of chromatin. Together, these observations suggest that the spindle can be experimentally deconstructed, and that its defining characteristics can be studied in a simplified context, in the absence of the full division machinery.","author":[{"dropping-particle":"","family":"Nédélec","given":"François","non-dropping-particle":"","parse-names":false,"suffix":""},{"dropping-particle":"","family":"Surrey","given":"Thomas","non-dropping-particle":"","parse-names":false,"suffix":""},{"dropping-particle":"","family":"Karsenti","given":"Eric","non-dropping-particle":"","parse-names":false,"suffix":""}],"container-title":"Current Opinion in Cell Biology","id":"ITEM-1","issue":"1","issued":{"date-parts":[["2003"]]},"page":"118-124","title":"Self-organisation and forces in the microtubule cytoskeleton","type":"article-journal","volume":"15"},"uris":["http://www.mendeley.com/documents/?uuid=3afb6c9e-67fb-40a2-be85-44bbf09a8864"]}],"mendeley":{"formattedCitation":"(Nédélec, Surrey and Karsenti, 2003)","plainTextFormattedCitation":"(Nédélec, Surrey and Karsenti, 2003)","previouslyFormattedCitation":"(Nédélec, Surrey and Karsenti, 2003)"},"properties":{"noteIndex":0},"schema":"https://github.com/citation-style-language/schema/raw/master/csl-citation.json"}</w:instrText>
      </w:r>
      <w:r w:rsidR="0077544D"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(Nédélec, Surrey and Karsenti, 2003)</w:t>
      </w:r>
      <w:r w:rsidR="0077544D" w:rsidRPr="000A1BD6">
        <w:rPr>
          <w:rFonts w:ascii="Cambria" w:hAnsi="Cambria" w:cs="Calibri"/>
          <w:sz w:val="22"/>
          <w:shd w:val="clear" w:color="auto" w:fill="FFFFFF"/>
        </w:rPr>
        <w:fldChar w:fldCharType="end"/>
      </w:r>
      <w:r w:rsidRPr="000A1BD6">
        <w:rPr>
          <w:rFonts w:ascii="Cambria" w:hAnsi="Cambria" w:cs="Calibri"/>
          <w:sz w:val="22"/>
          <w:shd w:val="clear" w:color="auto" w:fill="FFFFFF"/>
        </w:rPr>
        <w:t>. </w:t>
      </w:r>
      <w:r w:rsidR="005438DF" w:rsidRPr="000A1BD6">
        <w:rPr>
          <w:rFonts w:ascii="Cambria" w:hAnsi="Cambria" w:cs="Calibri"/>
          <w:sz w:val="22"/>
          <w:shd w:val="clear" w:color="auto" w:fill="FFFFFF"/>
        </w:rPr>
        <w:t xml:space="preserve">MTs </w:t>
      </w:r>
      <w:r w:rsidR="007578F3" w:rsidRPr="000A1BD6">
        <w:rPr>
          <w:rFonts w:ascii="Cambria" w:hAnsi="Cambria" w:cs="Calibri"/>
          <w:sz w:val="22"/>
          <w:shd w:val="clear" w:color="auto" w:fill="FFFFFF"/>
        </w:rPr>
        <w:t xml:space="preserve">are dynamic polymers, </w:t>
      </w:r>
      <w:r w:rsidR="005438DF" w:rsidRPr="000A1BD6">
        <w:rPr>
          <w:rFonts w:ascii="Cambria" w:hAnsi="Cambria" w:cs="Calibri"/>
          <w:sz w:val="22"/>
          <w:shd w:val="clear" w:color="auto" w:fill="FFFFFF"/>
        </w:rPr>
        <w:t>undergo</w:t>
      </w:r>
      <w:r w:rsidR="007578F3" w:rsidRPr="000A1BD6">
        <w:rPr>
          <w:rFonts w:ascii="Cambria" w:hAnsi="Cambria" w:cs="Calibri"/>
          <w:sz w:val="22"/>
          <w:shd w:val="clear" w:color="auto" w:fill="FFFFFF"/>
        </w:rPr>
        <w:t>ing</w:t>
      </w:r>
      <w:r w:rsidR="005438DF" w:rsidRPr="000A1BD6">
        <w:rPr>
          <w:rFonts w:ascii="Cambria" w:hAnsi="Cambria" w:cs="Calibri"/>
          <w:sz w:val="22"/>
          <w:shd w:val="clear" w:color="auto" w:fill="FFFFFF"/>
        </w:rPr>
        <w:t xml:space="preserve"> stochastic switching between phases of </w:t>
      </w:r>
      <w:r w:rsidR="00390742" w:rsidRPr="000A1BD6">
        <w:rPr>
          <w:rFonts w:ascii="Cambria" w:hAnsi="Cambria" w:cs="Calibri"/>
          <w:sz w:val="22"/>
          <w:shd w:val="clear" w:color="auto" w:fill="FFFFFF"/>
        </w:rPr>
        <w:t>polymerization</w:t>
      </w:r>
      <w:r w:rsidR="005438DF" w:rsidRPr="000A1BD6">
        <w:rPr>
          <w:rFonts w:ascii="Cambria" w:hAnsi="Cambria" w:cs="Calibri"/>
          <w:sz w:val="22"/>
          <w:shd w:val="clear" w:color="auto" w:fill="FFFFFF"/>
        </w:rPr>
        <w:t xml:space="preserve"> and </w:t>
      </w:r>
      <w:r w:rsidR="00390742" w:rsidRPr="000A1BD6">
        <w:rPr>
          <w:rFonts w:ascii="Cambria" w:hAnsi="Cambria" w:cs="Calibri"/>
          <w:sz w:val="22"/>
          <w:shd w:val="clear" w:color="auto" w:fill="FFFFFF"/>
        </w:rPr>
        <w:t>depolymerization</w:t>
      </w:r>
      <w:r w:rsidR="007578F3" w:rsidRPr="000A1BD6">
        <w:rPr>
          <w:rFonts w:ascii="Cambria" w:hAnsi="Cambria" w:cs="Calibri"/>
          <w:sz w:val="22"/>
          <w:shd w:val="clear" w:color="auto" w:fill="FFFFFF"/>
        </w:rPr>
        <w:t xml:space="preserve">, with the switch from the </w:t>
      </w:r>
      <w:r w:rsidR="00390742" w:rsidRPr="000A1BD6">
        <w:rPr>
          <w:rFonts w:ascii="Cambria" w:hAnsi="Cambria" w:cs="Calibri"/>
          <w:sz w:val="22"/>
          <w:shd w:val="clear" w:color="auto" w:fill="FFFFFF"/>
        </w:rPr>
        <w:t xml:space="preserve">polymerization </w:t>
      </w:r>
      <w:r w:rsidR="007578F3" w:rsidRPr="000A1BD6">
        <w:rPr>
          <w:rFonts w:ascii="Cambria" w:hAnsi="Cambria" w:cs="Calibri"/>
          <w:sz w:val="22"/>
          <w:shd w:val="clear" w:color="auto" w:fill="FFFFFF"/>
        </w:rPr>
        <w:t xml:space="preserve">to the </w:t>
      </w:r>
      <w:r w:rsidR="00390742" w:rsidRPr="000A1BD6">
        <w:rPr>
          <w:rFonts w:ascii="Cambria" w:hAnsi="Cambria" w:cs="Calibri"/>
          <w:sz w:val="22"/>
          <w:shd w:val="clear" w:color="auto" w:fill="FFFFFF"/>
        </w:rPr>
        <w:t xml:space="preserve">depolymerization </w:t>
      </w:r>
      <w:r w:rsidR="007578F3" w:rsidRPr="000A1BD6">
        <w:rPr>
          <w:rFonts w:ascii="Cambria" w:hAnsi="Cambria" w:cs="Calibri"/>
          <w:sz w:val="22"/>
          <w:shd w:val="clear" w:color="auto" w:fill="FFFFFF"/>
        </w:rPr>
        <w:t xml:space="preserve">phase termed catastrophe and the </w:t>
      </w:r>
      <w:r w:rsidR="00A625CA">
        <w:rPr>
          <w:rFonts w:ascii="Cambria" w:hAnsi="Cambria" w:cs="Calibri"/>
          <w:sz w:val="22"/>
          <w:shd w:val="clear" w:color="auto" w:fill="FFFFFF"/>
        </w:rPr>
        <w:lastRenderedPageBreak/>
        <w:t xml:space="preserve">reverse transition </w:t>
      </w:r>
      <w:r w:rsidR="007578F3" w:rsidRPr="000A1BD6">
        <w:rPr>
          <w:rFonts w:ascii="Cambria" w:hAnsi="Cambria" w:cs="Calibri"/>
          <w:sz w:val="22"/>
          <w:shd w:val="clear" w:color="auto" w:fill="FFFFFF"/>
        </w:rPr>
        <w:t>termed rescue</w:t>
      </w:r>
      <w:r w:rsidR="009E6153" w:rsidRPr="000A1BD6">
        <w:rPr>
          <w:rFonts w:ascii="Cambria" w:hAnsi="Cambria" w:cs="Calibri"/>
          <w:sz w:val="22"/>
          <w:shd w:val="clear" w:color="auto" w:fill="FFFFFF"/>
        </w:rPr>
        <w:t xml:space="preserve"> </w:t>
      </w:r>
      <w:r w:rsidR="009E6153" w:rsidRPr="000A1BD6">
        <w:rPr>
          <w:rFonts w:ascii="Cambria" w:hAnsi="Cambria" w:cs="Calibri"/>
          <w:sz w:val="22"/>
          <w:shd w:val="clear" w:color="auto" w:fill="FFFFFF"/>
        </w:rPr>
        <w:fldChar w:fldCharType="begin" w:fldLock="1"/>
      </w:r>
      <w:r w:rsidR="002C7C70">
        <w:rPr>
          <w:rFonts w:ascii="Cambria" w:hAnsi="Cambria" w:cs="Calibri"/>
          <w:sz w:val="22"/>
          <w:shd w:val="clear" w:color="auto" w:fill="FFFFFF"/>
        </w:rPr>
        <w:instrText>ADDIN CSL_CITATION {"citationItems":[{"id":"ITEM-1","itemData":{"DOI":"10.1016/0092-8674(86)90318-1","ISSN":"00928674","PMID":"3516413","author":[{"dropping-particle":"","family":"Kirschner","given":"Marc","non-dropping-particle":"","parse-names":false,"suffix":""},{"dropping-particle":"","family":"Mitchison","given":"Tim","non-dropping-particle":"","parse-names":false,"suffix":""}],"container-title":"Cell","id":"ITEM-1","issue":"3","issued":{"date-parts":[["1986"]]},"page":"329-342","title":"Beyond self-assembly: From microtubules to morphogenesis","type":"article-journal","volume":"45"},"uris":["http://www.mendeley.com/documents/?uuid=f5d48889-7830-49c8-aa37-c338ea516e38"]}],"mendeley":{"formattedCitation":"(Kirschner and Mitchison, 1986)","plainTextFormattedCitation":"(Kirschner and Mitchison, 1986)","previouslyFormattedCitation":"(Kirschner and Mitchison, 1986)"},"properties":{"noteIndex":0},"schema":"https://github.com/citation-style-language/schema/raw/master/csl-citation.json"}</w:instrText>
      </w:r>
      <w:r w:rsidR="009E6153"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(Kirschner and Mitchison, 1986)</w:t>
      </w:r>
      <w:r w:rsidR="009E6153" w:rsidRPr="000A1BD6">
        <w:rPr>
          <w:rFonts w:ascii="Cambria" w:hAnsi="Cambria" w:cs="Calibri"/>
          <w:sz w:val="22"/>
          <w:shd w:val="clear" w:color="auto" w:fill="FFFFFF"/>
        </w:rPr>
        <w:fldChar w:fldCharType="end"/>
      </w:r>
      <w:r w:rsidR="007578F3" w:rsidRPr="000A1BD6">
        <w:rPr>
          <w:rFonts w:ascii="Cambria" w:hAnsi="Cambria" w:cs="Calibri"/>
          <w:sz w:val="22"/>
          <w:shd w:val="clear" w:color="auto" w:fill="FFFFFF"/>
        </w:rPr>
        <w:t xml:space="preserve">. </w:t>
      </w:r>
      <w:r w:rsidR="00DE09E1" w:rsidRPr="000A1BD6">
        <w:rPr>
          <w:rFonts w:ascii="Cambria" w:hAnsi="Cambria" w:cs="Calibri"/>
          <w:sz w:val="22"/>
          <w:shd w:val="clear" w:color="auto" w:fill="FFFFFF"/>
        </w:rPr>
        <w:t xml:space="preserve">Precise regulation of </w:t>
      </w:r>
      <w:r w:rsidRPr="000A1BD6">
        <w:rPr>
          <w:rFonts w:ascii="Cambria" w:hAnsi="Cambria" w:cs="Calibri"/>
          <w:sz w:val="22"/>
          <w:shd w:val="clear" w:color="auto" w:fill="FFFFFF"/>
        </w:rPr>
        <w:t xml:space="preserve">MT </w:t>
      </w:r>
      <w:r w:rsidR="00DE09E1" w:rsidRPr="000A1BD6">
        <w:rPr>
          <w:rFonts w:ascii="Cambria" w:hAnsi="Cambria" w:cs="Calibri"/>
          <w:sz w:val="22"/>
          <w:shd w:val="clear" w:color="auto" w:fill="FFFFFF"/>
        </w:rPr>
        <w:t>dynamics is essential for</w:t>
      </w:r>
      <w:r w:rsidRPr="000A1BD6">
        <w:rPr>
          <w:rFonts w:ascii="Cambria" w:hAnsi="Cambria" w:cs="Calibri"/>
          <w:sz w:val="22"/>
          <w:shd w:val="clear" w:color="auto" w:fill="FFFFFF"/>
        </w:rPr>
        <w:t xml:space="preserve"> spindle assembly, chromosome segregation, cytokinesis, and polarization of interphase arrays in many cell types. </w:t>
      </w:r>
      <w:r w:rsidRPr="000A1BD6">
        <w:rPr>
          <w:rFonts w:ascii="Cambria" w:hAnsi="Cambria" w:cs="Calibri"/>
          <w:sz w:val="22"/>
        </w:rPr>
        <w:t xml:space="preserve">MT-based structures are formed by interconnected MTs and </w:t>
      </w:r>
      <w:r w:rsidR="00DE09E1" w:rsidRPr="000A1BD6">
        <w:rPr>
          <w:rFonts w:ascii="Cambria" w:hAnsi="Cambria" w:cs="Calibri"/>
          <w:sz w:val="22"/>
        </w:rPr>
        <w:t xml:space="preserve">often by lateral association of several MTs into </w:t>
      </w:r>
      <w:r w:rsidRPr="000A1BD6">
        <w:rPr>
          <w:rFonts w:ascii="Cambria" w:hAnsi="Cambria" w:cs="Calibri"/>
          <w:sz w:val="22"/>
        </w:rPr>
        <w:t xml:space="preserve">bundles. As MTs are polar filaments, </w:t>
      </w:r>
      <w:r w:rsidR="00D809A9" w:rsidRPr="000A1BD6">
        <w:rPr>
          <w:rFonts w:ascii="Cambria" w:hAnsi="Cambria" w:cs="Calibri"/>
          <w:sz w:val="22"/>
        </w:rPr>
        <w:t xml:space="preserve">they </w:t>
      </w:r>
      <w:r w:rsidRPr="000A1BD6">
        <w:rPr>
          <w:rFonts w:ascii="Cambria" w:hAnsi="Cambria" w:cs="Calibri"/>
          <w:sz w:val="22"/>
        </w:rPr>
        <w:t>can be bundled in a p</w:t>
      </w:r>
      <w:r w:rsidRPr="000A1BD6">
        <w:rPr>
          <w:rFonts w:ascii="Cambria" w:hAnsi="Cambria" w:cs="Segoe UI"/>
          <w:sz w:val="22"/>
        </w:rPr>
        <w:t xml:space="preserve">arallel or antiparallel manner. Within </w:t>
      </w:r>
      <w:r w:rsidR="0059506E" w:rsidRPr="000A1BD6">
        <w:rPr>
          <w:rFonts w:ascii="Cambria" w:hAnsi="Cambria" w:cs="Segoe UI"/>
          <w:sz w:val="22"/>
        </w:rPr>
        <w:t xml:space="preserve">bipolar </w:t>
      </w:r>
      <w:r w:rsidRPr="000A1BD6">
        <w:rPr>
          <w:rFonts w:ascii="Cambria" w:hAnsi="Cambria" w:cs="Segoe UI"/>
          <w:sz w:val="22"/>
        </w:rPr>
        <w:t>structures</w:t>
      </w:r>
      <w:r w:rsidR="001823BB" w:rsidRPr="000A1BD6">
        <w:rPr>
          <w:rFonts w:ascii="Cambria" w:hAnsi="Cambria" w:cs="Segoe UI"/>
          <w:sz w:val="22"/>
        </w:rPr>
        <w:t>,</w:t>
      </w:r>
      <w:r w:rsidRPr="000A1BD6">
        <w:rPr>
          <w:rFonts w:ascii="Cambria" w:hAnsi="Cambria" w:cs="Segoe UI"/>
          <w:sz w:val="22"/>
        </w:rPr>
        <w:t xml:space="preserve"> </w:t>
      </w:r>
      <w:r w:rsidR="004F7764" w:rsidRPr="000A1BD6">
        <w:rPr>
          <w:rFonts w:ascii="Cambria" w:hAnsi="Cambria" w:cs="Segoe UI"/>
          <w:sz w:val="22"/>
        </w:rPr>
        <w:t>like</w:t>
      </w:r>
      <w:r w:rsidRPr="000A1BD6">
        <w:rPr>
          <w:rFonts w:ascii="Cambria" w:hAnsi="Cambria" w:cs="Segoe UI"/>
          <w:sz w:val="22"/>
        </w:rPr>
        <w:t xml:space="preserve"> mitotic spindle</w:t>
      </w:r>
      <w:r w:rsidR="004F7764" w:rsidRPr="000A1BD6">
        <w:rPr>
          <w:rFonts w:ascii="Cambria" w:hAnsi="Cambria" w:cs="Segoe UI"/>
          <w:sz w:val="22"/>
        </w:rPr>
        <w:t>s</w:t>
      </w:r>
      <w:r w:rsidR="001823BB" w:rsidRPr="000A1BD6">
        <w:rPr>
          <w:rFonts w:ascii="Cambria" w:hAnsi="Cambria" w:cs="Segoe UI"/>
          <w:sz w:val="22"/>
        </w:rPr>
        <w:t>,</w:t>
      </w:r>
      <w:r w:rsidRPr="000A1BD6">
        <w:rPr>
          <w:rFonts w:ascii="Cambria" w:hAnsi="Cambria" w:cs="Segoe UI"/>
          <w:sz w:val="22"/>
        </w:rPr>
        <w:t xml:space="preserve"> parallel and antiparallel MT overlaps coexist. </w:t>
      </w:r>
      <w:r w:rsidR="001823BB" w:rsidRPr="000A1BD6">
        <w:rPr>
          <w:rFonts w:ascii="Cambria" w:hAnsi="Cambria" w:cs="Segoe UI"/>
          <w:sz w:val="22"/>
        </w:rPr>
        <w:t xml:space="preserve">While </w:t>
      </w:r>
      <w:r w:rsidR="00D809A9" w:rsidRPr="000A1BD6">
        <w:rPr>
          <w:rFonts w:ascii="Cambria" w:hAnsi="Cambria" w:cs="Segoe UI"/>
          <w:sz w:val="22"/>
        </w:rPr>
        <w:t xml:space="preserve">MTs </w:t>
      </w:r>
      <w:r w:rsidR="00A625CA">
        <w:rPr>
          <w:rFonts w:ascii="Cambria" w:hAnsi="Cambria" w:cs="Segoe UI"/>
          <w:sz w:val="22"/>
        </w:rPr>
        <w:t>near</w:t>
      </w:r>
      <w:r w:rsidR="001823BB" w:rsidRPr="000A1BD6">
        <w:rPr>
          <w:rFonts w:ascii="Cambria" w:hAnsi="Cambria" w:cs="Segoe UI"/>
          <w:sz w:val="22"/>
        </w:rPr>
        <w:t xml:space="preserve"> the </w:t>
      </w:r>
      <w:r w:rsidR="00B10145">
        <w:rPr>
          <w:rFonts w:ascii="Cambria" w:hAnsi="Cambria" w:cs="Segoe UI"/>
          <w:sz w:val="22"/>
        </w:rPr>
        <w:t xml:space="preserve">spindle </w:t>
      </w:r>
      <w:r w:rsidR="001823BB" w:rsidRPr="000A1BD6">
        <w:rPr>
          <w:rFonts w:ascii="Cambria" w:hAnsi="Cambria" w:cs="Segoe UI"/>
          <w:sz w:val="22"/>
        </w:rPr>
        <w:t xml:space="preserve">poles </w:t>
      </w:r>
      <w:r w:rsidR="00DE09E1" w:rsidRPr="000A1BD6">
        <w:rPr>
          <w:rFonts w:ascii="Cambria" w:hAnsi="Cambria" w:cs="Segoe UI"/>
          <w:sz w:val="22"/>
        </w:rPr>
        <w:t>tend to be associated</w:t>
      </w:r>
      <w:r w:rsidR="001823BB" w:rsidRPr="000A1BD6">
        <w:rPr>
          <w:rFonts w:ascii="Cambria" w:hAnsi="Cambria" w:cs="Segoe UI"/>
          <w:sz w:val="22"/>
        </w:rPr>
        <w:t xml:space="preserve"> </w:t>
      </w:r>
      <w:r w:rsidR="00DE09E1" w:rsidRPr="000A1BD6">
        <w:rPr>
          <w:rFonts w:ascii="Cambria" w:hAnsi="Cambria" w:cs="Segoe UI"/>
          <w:sz w:val="22"/>
        </w:rPr>
        <w:t>parallelly</w:t>
      </w:r>
      <w:r w:rsidR="001823BB" w:rsidRPr="000A1BD6">
        <w:rPr>
          <w:rFonts w:ascii="Cambria" w:hAnsi="Cambria" w:cs="Segoe UI"/>
          <w:sz w:val="22"/>
        </w:rPr>
        <w:t xml:space="preserve">, </w:t>
      </w:r>
      <w:r w:rsidR="00DE09E1" w:rsidRPr="000A1BD6">
        <w:rPr>
          <w:rFonts w:ascii="Cambria" w:hAnsi="Cambria" w:cs="Segoe UI"/>
          <w:sz w:val="22"/>
        </w:rPr>
        <w:t xml:space="preserve">MTs </w:t>
      </w:r>
      <w:r w:rsidR="00D2773D" w:rsidRPr="000A1BD6">
        <w:rPr>
          <w:rFonts w:ascii="Cambria" w:hAnsi="Cambria" w:cs="Segoe UI"/>
          <w:sz w:val="22"/>
        </w:rPr>
        <w:t xml:space="preserve">in the </w:t>
      </w:r>
      <w:r w:rsidR="00B10145">
        <w:rPr>
          <w:rFonts w:ascii="Cambria" w:hAnsi="Cambria" w:cs="Segoe UI"/>
          <w:sz w:val="22"/>
        </w:rPr>
        <w:t xml:space="preserve">spindle </w:t>
      </w:r>
      <w:r w:rsidR="00AA3983" w:rsidRPr="000A1BD6">
        <w:rPr>
          <w:rFonts w:ascii="Cambria" w:hAnsi="Cambria" w:cs="Segoe UI"/>
          <w:sz w:val="22"/>
        </w:rPr>
        <w:t>mid-zone</w:t>
      </w:r>
      <w:r w:rsidR="00D2773D" w:rsidRPr="000A1BD6">
        <w:rPr>
          <w:rFonts w:ascii="Cambria" w:hAnsi="Cambria" w:cs="Segoe UI"/>
          <w:sz w:val="22"/>
        </w:rPr>
        <w:t xml:space="preserve"> </w:t>
      </w:r>
      <w:r w:rsidR="00DE09E1" w:rsidRPr="000A1BD6">
        <w:rPr>
          <w:rFonts w:ascii="Cambria" w:hAnsi="Cambria" w:cs="Segoe UI"/>
          <w:sz w:val="22"/>
        </w:rPr>
        <w:t>form antiparallel overlaps that</w:t>
      </w:r>
      <w:r w:rsidRPr="000A1BD6">
        <w:rPr>
          <w:rFonts w:ascii="Cambria" w:hAnsi="Cambria" w:cs="Segoe UI"/>
          <w:sz w:val="22"/>
        </w:rPr>
        <w:t xml:space="preserve"> are essential to </w:t>
      </w:r>
      <w:r w:rsidR="00DE09E1" w:rsidRPr="000A1BD6">
        <w:rPr>
          <w:rFonts w:ascii="Cambria" w:hAnsi="Cambria" w:cs="Segoe UI"/>
          <w:sz w:val="22"/>
        </w:rPr>
        <w:t xml:space="preserve">the mechanical integrity </w:t>
      </w:r>
      <w:r w:rsidRPr="000A1BD6">
        <w:rPr>
          <w:rFonts w:ascii="Cambria" w:hAnsi="Cambria" w:cs="Segoe UI"/>
          <w:sz w:val="22"/>
        </w:rPr>
        <w:t>of the spindle</w:t>
      </w:r>
      <w:r w:rsidR="009E6153" w:rsidRPr="000A1BD6">
        <w:rPr>
          <w:rFonts w:ascii="Cambria" w:hAnsi="Cambria" w:cs="Segoe UI"/>
          <w:sz w:val="22"/>
        </w:rPr>
        <w:t xml:space="preserve"> </w:t>
      </w:r>
      <w:r w:rsidR="009E6153" w:rsidRPr="000A1BD6">
        <w:rPr>
          <w:rFonts w:ascii="Cambria" w:hAnsi="Cambria" w:cs="Segoe UI"/>
          <w:sz w:val="22"/>
        </w:rPr>
        <w:fldChar w:fldCharType="begin" w:fldLock="1"/>
      </w:r>
      <w:r w:rsidR="002C7C70">
        <w:rPr>
          <w:rFonts w:ascii="Cambria" w:hAnsi="Cambria" w:cs="Segoe UI"/>
          <w:sz w:val="22"/>
        </w:rPr>
        <w:instrText>ADDIN CSL_CITATION {"citationItems":[{"id":"ITEM-1","itemData":{"DOI":"10.1083/jcb.123.6.1475","ISSN":"00219525","PMID":"8253845","abstract":"Spindle microtubules (MTs) in PtK1 cells, fixed at stages from metaphase to telophase, have been reconstructed using serial sections, electron microscopy, and computer image processing. We have studied the class of MTs that form an interdigitating system connecting the two spindle poles (interpolar MTs or ipMTs) and their relationship to the spindle MTs that attach to kinetochores (kMTs). Viewed in cross section, the ipMTs cluster with antiparallel near neighbors throughout mitosis; this bundling becomes much more pronounced as anaphase proceeds. While the minus ends of most kMTs are near the poles, those of the ipMTs are spread over half of the spindle length, with at least 50% lying &gt;1.5 μm from the poles. Longitudinal views of the ipMT bundles demonstrate a major rearrangement of their plus ends between mid- and late anaphase B. However, the minus ends of these MTs do not move appreciably farther from the spindle midplane, suggesting that sliding of these MTs contributes little to anaphase B. The minus ends of ipMTs are markedly clustered in the bundles of kMTs throughout anaphase A. These ends lie close to kMTs much more frequently than would be expected by chance, suggesting a specific interaction. As sister kinetochores separate and kMTs shorten, the minus ends of the kMTs remain associated with the spindle poles, but the minus ends of many ipMTs are released from the kMT bundles, allowing the spindle pole and the kMTs to move away from the ipMTs as the spindle elongates.","author":[{"dropping-particle":"","family":"Mastronarde","given":"D. N.","non-dropping-particle":"","parse-names":false,"suffix":""},{"dropping-particle":"","family":"McDonald","given":"K. L.","non-dropping-particle":"","parse-names":false,"suffix":""},{"dropping-particle":"","family":"Ding","given":"R.","non-dropping-particle":"","parse-names":false,"suffix":""},{"dropping-particle":"","family":"McIntosh","given":"J. R.","non-dropping-particle":"","parse-names":false,"suffix":""}],"container-title":"Journal of Cell Biology","id":"ITEM-1","issue":"6 I","issued":{"date-parts":[["1993"]]},"page":"1475-1489","title":"Interpolar spindle microtubules in PTK cells","type":"article-journal","volume":"123"},"uris":["http://www.mendeley.com/documents/?uuid=324cb062-50e2-435c-a197-13b37a5b2406"]}],"mendeley":{"formattedCitation":"(Mastronarde &lt;i&gt;et al.&lt;/i&gt;, 1993)","plainTextFormattedCitation":"(Mastronarde et al., 1993)","previouslyFormattedCitation":"(Mastronarde &lt;i&gt;et al.&lt;/i&gt;, 1993)"},"properties":{"noteIndex":0},"schema":"https://github.com/citation-style-language/schema/raw/master/csl-citation.json"}</w:instrText>
      </w:r>
      <w:r w:rsidR="009E6153" w:rsidRPr="000A1BD6">
        <w:rPr>
          <w:rFonts w:ascii="Cambria" w:hAnsi="Cambria" w:cs="Segoe UI"/>
          <w:sz w:val="22"/>
        </w:rPr>
        <w:fldChar w:fldCharType="separate"/>
      </w:r>
      <w:r w:rsidR="00211CAA" w:rsidRPr="00211CAA">
        <w:rPr>
          <w:rFonts w:ascii="Cambria" w:hAnsi="Cambria" w:cs="Segoe UI"/>
          <w:noProof/>
          <w:sz w:val="22"/>
        </w:rPr>
        <w:t xml:space="preserve">(Mastronarde </w:t>
      </w:r>
      <w:r w:rsidR="00211CAA" w:rsidRPr="00211CAA">
        <w:rPr>
          <w:rFonts w:ascii="Cambria" w:hAnsi="Cambria" w:cs="Segoe UI"/>
          <w:i/>
          <w:noProof/>
          <w:sz w:val="22"/>
        </w:rPr>
        <w:t>et al.</w:t>
      </w:r>
      <w:r w:rsidR="00211CAA" w:rsidRPr="00211CAA">
        <w:rPr>
          <w:rFonts w:ascii="Cambria" w:hAnsi="Cambria" w:cs="Segoe UI"/>
          <w:noProof/>
          <w:sz w:val="22"/>
        </w:rPr>
        <w:t>, 1993)</w:t>
      </w:r>
      <w:r w:rsidR="009E6153" w:rsidRPr="000A1BD6">
        <w:rPr>
          <w:rFonts w:ascii="Cambria" w:hAnsi="Cambria" w:cs="Segoe UI"/>
          <w:sz w:val="22"/>
        </w:rPr>
        <w:fldChar w:fldCharType="end"/>
      </w:r>
      <w:r w:rsidRPr="000A1BD6">
        <w:rPr>
          <w:rFonts w:ascii="Cambria" w:hAnsi="Cambria" w:cs="Segoe UI"/>
          <w:sz w:val="22"/>
        </w:rPr>
        <w:t xml:space="preserve">. </w:t>
      </w:r>
      <w:r w:rsidR="00D2773D" w:rsidRPr="000A1BD6">
        <w:rPr>
          <w:rFonts w:ascii="Cambria" w:hAnsi="Cambria" w:cs="Segoe UI"/>
          <w:sz w:val="22"/>
        </w:rPr>
        <w:t>Importantly</w:t>
      </w:r>
      <w:r w:rsidRPr="000A1BD6">
        <w:rPr>
          <w:rFonts w:ascii="Cambria" w:hAnsi="Cambria" w:cs="Segoe UI"/>
          <w:sz w:val="22"/>
        </w:rPr>
        <w:t xml:space="preserve">, </w:t>
      </w:r>
      <w:r w:rsidR="001E6F53" w:rsidRPr="000A1BD6">
        <w:rPr>
          <w:rFonts w:ascii="Cambria" w:hAnsi="Cambria" w:cs="Segoe UI"/>
          <w:sz w:val="22"/>
        </w:rPr>
        <w:t xml:space="preserve">parallel and antiparallel overlaps </w:t>
      </w:r>
      <w:r w:rsidR="006A329D" w:rsidRPr="000A1BD6">
        <w:rPr>
          <w:rFonts w:ascii="Cambria" w:hAnsi="Cambria" w:cs="Segoe UI"/>
          <w:sz w:val="22"/>
        </w:rPr>
        <w:t xml:space="preserve">have </w:t>
      </w:r>
      <w:r w:rsidR="00DE09E1" w:rsidRPr="000A1BD6">
        <w:rPr>
          <w:rFonts w:ascii="Cambria" w:hAnsi="Cambria" w:cs="Segoe UI"/>
          <w:sz w:val="22"/>
        </w:rPr>
        <w:t>different roles, and</w:t>
      </w:r>
      <w:r w:rsidR="008730BF" w:rsidRPr="000A1BD6">
        <w:rPr>
          <w:rFonts w:ascii="Cambria" w:hAnsi="Cambria" w:cs="Segoe UI"/>
          <w:sz w:val="22"/>
        </w:rPr>
        <w:t xml:space="preserve"> related to this role, often</w:t>
      </w:r>
      <w:r w:rsidR="00DE09E1" w:rsidRPr="000A1BD6">
        <w:rPr>
          <w:rFonts w:ascii="Cambria" w:hAnsi="Cambria" w:cs="Segoe UI"/>
          <w:sz w:val="22"/>
        </w:rPr>
        <w:t xml:space="preserve"> differ</w:t>
      </w:r>
      <w:r w:rsidR="004F7764" w:rsidRPr="000A1BD6">
        <w:rPr>
          <w:rFonts w:ascii="Cambria" w:hAnsi="Cambria" w:cs="Segoe UI"/>
          <w:sz w:val="22"/>
        </w:rPr>
        <w:t xml:space="preserve"> in their</w:t>
      </w:r>
      <w:r w:rsidR="00B82C71" w:rsidRPr="000A1BD6">
        <w:rPr>
          <w:rFonts w:ascii="Cambria" w:hAnsi="Cambria" w:cs="Segoe UI"/>
          <w:sz w:val="22"/>
        </w:rPr>
        <w:t xml:space="preserve"> </w:t>
      </w:r>
      <w:r w:rsidR="00DE09E1" w:rsidRPr="000A1BD6">
        <w:rPr>
          <w:rFonts w:ascii="Cambria" w:hAnsi="Cambria" w:cs="Segoe UI"/>
          <w:sz w:val="22"/>
        </w:rPr>
        <w:t>stability</w:t>
      </w:r>
      <w:r w:rsidRPr="000A1BD6">
        <w:rPr>
          <w:rFonts w:ascii="Cambria" w:hAnsi="Cambria" w:cs="Segoe UI"/>
          <w:sz w:val="22"/>
        </w:rPr>
        <w:t xml:space="preserve">. </w:t>
      </w:r>
      <w:r w:rsidR="00AA3983" w:rsidRPr="000A1BD6">
        <w:rPr>
          <w:rFonts w:ascii="Cambria" w:hAnsi="Cambria" w:cs="Segoe UI"/>
          <w:sz w:val="22"/>
        </w:rPr>
        <w:t>For example,</w:t>
      </w:r>
      <w:r w:rsidR="008730BF" w:rsidRPr="000A1BD6">
        <w:rPr>
          <w:rFonts w:ascii="Cambria" w:hAnsi="Cambria" w:cs="Segoe UI"/>
          <w:sz w:val="22"/>
        </w:rPr>
        <w:t xml:space="preserve"> antiparallel overlap</w:t>
      </w:r>
      <w:r w:rsidR="00AA3983" w:rsidRPr="000A1BD6">
        <w:rPr>
          <w:rFonts w:ascii="Cambria" w:hAnsi="Cambria" w:cs="Segoe UI"/>
          <w:sz w:val="22"/>
        </w:rPr>
        <w:t>s</w:t>
      </w:r>
      <w:r w:rsidR="008730BF" w:rsidRPr="000A1BD6">
        <w:rPr>
          <w:rFonts w:ascii="Cambria" w:hAnsi="Cambria" w:cs="Segoe UI"/>
          <w:sz w:val="22"/>
        </w:rPr>
        <w:t xml:space="preserve"> in </w:t>
      </w:r>
      <w:r w:rsidR="00AA3983" w:rsidRPr="000A1BD6">
        <w:rPr>
          <w:rFonts w:ascii="Cambria" w:hAnsi="Cambria" w:cs="Segoe UI"/>
          <w:sz w:val="22"/>
        </w:rPr>
        <w:t>yeast</w:t>
      </w:r>
      <w:r w:rsidR="008730BF" w:rsidRPr="000A1BD6">
        <w:rPr>
          <w:rFonts w:ascii="Cambria" w:hAnsi="Cambria" w:cs="Segoe UI"/>
          <w:sz w:val="22"/>
        </w:rPr>
        <w:t xml:space="preserve"> spindle</w:t>
      </w:r>
      <w:r w:rsidR="00AA3983" w:rsidRPr="000A1BD6">
        <w:rPr>
          <w:rFonts w:ascii="Cambria" w:hAnsi="Cambria" w:cs="Segoe UI"/>
          <w:sz w:val="22"/>
        </w:rPr>
        <w:t>s are stable such as to prevent spindle collapse</w:t>
      </w:r>
      <w:r w:rsidR="00D809A9" w:rsidRPr="000A1BD6">
        <w:rPr>
          <w:rFonts w:ascii="Cambria" w:hAnsi="Cambria" w:cs="Segoe UI"/>
          <w:sz w:val="22"/>
        </w:rPr>
        <w:t xml:space="preserve"> </w:t>
      </w:r>
      <w:r w:rsidR="009E6153" w:rsidRPr="000A1BD6">
        <w:rPr>
          <w:rFonts w:ascii="Cambria" w:hAnsi="Cambria" w:cs="Segoe UI"/>
          <w:sz w:val="22"/>
        </w:rPr>
        <w:fldChar w:fldCharType="begin" w:fldLock="1"/>
      </w:r>
      <w:r w:rsidR="002C7C70">
        <w:rPr>
          <w:rFonts w:ascii="Cambria" w:hAnsi="Cambria" w:cs="Segoe UI"/>
          <w:sz w:val="22"/>
        </w:rPr>
        <w:instrText>ADDIN CSL_CITATION {"citationItems":[{"id":"ITEM-1","itemData":{"DOI":"10.1091/mbc.E04–10–0899","ISBN":"1059-1524 (Print)","ISSN":"1059-1524","PMID":"15509653","abstract":"Proper microtubule organization is essential for cellular processes such as organelle positioning during interphase and spindle formation during mitosis. The fission yeast Schizosaccharomyces pombe presents a good model for understanding microtubule organization. We identify fission yeast ase1p, a member of the conserved ASE1/PRC1/MAP65 family of microtubule bundling proteins, which functions in organizing the spindle midzone during mitosis. Using fluorescence live cell imaging, we show that ase1p localizes to sites of microtubule overlaps associated with microtubule organizing centers at both interphase and mitosis. ase1? mutants fail to form overlapping antiparallel microtubule bundles, leading to interphase nuclear positioning defects, and premature mitotic spindle collapse. FRAP analysis revealed that interphase ase1p at overlapping microtubule minus ends is highly dynamic. In contrast, mitotic ase1p at microtubule plus ends at the spindle midzone is more stable. We propose that ase1p functions to organize microtubules into overlapping antiparallel bundles both in interphase and mitosis and that ase1p may be differentially regulated through the cell cycle.","author":[{"dropping-particle":"","family":"Löiodice","given":"Isabelle","non-dropping-particle":"","parse-names":false,"suffix":""}],"container-title":"Molecular biology of the cell","id":"ITEM-1","issue":"1","issued":{"date-parts":[["2005"]]},"page":"1756-1768","title":"Ase1p Organizes Antiparallel Microtubule Arrays during Interphase and Mitosis in Fission Yeast","type":"article-journal","volume":"16"},"uris":["http://www.mendeley.com/documents/?uuid=f0e71a4f-349b-49a4-8335-ee869a33a600"]},{"id":"ITEM-2","itemData":{"DOI":"10.1091/mbc.E04-10-0859","ISBN":"1059-1524 (Print)","ISSN":"1059-1524","PMID":"15509653","abstract":"Formin proteins are key regulators of eukaryotic actin filament assembly and elongation, and many species possess multiple formin isoforms. A nomenclature system based on fundamental features would be desirable, to aid the rapid identification and characterization of novel formins. In this article, we attempt to systematize the formin family by performing phylogenetic analyses of the formin homology 2 (FH2) domain, an independently folding region common to all formins, which alone can influence actin dynamics. Through database searches, we identify 101 FH2 domains from 26 eukaryotic species, including 15 in mice. Sequence alignments reveal a highly conserved yeast-specific insert in the \"knob loop\" region of the FH2 domain, with unknown functional consequences. Phylogenetic analysis using minimum evolution (ME), maximum parsimony (MP), and maximum likelihood (ML) algorithms strongly supports the existence of seven metazoan groups. Yeast FH2 domains segregate from all other eukaryotes, including metazoans, other fungi, plants, and protists. Sequence comparisons of non-FH2 regions support relationships between three metazoan groups (Dia, DAAM, and FRL) and examine previously identified coiled-coil and Diaphanous auto-regulatory domain sequences. This analysis allows for a formin nomenclature system based on sequence relationships, as well as suggesting strategies for the determination of biochemical and cellular activities of these proteins.","author":[{"dropping-particle":"","family":"Yamashita","given":"A.","non-dropping-particle":"","parse-names":false,"suffix":""}],"container-title":"Molecular Biology of the Cell","id":"ITEM-2","issue":"3","issued":{"date-parts":[["2005","1","5"]]},"page":"1378-1395","title":"The Roles of Fission Yeast Ase1 in Mitotic Cell Division, Meiotic Nuclear Oscillation, and Cytokinesis Checkpoint Signaling","type":"article-journal","volume":"16"},"uris":["http://www.mendeley.com/documents/?uuid=defd90ec-7ab1-47e4-83d2-20d955e2852c"]}],"mendeley":{"formattedCitation":"(Löiodice, 2005; Yamashita, 2005)","plainTextFormattedCitation":"(Löiodice, 2005; Yamashita, 2005)","previouslyFormattedCitation":"(Löiodice, 2005; Yamashita, 2005)"},"properties":{"noteIndex":0},"schema":"https://github.com/citation-style-language/schema/raw/master/csl-citation.json"}</w:instrText>
      </w:r>
      <w:r w:rsidR="009E6153" w:rsidRPr="000A1BD6">
        <w:rPr>
          <w:rFonts w:ascii="Cambria" w:hAnsi="Cambria" w:cs="Segoe UI"/>
          <w:sz w:val="22"/>
        </w:rPr>
        <w:fldChar w:fldCharType="separate"/>
      </w:r>
      <w:r w:rsidR="00211CAA" w:rsidRPr="00211CAA">
        <w:rPr>
          <w:rFonts w:ascii="Cambria" w:hAnsi="Cambria" w:cs="Segoe UI"/>
          <w:noProof/>
          <w:sz w:val="22"/>
        </w:rPr>
        <w:t>(Löiodice, 2005; Yamashita, 2005)</w:t>
      </w:r>
      <w:r w:rsidR="009E6153" w:rsidRPr="000A1BD6">
        <w:rPr>
          <w:rFonts w:ascii="Cambria" w:hAnsi="Cambria" w:cs="Segoe UI"/>
          <w:sz w:val="22"/>
        </w:rPr>
        <w:fldChar w:fldCharType="end"/>
      </w:r>
      <w:r w:rsidR="009E6153" w:rsidRPr="000A1BD6">
        <w:rPr>
          <w:rFonts w:ascii="Cambria" w:hAnsi="Cambria" w:cs="Segoe UI"/>
          <w:sz w:val="22"/>
        </w:rPr>
        <w:t>.</w:t>
      </w:r>
      <w:r w:rsidR="00AA3983" w:rsidRPr="000A1BD6">
        <w:rPr>
          <w:rFonts w:ascii="Cambria" w:hAnsi="Cambria" w:cs="Segoe UI"/>
          <w:sz w:val="22"/>
        </w:rPr>
        <w:t xml:space="preserve"> A common and crucial component of such a mechanism is a</w:t>
      </w:r>
      <w:r w:rsidR="004F7764" w:rsidRPr="000A1BD6">
        <w:rPr>
          <w:rFonts w:ascii="Cambria" w:hAnsi="Cambria" w:cs="Segoe UI"/>
          <w:sz w:val="22"/>
        </w:rPr>
        <w:t xml:space="preserve"> </w:t>
      </w:r>
      <w:r w:rsidR="00D946DD" w:rsidRPr="000A1BD6">
        <w:rPr>
          <w:rFonts w:ascii="Cambria" w:hAnsi="Cambria" w:cs="Segoe UI"/>
          <w:sz w:val="22"/>
        </w:rPr>
        <w:t>MT</w:t>
      </w:r>
      <w:r w:rsidR="00AA3983" w:rsidRPr="000A1BD6">
        <w:rPr>
          <w:rFonts w:ascii="Cambria" w:hAnsi="Cambria" w:cs="Segoe UI"/>
          <w:sz w:val="22"/>
        </w:rPr>
        <w:t xml:space="preserve"> crosslinker that can distinguish between parallel and antiparallel </w:t>
      </w:r>
      <w:proofErr w:type="spellStart"/>
      <w:r w:rsidR="00AA3983" w:rsidRPr="000A1BD6">
        <w:rPr>
          <w:rFonts w:ascii="Cambria" w:hAnsi="Cambria" w:cs="Segoe UI"/>
          <w:sz w:val="22"/>
        </w:rPr>
        <w:t>MTs.</w:t>
      </w:r>
      <w:proofErr w:type="spellEnd"/>
      <w:r w:rsidR="00AA3983" w:rsidRPr="000A1BD6">
        <w:rPr>
          <w:rFonts w:ascii="Cambria" w:hAnsi="Cambria" w:cs="Segoe UI"/>
          <w:sz w:val="22"/>
        </w:rPr>
        <w:t xml:space="preserve"> </w:t>
      </w:r>
      <w:r w:rsidR="001E6F53" w:rsidRPr="000A1BD6">
        <w:rPr>
          <w:rFonts w:ascii="Cambria" w:hAnsi="Cambria" w:cs="Calibri"/>
          <w:sz w:val="22"/>
          <w:shd w:val="clear" w:color="auto" w:fill="FFFFFF"/>
        </w:rPr>
        <w:t>Diffusive MT-bundling protein</w:t>
      </w:r>
      <w:r w:rsidRPr="000A1BD6">
        <w:rPr>
          <w:rFonts w:ascii="Cambria" w:hAnsi="Cambria" w:cs="Calibri"/>
          <w:sz w:val="22"/>
          <w:shd w:val="clear" w:color="auto" w:fill="FFFFFF"/>
        </w:rPr>
        <w:t xml:space="preserve">s of the </w:t>
      </w:r>
      <w:r w:rsidR="00846DBC" w:rsidRPr="000A1BD6">
        <w:rPr>
          <w:rFonts w:ascii="Cambria" w:hAnsi="Cambria" w:cs="Calibri"/>
          <w:sz w:val="22"/>
          <w:shd w:val="clear" w:color="auto" w:fill="FFFFFF"/>
        </w:rPr>
        <w:t xml:space="preserve">conserved </w:t>
      </w:r>
      <w:r w:rsidRPr="000A1BD6">
        <w:rPr>
          <w:rFonts w:ascii="Cambria" w:hAnsi="Cambria" w:cs="Calibri"/>
          <w:sz w:val="22"/>
          <w:shd w:val="clear" w:color="auto" w:fill="FFFFFF"/>
        </w:rPr>
        <w:t>Ase1/MAP65/</w:t>
      </w:r>
      <w:r w:rsidR="005629A2">
        <w:rPr>
          <w:rFonts w:ascii="Cambria" w:hAnsi="Cambria" w:cs="Calibri"/>
          <w:sz w:val="22"/>
          <w:shd w:val="clear" w:color="auto" w:fill="FFFFFF"/>
        </w:rPr>
        <w:t>PRC1</w:t>
      </w:r>
      <w:r w:rsidR="00536D20" w:rsidRPr="000A1BD6">
        <w:rPr>
          <w:rFonts w:ascii="Cambria" w:hAnsi="Cambria" w:cs="Calibri"/>
          <w:sz w:val="22"/>
          <w:shd w:val="clear" w:color="auto" w:fill="FFFFFF"/>
        </w:rPr>
        <w:t xml:space="preserve"> </w:t>
      </w:r>
      <w:r w:rsidRPr="000A1BD6">
        <w:rPr>
          <w:rFonts w:ascii="Cambria" w:hAnsi="Cambria" w:cs="Calibri"/>
          <w:sz w:val="22"/>
          <w:shd w:val="clear" w:color="auto" w:fill="FFFFFF"/>
        </w:rPr>
        <w:t>family</w:t>
      </w:r>
      <w:r w:rsidR="006A329D" w:rsidRPr="000A1BD6">
        <w:rPr>
          <w:rFonts w:ascii="Cambria" w:hAnsi="Cambria" w:cs="Calibri"/>
          <w:sz w:val="22"/>
          <w:shd w:val="clear" w:color="auto" w:fill="FFFFFF"/>
        </w:rPr>
        <w:t xml:space="preserve"> are a prime example of </w:t>
      </w:r>
      <w:r w:rsidR="00AA3983" w:rsidRPr="000A1BD6">
        <w:rPr>
          <w:rFonts w:ascii="Cambria" w:hAnsi="Cambria" w:cs="Calibri"/>
          <w:sz w:val="22"/>
          <w:shd w:val="clear" w:color="auto" w:fill="FFFFFF"/>
        </w:rPr>
        <w:t>molecules with this capacity</w:t>
      </w:r>
      <w:r w:rsidR="006A329D" w:rsidRPr="000A1BD6">
        <w:rPr>
          <w:rFonts w:ascii="Cambria" w:hAnsi="Cambria" w:cs="Calibri"/>
          <w:sz w:val="22"/>
          <w:shd w:val="clear" w:color="auto" w:fill="FFFFFF"/>
        </w:rPr>
        <w:t>.</w:t>
      </w:r>
      <w:r w:rsidRPr="000A1BD6">
        <w:rPr>
          <w:rFonts w:ascii="Cambria" w:hAnsi="Cambria" w:cs="Calibri"/>
          <w:sz w:val="22"/>
          <w:shd w:val="clear" w:color="auto" w:fill="FFFFFF"/>
        </w:rPr>
        <w:t xml:space="preserve"> </w:t>
      </w:r>
      <w:r w:rsidR="00B309BD">
        <w:rPr>
          <w:rFonts w:ascii="Cambria" w:hAnsi="Cambria" w:cs="Calibri"/>
          <w:sz w:val="22"/>
          <w:shd w:val="clear" w:color="auto" w:fill="FFFFFF"/>
        </w:rPr>
        <w:t>The g</w:t>
      </w:r>
      <w:r w:rsidR="00B309BD" w:rsidRPr="000A1BD6">
        <w:rPr>
          <w:rFonts w:ascii="Cambria" w:hAnsi="Cambria" w:cs="Calibri"/>
          <w:sz w:val="22"/>
          <w:shd w:val="clear" w:color="auto" w:fill="FFFFFF"/>
        </w:rPr>
        <w:t xml:space="preserve">eometry </w:t>
      </w:r>
      <w:r w:rsidR="00CD22DE" w:rsidRPr="000A1BD6">
        <w:rPr>
          <w:rFonts w:ascii="Cambria" w:hAnsi="Cambria" w:cs="Calibri"/>
          <w:sz w:val="22"/>
          <w:shd w:val="clear" w:color="auto" w:fill="FFFFFF"/>
        </w:rPr>
        <w:t>of Ase1/MAP65/</w:t>
      </w:r>
      <w:r w:rsidR="005629A2">
        <w:rPr>
          <w:rFonts w:ascii="Cambria" w:hAnsi="Cambria" w:cs="Calibri"/>
          <w:sz w:val="22"/>
          <w:shd w:val="clear" w:color="auto" w:fill="FFFFFF"/>
        </w:rPr>
        <w:t>PRC1</w:t>
      </w:r>
      <w:r w:rsidR="00CD22DE" w:rsidRPr="000A1BD6">
        <w:rPr>
          <w:rFonts w:ascii="Cambria" w:hAnsi="Cambria" w:cs="Calibri"/>
          <w:sz w:val="22"/>
          <w:shd w:val="clear" w:color="auto" w:fill="FFFFFF"/>
        </w:rPr>
        <w:t xml:space="preserve"> MT binding sites favors antiparallel MT, which results in increased Ase1/MAP65/</w:t>
      </w:r>
      <w:r w:rsidR="005629A2">
        <w:rPr>
          <w:rFonts w:ascii="Cambria" w:hAnsi="Cambria" w:cs="Calibri"/>
          <w:sz w:val="22"/>
          <w:shd w:val="clear" w:color="auto" w:fill="FFFFFF"/>
        </w:rPr>
        <w:t>PRC1</w:t>
      </w:r>
      <w:r w:rsidR="00536D20" w:rsidRPr="000A1BD6">
        <w:rPr>
          <w:rFonts w:ascii="Cambria" w:hAnsi="Cambria" w:cs="Calibri"/>
          <w:sz w:val="22"/>
          <w:shd w:val="clear" w:color="auto" w:fill="FFFFFF"/>
        </w:rPr>
        <w:t xml:space="preserve"> </w:t>
      </w:r>
      <w:r w:rsidR="00CD22DE" w:rsidRPr="000A1BD6">
        <w:rPr>
          <w:rFonts w:ascii="Cambria" w:hAnsi="Cambria" w:cs="Calibri"/>
          <w:sz w:val="22"/>
          <w:shd w:val="clear" w:color="auto" w:fill="FFFFFF"/>
        </w:rPr>
        <w:t xml:space="preserve">affinities for antiparallel MT overlaps </w:t>
      </w:r>
      <w:r w:rsidR="00706662" w:rsidRPr="000A1BD6">
        <w:rPr>
          <w:rFonts w:ascii="Cambria" w:hAnsi="Cambria" w:cs="Calibri"/>
          <w:sz w:val="22"/>
          <w:shd w:val="clear" w:color="auto" w:fill="FFFFFF"/>
        </w:rPr>
        <w:t xml:space="preserve">and preferential antiparallel crosslinking activity </w:t>
      </w:r>
      <w:r w:rsidR="002A632F" w:rsidRPr="000A1BD6">
        <w:rPr>
          <w:rFonts w:ascii="Cambria" w:hAnsi="Cambria" w:cs="Calibri"/>
          <w:sz w:val="22"/>
          <w:shd w:val="clear" w:color="auto" w:fill="FFFFFF"/>
        </w:rPr>
        <w:fldChar w:fldCharType="begin" w:fldLock="1"/>
      </w:r>
      <w:r w:rsidR="008C5633">
        <w:rPr>
          <w:rFonts w:ascii="Cambria" w:hAnsi="Cambria" w:cs="Calibri"/>
          <w:sz w:val="22"/>
          <w:shd w:val="clear" w:color="auto" w:fill="FFFFFF"/>
        </w:rPr>
        <w:instrText>ADDIN CSL_CITATION {"citationItems":[{"id":"ITEM-1","itemData":{"DOI":"10.1016/j.cell.2006.12.030","ISBN":"0092-8674 (Print) 0092-8674 (Linking)","ISSN":"00928674","PMID":"17254972","abstract":"Microtubule (MT) nucleation not only occurs from centrosomes, but also in large part from dispersed nucleation sites. The subsequent sorting of short MTs into networks like the mitotic spindle requires molecular motors that laterally slide overlapping MTs and bundling proteins that statically connect MTs. How bundling proteins interfere with MT sliding is unclear. In bipolar MT bundles in fission yeast, we found that the bundler ase1p localized all along the length of antiparallel MTs, whereas the motor klp2p (kinesin-14) accumulated only at MT plus ends. Consequently, sliding forces could only overcome resistant bundling forces for short, newly nucleated MTs, which were transported to their correct position within bundles. Ase1p thus regulated sliding forces based on polarity and overlap length, and computer simulations showed these mechanisms to be sufficient to generate stable bipolar bundles. By combining motor and bundling proteins, cells can thus dynamically organize stable regions of overlap between cytoskeletal filaments. © 2007 Elsevier Inc. All rights reserved.","author":[{"dropping-particle":"","family":"Janson","given":"Marcel E.","non-dropping-particle":"","parse-names":false,"suffix":""},{"dropping-particle":"","family":"Loughlin","given":"Rose","non-dropping-particle":"","parse-names":false,"suffix":""},{"dropping-particle":"","family":"Loïodice","given":"Isabelle","non-dropping-particle":"","parse-names":false,"suffix":""},{"dropping-particle":"","family":"Fu","given":"Chuanhai","non-dropping-particle":"","parse-names":false,"suffix":""},{"dropping-particle":"","family":"Brunner","given":"Damian","non-dropping-particle":"","parse-names":false,"suffix":""},{"dropping-particle":"","family":"Nédélec","given":"François J.","non-dropping-particle":"","parse-names":false,"suffix":""},{"dropping-particle":"","family":"Tran","given":"Phong T.","non-dropping-particle":"","parse-names":false,"suffix":""}],"container-title":"Cell","id":"ITEM-1","issue":"2","issued":{"date-parts":[["2007"]]},"note":"From Duplicate 1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!\n\nFrom Duplicate 2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!\n\nFrom Duplicate 2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!","page":"357-368","title":"Crosslinkers and Motors Organize Dynamic Microtubules to Form Stable Bipolar Arrays in Fission Yeast","type":"article-journal","volume":"128"},"uris":["http://www.mendeley.com/documents/?uuid=8dcbebc9-fa35-44e6-8809-aa10d515a4f0"]},{"id":"ITEM-2","itemData":{"DOI":"10.1016/j.cell.2010.06.033","ISBN":"1097-4172 (Electronic) 0092-8674 (Linking)","ISSN":"00928674","PMID":"20691901","abstract":"During cell division, microtubules are arranged in a large bipolar structure, the mitotic spindle, to segregate the duplicated chromosomes. Antiparallel microtubule overlaps in the spindle center are essential for establishing bipolarity and maintaining spindle stability throughout mitosis. In anaphase, this antiparallel microtubule array is tightly bundled forming the midzone, which serves as a hub for the recruitment of proteins essential for late mitotic events. The molecular mechanism of midzone formation and the control of its size are not understood. Using an in vitro reconstitution approach, we show here that PRC1 autonomously bundles antiparallel microtubules and recruits Xklp1, a kinesin-4, selectively to overlapping antiparallel microtubules. The processive motor Xklp1 controls overlap size by overlap length-dependent microtubule growth inhibition. Our results mechanistically explain how the two conserved, essential midzone proteins PRC1 and Xklp1 cooperate to constitute a minimal protein module capable of dynamically organizing the core structure of the central anaphase spindle. ?? 2010 Elsevier Inc.","author":[{"dropping-particle":"","family":"Bieling","given":"Peter","non-dropping-particle":"","parse-names":false,"suffix":""},{"dropping-particle":"","family":"Telley","given":"Ivo a.","non-dropping-particle":"","parse-names":false,"suffix":""},{"dropping-particle":"","family":"Surrey","given":"Thomas","non-dropping-particle":"","parse-names":false,"suffix":""}],"container-title":"Cell","id":"ITEM-2","issue":"3","issued":{"date-parts":[["2010"]]},"page":"420-432","publisher":"Elsevier Ltd","title":"A minimal midzone protein module controls formation and length of antiparallel microtubule overlaps","type":"article-journal","volume":"142"},"uris":["http://www.mendeley.com/documents/?uuid=2092586f-7680-49f1-ab05-096bf3abb8b8"]},{"id":"ITEM-3","itemData":{"DOI":"10.1111/brv.12547","ISSN":"1469185X","abstract":"During cytokinesis, the organization of the spindle midzone and chromosome segregation is controlled by the central spindle, a microtubule cytoskeleton containing kinesin motors and non-motor microtubule-associated proteins. The anaphase spindle elongation 1/protein regulator of cytokinesis 1/microtubule associated protein 65 (Ase1/PRC1/MAP65) family of microtubule-bundling proteins are key regulators of central spindle assembly, mediating microtubule crosslinking and spindle elongation in the midzone. Ase1/PRC1/MAP65 serves as a complex regulatory platform for the recruitment of other midzone proteins at the spindle midzone. Herein, we summarize recent advances in understanding of the structural domains and molecular kinetics of the Ase1/PRC1/MAP65 family. We summarize the regulatory network involved in post-translational modifications of Ase1/PRC1 by cyclin-dependent kinase 1 (Cdk1), cell division cycle 14 (Cdc14) and Polo-like kinase 1 (Plk1) and also highlight multiple functions of Ase1/PRC1 in central spindle organization, spindle elongation and cytokinesis during cell division.","author":[{"dropping-particle":"","family":"She","given":"Zhen Yu","non-dropping-particle":"","parse-names":false,"suffix":""},{"dropping-particle":"","family":"Wei","given":"Ya Lan","non-dropping-particle":"","parse-names":false,"suffix":""},{"dropping-particle":"","family":"Lin","given":"Yang","non-dropping-particle":"","parse-names":false,"suffix":""},{"dropping-particle":"","family":"Li","given":"Yue Ling","non-dropping-particle":"","parse-names":false,"suffix":""},{"dropping-particle":"","family":"Lu","given":"Ming Hui","non-dropping-particle":"","parse-names":false,"suffix":""}],"container-title":"Biological Reviews","id":"ITEM-3","issue":"6","issued":{"date-parts":[["2019"]]},"page":"2033-2048","title":"Mechanisms of the Ase1/PRC1/MAP65 family in central spindle assembly","type":"article-journal","volume":"94"},"uris":["http://www.mendeley.com/documents/?uuid=a7f8f61b-a40c-43b7-9e67-7cbb52af9a4b"]},{"id":"ITEM-4","itemData":{"DOI":"10.1016/j.cell.2010.07.012","ISBN":"1097-4172 (Electronic) 0092-8674 (Linking)","ISSN":"00928674","PMID":"20691902","abstract":"Formation of microtubule architectures, required for cell shape maintenance in yeast, directional cell expansion in plants and cytokinesis in eukaryotes, depends on antiparallel microtubule crosslinking by the conserved MAP65 protein family. Here, we combine structural and single molecule fluorescence methods to examine how PRC1, the human MAP65, crosslinks antiparallel microtubules. We find that PRC1's microtubule binding is mediated by a structured domain with a spectrin-fold and an unstructured Lys/Arg-rich domain. These two domains, at each end of a homodimer, are connected by a linkage that is flexible on single microtubules, but forms well-defined crossbridges between antiparallel filaments. Further, we show that PRC1 crosslinks are compliant and do not substantially resist filament sliding by motor proteins in vitro. Together, our data show how MAP65s, by combining structural flexibility and rigidity, tune microtubule associations to establish crosslinks that selectively \" mark\" antiparallel overlap in dynamic cytoskeletal networks. © 2010 Elsevier Inc.","author":[{"dropping-particle":"","family":"Subramanian","given":"Radhika","non-dropping-particle":"","parse-names":false,"suffix":""},{"dropping-particle":"","family":"Wilson-Kubalek","given":"Elizabeth M.","non-dropping-particle":"","parse-names":false,"suffix":""},{"dropping-particle":"","family":"Arthur","given":"Christopher P.","non-dropping-particle":"","parse-names":false,"suffix":""},{"dropping-particle":"","family":"Bick","given":"Matthew J.","non-dropping-particle":"","parse-names":false,"suffix":""},{"dropping-particle":"","family":"Campbell","given":"Elizabeth A.","non-dropping-particle":"","parse-names":false,"suffix":""},{"dropping-particle":"","family":"Darst","given":"Seth A.","non-dropping-particle":"","parse-names":false,"suffix":""},{"dropping-particle":"","family":"Milligan","given":"Ronald A.","non-dropping-particle":"","parse-names":false,"suffix":""},{"dropping-particle":"","family":"Kapoor","given":"Tarun M.","non-dropping-particle":"","parse-names":false,"suffix":""}],"container-title":"Cell","id":"ITEM-4","issue":"3","issued":{"date-parts":[["2010"]]},"page":"433-443","publisher":"Elsevier Ltd","title":"Insights into antiparallel microtubule crosslinking by PRC1, a conserved nonmotor microtubule binding protein","type":"article-journal","volume":"142"},"uris":["http://www.mendeley.com/documents/?uuid=0efd0a3b-eef0-4867-ab36-8318908d24b9"]},{"id":"ITEM-5","itemData":{"DOI":"10.1073/pnas.1609903113","ISSN":"10916490","PMID":"27493215","abstract":"Proteins that associate with microtubules (MTs) are crucial to generate MT arrays and establish different cellular architectures. One example is PRC1 (protein regulator of cytokinesis 1), which cross-links antiparallel MTs and is essential for the completion of mitosis and cytokinesis. Here we describe a 4-Å-resolution cryo-EM structure of monomeric PRC1 bound to MTs. Residues in the spectrin domain of PRC1 contacting the MT are highly conserved and interact with the same pocket recognized by kinesin. We additionally found that PRC1 promotes MT assembly even in the presence of the MT stabilizer taxol. Interestingly, the angle of the spectrin domain on the MT surface corresponds to the previously observed cross-bridge angle between MTs cross-linked by full-length, dimeric PRC1. This finding, together with molecular dynamic simulations describing the intrinsic flexibility of PRC1, suggests that the MT-spectrin domain interface determines the geometry of the MT arrays cross-linked by PRC1.","author":[{"dropping-particle":"","family":"Kellogg","given":"Elizabeth H.","non-dropping-particle":"","parse-names":false,"suffix":""},{"dropping-particle":"","family":"Howes","given":"Stuart","non-dropping-particle":"","parse-names":false,"suffix":""},{"dropping-particle":"","family":"Ti","given":"Shih Chieh","non-dropping-particle":"","parse-names":false,"suffix":""},{"dropping-particle":"","family":"Ramírez-Aportela","given":"Erney","non-dropping-particle":"","parse-names":false,"suffix":""},{"dropping-particle":"","family":"Kapoor","given":"Tarun M.","non-dropping-particle":"","parse-names":false,"suffix":""},{"dropping-particle":"","family":"Chacón","given":"Pablo","non-dropping-particle":"","parse-names":false,"suffix":""},{"dropping-particle":"","family":"Nogales","given":"Eva","non-dropping-particle":"","parse-names":false,"suffix":""}],"container-title":"Proceedings of the National Academy of Sciences of the United States of America","id":"ITEM-5","issue":"34","issued":{"date-parts":[["2016"]]},"page":"9430-9439","title":"Near-atomic cryo-EM structure of PRC1 bound to the microtubule","type":"article-journal","volume":"113"},"uris":["http://www.mendeley.com/documents/?uuid=4742b7ae-8aaa-4dc1-8c61-4e1844da3a03"]},{"id":"ITEM-6","itemData":{"DOI":"10.1091/mbc.e08-04-0341","abstract":" The Arabidopsis MAP65s are a protein family with similarity to the microtubule-associated proteins PRC1/Ase1p that accumulate in the spindle midzone during late anaphase in mammals and yeast, respectively. Here we investigate the molecular and functional properties of AtMAP65-5 and improve our understanding of AtMAP65-1 properties. We demonstrate that, in vitro, both proteins promote the formation of a planar network of antiparallel microtubules. In vivo, we show that AtMAP65-5 selectively binds the preprophase band and the prophase spindle microtubule during prophase, whereas AtMAP65-1-GFP selectively binds the preprophase band but does not accumulate at the prophase spindle microtubules that coexists within the same cell. At later stages of mitosis, AtMAP65-1 and AtMAP65-5 differentially label the late spindle and phragmoplast. We present evidence for a mode of action for both proteins that involves the binding of monomeric units to microtubules that “zipper up” antiparallel arranged microtubules through the homodimerization of the N-terminal halves when adjacent microtubules encounter. ","author":[{"dropping-particle":"","family":"Gaillard","given":"Jérémie","non-dropping-particle":"","parse-names":false,"suffix":""},{"dropping-particle":"","family":"Neumann","given":"Emmanuelle","non-dropping-particle":"","parse-names":false,"suffix":""},{"dropping-particle":"","family":"Damme","given":"Daniel","non-dropping-particle":"Van","parse-names":false,"suffix":""},{"dropping-particle":"","family":"Stoppin-Mellet","given":"Virginie","non-dropping-particle":"","parse-names":false,"suffix":""},{"dropping-particle":"","family":"Ebel","given":"Christine","non-dropping-particle":"","parse-names":false,"suffix":""},{"dropping-particle":"","family":"Barbier","given":"Elodie","non-dropping-particle":"","parse-names":false,"suffix":""},{"dropping-particle":"","family":"Geelen","given":"Danny","non-dropping-particle":"","parse-names":false,"suffix":""},{"dropping-particle":"","family":"Vantard","given":"Marylin","non-dropping-particle":"","parse-names":false,"suffix":""}],"container-title":"Molecular Biology of the Cell","id":"ITEM-6","issue":"10","issued":{"date-parts":[["2008"]]},"note":"PMID: 18667529","page":"4534-4544","title":"Two Microtubule-associated Proteins of Arabidopsis MAP65s Promote Antiparallel Microtubule Bundling","type":"article-journal","volume":"19"},"uris":["http://www.mendeley.com/documents/?uuid=e19b0249-4bb5-4597-937e-f6d93324b056"]}],"mendeley":{"formattedCitation":"(Janson &lt;i&gt;et al.&lt;/i&gt;, 2007; Gaillard &lt;i&gt;et al.&lt;/i&gt;, 2008; Bieling, Telley and Surrey, 2010; Subramanian &lt;i&gt;et al.&lt;/i&gt;, 2010; Kellogg &lt;i&gt;et al.&lt;/i&gt;, 2016; She &lt;i&gt;et al.&lt;/i&gt;, 2019)","plainTextFormattedCitation":"(Janson et al., 2007; Gaillard et al., 2008; Bieling, Telley and Surrey, 2010; Subramanian et al., 2010; Kellogg et al., 2016; She et al., 2019)","previouslyFormattedCitation":"(Janson &lt;i&gt;et al.&lt;/i&gt;, 2007; Gaillard &lt;i&gt;et al.&lt;/i&gt;, 2008; Bieling, Telley and Surrey, 2010; Subramanian &lt;i&gt;et al.&lt;/i&gt;, 2010; Kellogg &lt;i&gt;et al.&lt;/i&gt;, 2016; She &lt;i&gt;et al.&lt;/i&gt;, 2019)"},"properties":{"noteIndex":0},"schema":"https://github.com/citation-style-language/schema/raw/master/csl-citation.json"}</w:instrText>
      </w:r>
      <w:r w:rsidR="002A632F" w:rsidRPr="000A1BD6">
        <w:rPr>
          <w:rFonts w:ascii="Cambria" w:hAnsi="Cambria" w:cs="Calibri"/>
          <w:sz w:val="22"/>
          <w:shd w:val="clear" w:color="auto" w:fill="FFFFFF"/>
        </w:rPr>
        <w:fldChar w:fldCharType="separate"/>
      </w:r>
      <w:r w:rsidR="002C7C70" w:rsidRPr="002C7C70">
        <w:rPr>
          <w:rFonts w:ascii="Cambria" w:hAnsi="Cambria" w:cs="Calibri"/>
          <w:noProof/>
          <w:sz w:val="22"/>
          <w:shd w:val="clear" w:color="auto" w:fill="FFFFFF"/>
        </w:rPr>
        <w:t xml:space="preserve">(Janson </w:t>
      </w:r>
      <w:r w:rsidR="002C7C70" w:rsidRPr="002C7C70">
        <w:rPr>
          <w:rFonts w:ascii="Cambria" w:hAnsi="Cambria" w:cs="Calibri"/>
          <w:i/>
          <w:noProof/>
          <w:sz w:val="22"/>
          <w:shd w:val="clear" w:color="auto" w:fill="FFFFFF"/>
        </w:rPr>
        <w:t>et al.</w:t>
      </w:r>
      <w:r w:rsidR="002C7C70" w:rsidRPr="002C7C70">
        <w:rPr>
          <w:rFonts w:ascii="Cambria" w:hAnsi="Cambria" w:cs="Calibri"/>
          <w:noProof/>
          <w:sz w:val="22"/>
          <w:shd w:val="clear" w:color="auto" w:fill="FFFFFF"/>
        </w:rPr>
        <w:t xml:space="preserve">, 2007; Gaillard </w:t>
      </w:r>
      <w:r w:rsidR="002C7C70" w:rsidRPr="002C7C70">
        <w:rPr>
          <w:rFonts w:ascii="Cambria" w:hAnsi="Cambria" w:cs="Calibri"/>
          <w:i/>
          <w:noProof/>
          <w:sz w:val="22"/>
          <w:shd w:val="clear" w:color="auto" w:fill="FFFFFF"/>
        </w:rPr>
        <w:t>et al.</w:t>
      </w:r>
      <w:r w:rsidR="002C7C70" w:rsidRPr="002C7C70">
        <w:rPr>
          <w:rFonts w:ascii="Cambria" w:hAnsi="Cambria" w:cs="Calibri"/>
          <w:noProof/>
          <w:sz w:val="22"/>
          <w:shd w:val="clear" w:color="auto" w:fill="FFFFFF"/>
        </w:rPr>
        <w:t xml:space="preserve">, 2008; Bieling, Telley and Surrey, 2010; Subramanian </w:t>
      </w:r>
      <w:r w:rsidR="002C7C70" w:rsidRPr="002C7C70">
        <w:rPr>
          <w:rFonts w:ascii="Cambria" w:hAnsi="Cambria" w:cs="Calibri"/>
          <w:i/>
          <w:noProof/>
          <w:sz w:val="22"/>
          <w:shd w:val="clear" w:color="auto" w:fill="FFFFFF"/>
        </w:rPr>
        <w:t>et al.</w:t>
      </w:r>
      <w:r w:rsidR="002C7C70" w:rsidRPr="002C7C70">
        <w:rPr>
          <w:rFonts w:ascii="Cambria" w:hAnsi="Cambria" w:cs="Calibri"/>
          <w:noProof/>
          <w:sz w:val="22"/>
          <w:shd w:val="clear" w:color="auto" w:fill="FFFFFF"/>
        </w:rPr>
        <w:t xml:space="preserve">, 2010; Kellogg </w:t>
      </w:r>
      <w:r w:rsidR="002C7C70" w:rsidRPr="002C7C70">
        <w:rPr>
          <w:rFonts w:ascii="Cambria" w:hAnsi="Cambria" w:cs="Calibri"/>
          <w:i/>
          <w:noProof/>
          <w:sz w:val="22"/>
          <w:shd w:val="clear" w:color="auto" w:fill="FFFFFF"/>
        </w:rPr>
        <w:t>et al.</w:t>
      </w:r>
      <w:r w:rsidR="002C7C70" w:rsidRPr="002C7C70">
        <w:rPr>
          <w:rFonts w:ascii="Cambria" w:hAnsi="Cambria" w:cs="Calibri"/>
          <w:noProof/>
          <w:sz w:val="22"/>
          <w:shd w:val="clear" w:color="auto" w:fill="FFFFFF"/>
        </w:rPr>
        <w:t xml:space="preserve">, 2016; She </w:t>
      </w:r>
      <w:r w:rsidR="002C7C70" w:rsidRPr="002C7C70">
        <w:rPr>
          <w:rFonts w:ascii="Cambria" w:hAnsi="Cambria" w:cs="Calibri"/>
          <w:i/>
          <w:noProof/>
          <w:sz w:val="22"/>
          <w:shd w:val="clear" w:color="auto" w:fill="FFFFFF"/>
        </w:rPr>
        <w:t>et al.</w:t>
      </w:r>
      <w:r w:rsidR="002C7C70" w:rsidRPr="002C7C70">
        <w:rPr>
          <w:rFonts w:ascii="Cambria" w:hAnsi="Cambria" w:cs="Calibri"/>
          <w:noProof/>
          <w:sz w:val="22"/>
          <w:shd w:val="clear" w:color="auto" w:fill="FFFFFF"/>
        </w:rPr>
        <w:t>, 2019)</w:t>
      </w:r>
      <w:r w:rsidR="002A632F" w:rsidRPr="000A1BD6">
        <w:rPr>
          <w:rFonts w:ascii="Cambria" w:hAnsi="Cambria" w:cs="Calibri"/>
          <w:sz w:val="22"/>
          <w:shd w:val="clear" w:color="auto" w:fill="FFFFFF"/>
        </w:rPr>
        <w:fldChar w:fldCharType="end"/>
      </w:r>
      <w:r w:rsidR="003E44A8" w:rsidRPr="000A1BD6">
        <w:rPr>
          <w:rFonts w:ascii="Cambria" w:hAnsi="Cambria" w:cs="Calibri"/>
          <w:sz w:val="22"/>
          <w:shd w:val="clear" w:color="auto" w:fill="FFFFFF"/>
        </w:rPr>
        <w:t xml:space="preserve">. </w:t>
      </w:r>
      <w:r w:rsidR="005921A9" w:rsidRPr="000A1BD6">
        <w:rPr>
          <w:rFonts w:ascii="Cambria" w:hAnsi="Cambria" w:cs="Calibri"/>
          <w:sz w:val="22"/>
          <w:shd w:val="clear" w:color="auto" w:fill="FFFFFF"/>
        </w:rPr>
        <w:t>Ase1/MAP65/</w:t>
      </w:r>
      <w:r w:rsidR="005629A2">
        <w:rPr>
          <w:rFonts w:ascii="Cambria" w:hAnsi="Cambria" w:cs="Calibri"/>
          <w:sz w:val="22"/>
          <w:shd w:val="clear" w:color="auto" w:fill="FFFFFF"/>
        </w:rPr>
        <w:t>PRC1</w:t>
      </w:r>
      <w:r w:rsidR="005921A9" w:rsidRPr="000A1BD6">
        <w:rPr>
          <w:rFonts w:ascii="Cambria" w:hAnsi="Cambria" w:cs="Calibri"/>
          <w:sz w:val="22"/>
          <w:shd w:val="clear" w:color="auto" w:fill="FFFFFF"/>
        </w:rPr>
        <w:t xml:space="preserve"> proteins </w:t>
      </w:r>
      <w:r w:rsidR="003E44A8" w:rsidRPr="000A1BD6">
        <w:rPr>
          <w:rFonts w:ascii="Cambria" w:hAnsi="Cambria" w:cs="Calibri"/>
          <w:sz w:val="22"/>
          <w:shd w:val="clear" w:color="auto" w:fill="FFFFFF"/>
        </w:rPr>
        <w:t xml:space="preserve">are found </w:t>
      </w:r>
      <w:r w:rsidR="003E44A8" w:rsidRPr="000A1BD6">
        <w:rPr>
          <w:rFonts w:ascii="Cambria" w:hAnsi="Cambria" w:cs="Calibri"/>
          <w:i/>
          <w:sz w:val="22"/>
          <w:shd w:val="clear" w:color="auto" w:fill="FFFFFF"/>
        </w:rPr>
        <w:t>in vivo</w:t>
      </w:r>
      <w:r w:rsidR="003E44A8" w:rsidRPr="000A1BD6">
        <w:rPr>
          <w:rFonts w:ascii="Cambria" w:hAnsi="Cambria" w:cs="Calibri"/>
          <w:sz w:val="22"/>
          <w:shd w:val="clear" w:color="auto" w:fill="FFFFFF"/>
        </w:rPr>
        <w:t xml:space="preserve"> </w:t>
      </w:r>
      <w:r w:rsidR="005E2119" w:rsidRPr="000A1BD6">
        <w:rPr>
          <w:rFonts w:ascii="Cambria" w:hAnsi="Cambria" w:cs="Calibri"/>
          <w:sz w:val="22"/>
          <w:shd w:val="clear" w:color="auto" w:fill="FFFFFF"/>
        </w:rPr>
        <w:t xml:space="preserve">preferentially </w:t>
      </w:r>
      <w:r w:rsidR="003E44A8" w:rsidRPr="000A1BD6">
        <w:rPr>
          <w:rFonts w:ascii="Cambria" w:hAnsi="Cambria" w:cs="Calibri"/>
          <w:sz w:val="22"/>
          <w:shd w:val="clear" w:color="auto" w:fill="FFFFFF"/>
        </w:rPr>
        <w:t>at</w:t>
      </w:r>
      <w:r w:rsidRPr="000A1BD6">
        <w:rPr>
          <w:rFonts w:ascii="Cambria" w:hAnsi="Cambria" w:cs="Calibri"/>
          <w:sz w:val="22"/>
          <w:shd w:val="clear" w:color="auto" w:fill="FFFFFF"/>
        </w:rPr>
        <w:t xml:space="preserve"> the spindle midzone, </w:t>
      </w:r>
      <w:r w:rsidR="003E44A8" w:rsidRPr="000A1BD6">
        <w:rPr>
          <w:rFonts w:ascii="Cambria" w:hAnsi="Cambria" w:cs="Calibri"/>
          <w:sz w:val="22"/>
          <w:shd w:val="clear" w:color="auto" w:fill="FFFFFF"/>
        </w:rPr>
        <w:t>and</w:t>
      </w:r>
      <w:r w:rsidRPr="000A1BD6">
        <w:rPr>
          <w:rFonts w:ascii="Cambria" w:hAnsi="Cambria" w:cs="Calibri"/>
          <w:sz w:val="22"/>
          <w:shd w:val="clear" w:color="auto" w:fill="FFFFFF"/>
        </w:rPr>
        <w:t xml:space="preserve"> </w:t>
      </w:r>
      <w:r w:rsidR="003E44A8" w:rsidRPr="000A1BD6">
        <w:rPr>
          <w:rFonts w:ascii="Cambria" w:hAnsi="Cambria" w:cs="Calibri"/>
          <w:sz w:val="22"/>
          <w:shd w:val="clear" w:color="auto" w:fill="FFFFFF"/>
        </w:rPr>
        <w:t xml:space="preserve">are </w:t>
      </w:r>
      <w:r w:rsidRPr="000A1BD6">
        <w:rPr>
          <w:rFonts w:ascii="Cambria" w:hAnsi="Cambria" w:cs="Calibri"/>
          <w:sz w:val="22"/>
          <w:shd w:val="clear" w:color="auto" w:fill="FFFFFF"/>
        </w:rPr>
        <w:t xml:space="preserve">involved in </w:t>
      </w:r>
      <w:r w:rsidR="003E44A8" w:rsidRPr="000A1BD6">
        <w:rPr>
          <w:rFonts w:ascii="Cambria" w:hAnsi="Cambria" w:cs="Calibri"/>
          <w:sz w:val="22"/>
          <w:shd w:val="clear" w:color="auto" w:fill="FFFFFF"/>
        </w:rPr>
        <w:t xml:space="preserve">spindle integrity and </w:t>
      </w:r>
      <w:r w:rsidRPr="000A1BD6">
        <w:rPr>
          <w:rFonts w:ascii="Cambria" w:hAnsi="Cambria" w:cs="Calibri"/>
          <w:sz w:val="22"/>
          <w:shd w:val="clear" w:color="auto" w:fill="FFFFFF"/>
        </w:rPr>
        <w:t>regulation of spindle elongation </w:t>
      </w:r>
      <w:r w:rsidR="00CE6908" w:rsidRPr="000A1BD6">
        <w:rPr>
          <w:rFonts w:ascii="Cambria" w:hAnsi="Cambria" w:cs="Calibri"/>
          <w:sz w:val="22"/>
          <w:shd w:val="clear" w:color="auto" w:fill="FFFFFF"/>
        </w:rPr>
        <w:fldChar w:fldCharType="begin" w:fldLock="1"/>
      </w:r>
      <w:r w:rsidR="002C7C70">
        <w:rPr>
          <w:rFonts w:ascii="Cambria" w:hAnsi="Cambria" w:cs="Calibri"/>
          <w:sz w:val="22"/>
          <w:shd w:val="clear" w:color="auto" w:fill="FFFFFF"/>
        </w:rPr>
        <w:instrText>ADDIN CSL_CITATION {"citationItems":[{"id":"ITEM-1","itemData":{"DOI":"10.1091/mbc.E04–10–0899","ISBN":"1059-1524 (Print)","ISSN":"1059-1524","PMID":"15509653","abstract":"Proper microtubule organization is essential for cellular processes such as organelle positioning during interphase and spindle formation during mitosis. The fission yeast Schizosaccharomyces pombe presents a good model for understanding microtubule organization. We identify fission yeast ase1p, a member of the conserved ASE1/PRC1/MAP65 family of microtubule bundling proteins, which functions in organizing the spindle midzone during mitosis. Using fluorescence live cell imaging, we show that ase1p localizes to sites of microtubule overlaps associated with microtubule organizing centers at both interphase and mitosis. ase1? mutants fail to form overlapping antiparallel microtubule bundles, leading to interphase nuclear positioning defects, and premature mitotic spindle collapse. FRAP analysis revealed that interphase ase1p at overlapping microtubule minus ends is highly dynamic. In contrast, mitotic ase1p at microtubule plus ends at the spindle midzone is more stable. We propose that ase1p functions to organize microtubules into overlapping antiparallel bundles both in interphase and mitosis and that ase1p may be differentially regulated through the cell cycle.","author":[{"dropping-particle":"","family":"Löiodice","given":"Isabelle","non-dropping-particle":"","parse-names":false,"suffix":""}],"container-title":"Molecular biology of the cell","id":"ITEM-1","issue":"1","issued":{"date-parts":[["2005"]]},"page":"1756-1768","title":"Ase1p Organizes Antiparallel Microtubule Arrays during Interphase and Mitosis in Fission Yeast","type":"article-journal","volume":"16"},"uris":["http://www.mendeley.com/documents/?uuid=f0e71a4f-349b-49a4-8335-ee869a33a600"]},{"id":"ITEM-2","itemData":{"DOI":"10.1091/mbc.E04-10-0859","ISBN":"1059-1524 (Print)","ISSN":"1059-1524","PMID":"15509653","abstract":"Formin proteins are key regulators of eukaryotic actin filament assembly and elongation, and many species possess multiple formin isoforms. A nomenclature system based on fundamental features would be desirable, to aid the rapid identification and characterization of novel formins. In this article, we attempt to systematize the formin family by performing phylogenetic analyses of the formin homology 2 (FH2) domain, an independently folding region common to all formins, which alone can influence actin dynamics. Through database searches, we identify 101 FH2 domains from 26 eukaryotic species, including 15 in mice. Sequence alignments reveal a highly conserved yeast-specific insert in the \"knob loop\" region of the FH2 domain, with unknown functional consequences. Phylogenetic analysis using minimum evolution (ME), maximum parsimony (MP), and maximum likelihood (ML) algorithms strongly supports the existence of seven metazoan groups. Yeast FH2 domains segregate from all other eukaryotes, including metazoans, other fungi, plants, and protists. Sequence comparisons of non-FH2 regions support relationships between three metazoan groups (Dia, DAAM, and FRL) and examine previously identified coiled-coil and Diaphanous auto-regulatory domain sequences. This analysis allows for a formin nomenclature system based on sequence relationships, as well as suggesting strategies for the determination of biochemical and cellular activities of these proteins.","author":[{"dropping-particle":"","family":"Yamashita","given":"A.","non-dropping-particle":"","parse-names":false,"suffix":""}],"container-title":"Molecular Biology of the Cell","id":"ITEM-2","issue":"3","issued":{"date-parts":[["2005","1","5"]]},"page":"1378-1395","title":"The Roles of Fission Yeast Ase1 in Mitotic Cell Division, Meiotic Nuclear Oscillation, and Cytokinesis Checkpoint Signaling","type":"article-journal","volume":"16"},"uris":["http://www.mendeley.com/documents/?uuid=defd90ec-7ab1-47e4-83d2-20d955e2852c"]},{"id":"ITEM-3","itemData":{"DOI":"10.1111/brv.12547","ISSN":"1469185X","abstract":"During cytokinesis, the organization of the spindle midzone and chromosome segregation is controlled by the central spindle, a microtubule cytoskeleton containing kinesin motors and non-motor microtubule-associated proteins. The anaphase spindle elongation 1/protein regulator of cytokinesis 1/microtubule associated protein 65 (Ase1/PRC1/MAP65) family of microtubule-bundling proteins are key regulators of central spindle assembly, mediating microtubule crosslinking and spindle elongation in the midzone. Ase1/PRC1/MAP65 serves as a complex regulatory platform for the recruitment of other midzone proteins at the spindle midzone. Herein, we summarize recent advances in understanding of the structural domains and molecular kinetics of the Ase1/PRC1/MAP65 family. We summarize the regulatory network involved in post-translational modifications of Ase1/PRC1 by cyclin-dependent kinase 1 (Cdk1), cell division cycle 14 (Cdc14) and Polo-like kinase 1 (Plk1) and also highlight multiple functions of Ase1/PRC1 in central spindle organization, spindle elongation and cytokinesis during cell division.","author":[{"dropping-particle":"","family":"She","given":"Zhen Yu","non-dropping-particle":"","parse-names":false,"suffix":""},{"dropping-particle":"","family":"Wei","given":"Ya Lan","non-dropping-particle":"","parse-names":false,"suffix":""},{"dropping-particle":"","family":"Lin","given":"Yang","non-dropping-particle":"","parse-names":false,"suffix":""},{"dropping-particle":"","family":"Li","given":"Yue Ling","non-dropping-particle":"","parse-names":false,"suffix":""},{"dropping-particle":"","family":"Lu","given":"Ming Hui","non-dropping-particle":"","parse-names":false,"suffix":""}],"container-title":"Biological Reviews","id":"ITEM-3","issue":"6","issued":{"date-parts":[["2019"]]},"page":"2033-2048","title":"Mechanisms of the Ase1/PRC1/MAP65 family in central spindle assembly","type":"article-journal","volume":"94"},"uris":["http://www.mendeley.com/documents/?uuid=a7f8f61b-a40c-43b7-9e67-7cbb52af9a4b"]}],"mendeley":{"formattedCitation":"(Löiodice, 2005; Yamashita, 2005; She &lt;i&gt;et al.&lt;/i&gt;, 2019)","plainTextFormattedCitation":"(Löiodice, 2005; Yamashita, 2005; She et al., 2019)","previouslyFormattedCitation":"(Löiodice, 2005; Yamashita, 2005; She &lt;i&gt;et al.&lt;/i&gt;, 2019)"},"properties":{"noteIndex":0},"schema":"https://github.com/citation-style-language/schema/raw/master/csl-citation.json"}</w:instrText>
      </w:r>
      <w:r w:rsidR="00CE6908"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 xml:space="preserve">(Löiodice, 2005; Yamashita, 2005; She </w:t>
      </w:r>
      <w:r w:rsidR="00211CAA" w:rsidRPr="00211CAA">
        <w:rPr>
          <w:rFonts w:ascii="Cambria" w:hAnsi="Cambria" w:cs="Calibri"/>
          <w:i/>
          <w:noProof/>
          <w:sz w:val="22"/>
          <w:shd w:val="clear" w:color="auto" w:fill="FFFFFF"/>
        </w:rPr>
        <w:t>et al.</w:t>
      </w:r>
      <w:r w:rsidR="00211CAA" w:rsidRPr="00211CAA">
        <w:rPr>
          <w:rFonts w:ascii="Cambria" w:hAnsi="Cambria" w:cs="Calibri"/>
          <w:noProof/>
          <w:sz w:val="22"/>
          <w:shd w:val="clear" w:color="auto" w:fill="FFFFFF"/>
        </w:rPr>
        <w:t>, 2019)</w:t>
      </w:r>
      <w:r w:rsidR="00CE6908" w:rsidRPr="000A1BD6">
        <w:rPr>
          <w:rFonts w:ascii="Cambria" w:hAnsi="Cambria" w:cs="Calibri"/>
          <w:sz w:val="22"/>
          <w:shd w:val="clear" w:color="auto" w:fill="FFFFFF"/>
        </w:rPr>
        <w:fldChar w:fldCharType="end"/>
      </w:r>
      <w:r w:rsidRPr="000A1BD6">
        <w:rPr>
          <w:rFonts w:ascii="Cambria" w:hAnsi="Cambria" w:cs="Calibri"/>
          <w:sz w:val="22"/>
          <w:shd w:val="clear" w:color="auto" w:fill="FFFFFF"/>
        </w:rPr>
        <w:t>. Ase1</w:t>
      </w:r>
      <w:r w:rsidR="007559AD" w:rsidRPr="000A1BD6">
        <w:rPr>
          <w:rFonts w:ascii="Cambria" w:hAnsi="Cambria" w:cs="Calibri"/>
          <w:sz w:val="22"/>
          <w:shd w:val="clear" w:color="auto" w:fill="FFFFFF"/>
        </w:rPr>
        <w:t xml:space="preserve"> deletion</w:t>
      </w:r>
      <w:r w:rsidRPr="000A1BD6">
        <w:rPr>
          <w:rFonts w:ascii="Cambria" w:hAnsi="Cambria" w:cs="Calibri"/>
          <w:sz w:val="22"/>
          <w:shd w:val="clear" w:color="auto" w:fill="FFFFFF"/>
        </w:rPr>
        <w:t xml:space="preserve"> mutants, </w:t>
      </w:r>
      <w:r w:rsidR="003E44A8" w:rsidRPr="000A1BD6">
        <w:rPr>
          <w:rFonts w:ascii="Cambria" w:hAnsi="Cambria" w:cs="Calibri"/>
          <w:sz w:val="22"/>
          <w:shd w:val="clear" w:color="auto" w:fill="FFFFFF"/>
        </w:rPr>
        <w:t>al</w:t>
      </w:r>
      <w:r w:rsidR="005E2119" w:rsidRPr="000A1BD6">
        <w:rPr>
          <w:rFonts w:ascii="Cambria" w:hAnsi="Cambria" w:cs="Calibri"/>
          <w:sz w:val="22"/>
          <w:shd w:val="clear" w:color="auto" w:fill="FFFFFF"/>
        </w:rPr>
        <w:t>though</w:t>
      </w:r>
      <w:r w:rsidR="003E44A8" w:rsidRPr="000A1BD6" w:rsidDel="003E44A8">
        <w:rPr>
          <w:rFonts w:ascii="Cambria" w:hAnsi="Cambria" w:cs="Calibri"/>
          <w:sz w:val="22"/>
          <w:shd w:val="clear" w:color="auto" w:fill="FFFFFF"/>
        </w:rPr>
        <w:t xml:space="preserve"> </w:t>
      </w:r>
      <w:r w:rsidRPr="000A1BD6">
        <w:rPr>
          <w:rFonts w:ascii="Cambria" w:hAnsi="Cambria" w:cs="Calibri"/>
          <w:sz w:val="22"/>
          <w:shd w:val="clear" w:color="auto" w:fill="FFFFFF"/>
        </w:rPr>
        <w:t xml:space="preserve">viable, exhibit interphase MTs with reduced bundling and mitotic spindles that often fall apart </w:t>
      </w:r>
      <w:r w:rsidR="00D0316A">
        <w:rPr>
          <w:rFonts w:ascii="Cambria" w:hAnsi="Cambria" w:cs="Calibri"/>
          <w:sz w:val="22"/>
          <w:shd w:val="clear" w:color="auto" w:fill="FFFFFF"/>
        </w:rPr>
        <w:t>as they attempt to elongate</w:t>
      </w:r>
      <w:r w:rsidRPr="000A1BD6">
        <w:rPr>
          <w:rFonts w:ascii="Cambria" w:hAnsi="Cambria" w:cs="Calibri"/>
          <w:sz w:val="22"/>
          <w:shd w:val="clear" w:color="auto" w:fill="FFFFFF"/>
        </w:rPr>
        <w:t xml:space="preserve"> in anaphase</w:t>
      </w:r>
      <w:r w:rsidR="007559AD" w:rsidRPr="000A1BD6">
        <w:rPr>
          <w:rFonts w:ascii="Cambria" w:hAnsi="Cambria" w:cs="Calibri"/>
          <w:sz w:val="22"/>
          <w:shd w:val="clear" w:color="auto" w:fill="FFFFFF"/>
        </w:rPr>
        <w:t xml:space="preserve"> </w:t>
      </w:r>
      <w:r w:rsidR="00CE6908" w:rsidRPr="000A1BD6">
        <w:rPr>
          <w:rFonts w:ascii="Cambria" w:hAnsi="Cambria" w:cs="Calibri"/>
          <w:sz w:val="22"/>
          <w:shd w:val="clear" w:color="auto" w:fill="FFFFFF"/>
        </w:rPr>
        <w:fldChar w:fldCharType="begin" w:fldLock="1"/>
      </w:r>
      <w:r w:rsidR="002C7C70">
        <w:rPr>
          <w:rFonts w:ascii="Cambria" w:hAnsi="Cambria" w:cs="Calibri"/>
          <w:sz w:val="22"/>
          <w:shd w:val="clear" w:color="auto" w:fill="FFFFFF"/>
        </w:rPr>
        <w:instrText>ADDIN CSL_CITATION {"citationItems":[{"id":"ITEM-1","itemData":{"DOI":"10.1091/mbc.E04–10–0899","ISBN":"1059-1524 (Print)","ISSN":"1059-1524","PMID":"15509653","abstract":"Proper microtubule organization is essential for cellular processes such as organelle positioning during interphase and spindle formation during mitosis. The fission yeast Schizosaccharomyces pombe presents a good model for understanding microtubule organization. We identify fission yeast ase1p, a member of the conserved ASE1/PRC1/MAP65 family of microtubule bundling proteins, which functions in organizing the spindle midzone during mitosis. Using fluorescence live cell imaging, we show that ase1p localizes to sites of microtubule overlaps associated with microtubule organizing centers at both interphase and mitosis. ase1? mutants fail to form overlapping antiparallel microtubule bundles, leading to interphase nuclear positioning defects, and premature mitotic spindle collapse. FRAP analysis revealed that interphase ase1p at overlapping microtubule minus ends is highly dynamic. In contrast, mitotic ase1p at microtubule plus ends at the spindle midzone is more stable. We propose that ase1p functions to organize microtubules into overlapping antiparallel bundles both in interphase and mitosis and that ase1p may be differentially regulated through the cell cycle.","author":[{"dropping-particle":"","family":"Löiodice","given":"Isabelle","non-dropping-particle":"","parse-names":false,"suffix":""}],"container-title":"Molecular biology of the cell","id":"ITEM-1","issue":"1","issued":{"date-parts":[["2005"]]},"page":"1756-1768","title":"Ase1p Organizes Antiparallel Microtubule Arrays during Interphase and Mitosis in Fission Yeast","type":"article-journal","volume":"16"},"uris":["http://www.mendeley.com/documents/?uuid=f0e71a4f-349b-49a4-8335-ee869a33a600"]},{"id":"ITEM-2","itemData":{"DOI":"10.1091/mbc.E04-10-0859","ISBN":"1059-1524 (Print)","ISSN":"1059-1524","PMID":"15509653","abstract":"Formin proteins are key regulators of eukaryotic actin filament assembly and elongation, and many species possess multiple formin isoforms. A nomenclature system based on fundamental features would be desirable, to aid the rapid identification and characterization of novel formins. In this article, we attempt to systematize the formin family by performing phylogenetic analyses of the formin homology 2 (FH2) domain, an independently folding region common to all formins, which alone can influence actin dynamics. Through database searches, we identify 101 FH2 domains from 26 eukaryotic species, including 15 in mice. Sequence alignments reveal a highly conserved yeast-specific insert in the \"knob loop\" region of the FH2 domain, with unknown functional consequences. Phylogenetic analysis using minimum evolution (ME), maximum parsimony (MP), and maximum likelihood (ML) algorithms strongly supports the existence of seven metazoan groups. Yeast FH2 domains segregate from all other eukaryotes, including metazoans, other fungi, plants, and protists. Sequence comparisons of non-FH2 regions support relationships between three metazoan groups (Dia, DAAM, and FRL) and examine previously identified coiled-coil and Diaphanous auto-regulatory domain sequences. This analysis allows for a formin nomenclature system based on sequence relationships, as well as suggesting strategies for the determination of biochemical and cellular activities of these proteins.","author":[{"dropping-particle":"","family":"Yamashita","given":"A.","non-dropping-particle":"","parse-names":false,"suffix":""}],"container-title":"Molecular Biology of the Cell","id":"ITEM-2","issue":"3","issued":{"date-parts":[["2005","1","5"]]},"page":"1378-1395","title":"The Roles of Fission Yeast Ase1 in Mitotic Cell Division, Meiotic Nuclear Oscillation, and Cytokinesis Checkpoint Signaling","type":"article-journal","volume":"16"},"uris":["http://www.mendeley.com/documents/?uuid=defd90ec-7ab1-47e4-83d2-20d955e2852c"]}],"mendeley":{"formattedCitation":"(Löiodice, 2005; Yamashita, 2005)","plainTextFormattedCitation":"(Löiodice, 2005; Yamashita, 2005)","previouslyFormattedCitation":"(Löiodice, 2005; Yamashita, 2005)"},"properties":{"noteIndex":0},"schema":"https://github.com/citation-style-language/schema/raw/master/csl-citation.json"}</w:instrText>
      </w:r>
      <w:r w:rsidR="00CE6908"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(Löiodice, 2005; Yamashita, 2005)</w:t>
      </w:r>
      <w:r w:rsidR="00CE6908" w:rsidRPr="000A1BD6">
        <w:rPr>
          <w:rFonts w:ascii="Cambria" w:hAnsi="Cambria" w:cs="Calibri"/>
          <w:sz w:val="22"/>
          <w:shd w:val="clear" w:color="auto" w:fill="FFFFFF"/>
        </w:rPr>
        <w:fldChar w:fldCharType="end"/>
      </w:r>
      <w:r w:rsidRPr="000A1BD6">
        <w:rPr>
          <w:rFonts w:ascii="Cambria" w:hAnsi="Cambria" w:cs="Calibri"/>
          <w:sz w:val="22"/>
          <w:shd w:val="clear" w:color="auto" w:fill="FFFFFF"/>
        </w:rPr>
        <w:t>. </w:t>
      </w:r>
      <w:r w:rsidRPr="000A1BD6">
        <w:rPr>
          <w:rFonts w:ascii="Cambria" w:hAnsi="Cambria" w:cs="Calibri"/>
          <w:sz w:val="22"/>
        </w:rPr>
        <w:t> </w:t>
      </w:r>
      <w:r w:rsidRPr="000A1BD6">
        <w:rPr>
          <w:rFonts w:ascii="Cambria" w:hAnsi="Cambria" w:cs="Calibri"/>
          <w:sz w:val="22"/>
          <w:shd w:val="clear" w:color="auto" w:fill="FFFFFF"/>
        </w:rPr>
        <w:t xml:space="preserve">The </w:t>
      </w:r>
      <w:r w:rsidR="003E44A8" w:rsidRPr="000A1BD6">
        <w:rPr>
          <w:rFonts w:ascii="Cambria" w:hAnsi="Cambria" w:cs="Calibri"/>
          <w:sz w:val="22"/>
          <w:shd w:val="clear" w:color="auto" w:fill="FFFFFF"/>
        </w:rPr>
        <w:t>preferred </w:t>
      </w:r>
      <w:r w:rsidRPr="000A1BD6">
        <w:rPr>
          <w:rFonts w:ascii="Cambria" w:hAnsi="Cambria" w:cs="Calibri"/>
          <w:sz w:val="22"/>
          <w:shd w:val="clear" w:color="auto" w:fill="FFFFFF"/>
        </w:rPr>
        <w:t>binding of Ase1/MAP65/</w:t>
      </w:r>
      <w:r w:rsidR="005629A2">
        <w:rPr>
          <w:rFonts w:ascii="Cambria" w:hAnsi="Cambria" w:cs="Calibri"/>
          <w:sz w:val="22"/>
          <w:shd w:val="clear" w:color="auto" w:fill="FFFFFF"/>
        </w:rPr>
        <w:t>PRC1</w:t>
      </w:r>
      <w:r w:rsidRPr="000A1BD6">
        <w:rPr>
          <w:rFonts w:ascii="Cambria" w:hAnsi="Cambria" w:cs="Calibri"/>
          <w:sz w:val="22"/>
          <w:shd w:val="clear" w:color="auto" w:fill="FFFFFF"/>
        </w:rPr>
        <w:t xml:space="preserve"> family proteins to </w:t>
      </w:r>
      <w:r w:rsidR="003E44A8" w:rsidRPr="000A1BD6">
        <w:rPr>
          <w:rFonts w:ascii="Cambria" w:hAnsi="Cambria" w:cs="Calibri"/>
          <w:sz w:val="22"/>
          <w:shd w:val="clear" w:color="auto" w:fill="FFFFFF"/>
        </w:rPr>
        <w:t xml:space="preserve">antiparallel </w:t>
      </w:r>
      <w:r w:rsidRPr="000A1BD6">
        <w:rPr>
          <w:rFonts w:ascii="Cambria" w:hAnsi="Cambria" w:cs="Calibri"/>
          <w:sz w:val="22"/>
          <w:shd w:val="clear" w:color="auto" w:fill="FFFFFF"/>
        </w:rPr>
        <w:t>MTs</w:t>
      </w:r>
      <w:r w:rsidR="003E44A8" w:rsidRPr="000A1BD6" w:rsidDel="003E44A8">
        <w:rPr>
          <w:rFonts w:ascii="Cambria" w:hAnsi="Cambria" w:cs="Calibri"/>
          <w:sz w:val="22"/>
          <w:shd w:val="clear" w:color="auto" w:fill="FFFFFF"/>
        </w:rPr>
        <w:t xml:space="preserve"> </w:t>
      </w:r>
      <w:r w:rsidR="003E44A8" w:rsidRPr="000A1BD6">
        <w:rPr>
          <w:rFonts w:ascii="Cambria" w:hAnsi="Cambria" w:cs="Calibri"/>
          <w:sz w:val="22"/>
          <w:shd w:val="clear" w:color="auto" w:fill="FFFFFF"/>
        </w:rPr>
        <w:t>leads to</w:t>
      </w:r>
      <w:r w:rsidRPr="000A1BD6">
        <w:rPr>
          <w:rFonts w:ascii="Cambria" w:hAnsi="Cambria" w:cs="Calibri"/>
          <w:sz w:val="22"/>
          <w:shd w:val="clear" w:color="auto" w:fill="FFFFFF"/>
        </w:rPr>
        <w:t xml:space="preserve"> the recruitment of other proteins </w:t>
      </w:r>
      <w:r w:rsidR="003E44A8" w:rsidRPr="000A1BD6">
        <w:rPr>
          <w:rFonts w:ascii="Cambria" w:hAnsi="Cambria" w:cs="Calibri"/>
          <w:sz w:val="22"/>
          <w:shd w:val="clear" w:color="auto" w:fill="FFFFFF"/>
        </w:rPr>
        <w:t xml:space="preserve">at the midzone </w:t>
      </w:r>
      <w:r w:rsidRPr="000A1BD6">
        <w:rPr>
          <w:rFonts w:ascii="Cambria" w:hAnsi="Cambria" w:cs="Calibri"/>
          <w:sz w:val="22"/>
          <w:shd w:val="clear" w:color="auto" w:fill="FFFFFF"/>
        </w:rPr>
        <w:t xml:space="preserve">that can locally alter MT dynamics, such as CLASP </w:t>
      </w:r>
      <w:r w:rsidR="00734604" w:rsidRPr="000A1BD6">
        <w:rPr>
          <w:rFonts w:ascii="Cambria" w:hAnsi="Cambria" w:cs="Calibri"/>
          <w:sz w:val="22"/>
          <w:shd w:val="clear" w:color="auto" w:fill="FFFFFF"/>
        </w:rPr>
        <w:fldChar w:fldCharType="begin" w:fldLock="1"/>
      </w:r>
      <w:r w:rsidR="002C7C70">
        <w:rPr>
          <w:rFonts w:ascii="Cambria" w:hAnsi="Cambria" w:cs="Calibri"/>
          <w:sz w:val="22"/>
          <w:shd w:val="clear" w:color="auto" w:fill="FFFFFF"/>
        </w:rPr>
        <w:instrText>ADDIN CSL_CITATION {"citationItems":[{"id":"ITEM-1","itemData":{"DOI":"10.1016/j.devcel.2007.10.015","ISBN":"2122633255","ISSN":"15345807","PMID":"1000000221","abstract":"Many microtubule (MT) structures contain dynamic MTs that are bundled and stabilized in overlapping arrays. CLASPs are conserved MT-binding proteins implicated in the regulation of MT plus ends. Here, we show that the Schizosaccharomyces pombe CLASP, cls1p/peg1p, mediates the stabilization of overlapping MTs within the mitotic spindle and interphase bundles. cls1p localizes to these regions but not to interphase MT plus ends. Inactivation of cls1p leads to the rapid depolymerization of spindle midzone MTs. cls1p also stabilizes a subset of MTs within interphase bundles. cls1p prevents disassembly of the entire microtubule, while still allowing for plus-end growth. It has no measurable effects on MT nucleation, polymerization, catastrophe, or bundling. A direct interaction with ase1p (PRC1/MAP65) targets cls1p to regions of antiparallel MT overlap. These findings show how a MT-stabilizing factor attached to specific sites on MTs can help to generate MT structures that have both dynamic and stable components. © 2007 Elsevier Inc. All rights reserved.","author":[{"dropping-particle":"V.","family":"Bratman","given":"Scott","non-dropping-particle":"","parse-names":false,"suffix":""},{"dropping-particle":"","family":"Chang","given":"Fred","non-dropping-particle":"","parse-names":false,"suffix":""}],"container-title":"Developmental Cell","id":"ITEM-1","issue":"6","issued":{"date-parts":[["2007","12"]]},"page":"812-827","title":"Stabilization of Overlapping Microtubules by Fission Yeast CLASP","type":"article-journal","volume":"13"},"uris":["http://www.mendeley.com/documents/?uuid=cf2f11fa-3379-4782-a158-604c51e127ba"]},{"id":"ITEM-2","itemData":{"DOI":"10.1074/jbc.M109.009670","ISSN":"00219258","PMID":"19561070","abstract":"During cell division, chromosome segregation is governed by the interaction of spindle microtubules with the kinetochore. A dramatic remodeling of interpolar microtubules into an organized central spindle between the separating chromatids is required for the initiation and execution of cytokinesis. Central spindle organization requires mitotic kinesins, microtubule-bundling protein PRC1, and Aurora B kinase complex. However, the precise role of PRC1 in central spindle organization has remained elusive. Here we show that PRC1 recruits CLASP1 to the central spindle at early anaphase onset. CLASP1 belongs to a conserved microtubule-binding protein family that mediates the stabilization of overlapping microtubules of the central spindle. PRC1 physically interacts with CLASP1 and specifies its localization to the central spindle. Repression of CLASP1 leads to sister-chromatid bridges and depolymerization of spindle midzone microtubules. Disruption of PRC1-CLASP1 interaction by a membrane-permeable peptide abrogates accurate chromosome segregation, resulting in sister chromatid bridges. These findings reveal a key role for the PRC1-CLASP1 interaction in achieving a stable anti-parallel microtubule organization essential for faithful chromosome segregation. We propose that PRC1 forms a link between stabilization of CLASP1 association with central spindle microtubules and anti-parallel microtubule elongation. © 2009 by The American Society for Biochemistry and Molecular Biology, Inc.","author":[{"dropping-particle":"","family":"Liu","given":"Jing","non-dropping-particle":"","parse-names":false,"suffix":""},{"dropping-particle":"","family":"Wang","given":"Zhikai","non-dropping-particle":"","parse-names":false,"suffix":""},{"dropping-particle":"","family":"Jiang","given":"Kai","non-dropping-particle":"","parse-names":false,"suffix":""},{"dropping-particle":"","family":"Zhang","given":"Liangyu","non-dropping-particle":"","parse-names":false,"suffix":""},{"dropping-particle":"","family":"Zhao","given":"Lingli","non-dropping-particle":"","parse-names":false,"suffix":""},{"dropping-particle":"","family":"Hua","given":"Shasha","non-dropping-particle":"","parse-names":false,"suffix":""},{"dropping-particle":"","family":"Yan","given":"Feng","non-dropping-particle":"","parse-names":false,"suffix":""},{"dropping-particle":"","family":"Yang","given":"Yong","non-dropping-particle":"","parse-names":false,"suffix":""},{"dropping-particle":"","family":"Wang","given":"Dongmei","non-dropping-particle":"","parse-names":false,"suffix":""},{"dropping-particle":"","family":"Fu","given":"Chuanhai","non-dropping-particle":"","parse-names":false,"suffix":""},{"dropping-particle":"","family":"Ding","given":"Xia","non-dropping-particle":"","parse-names":false,"suffix":""},{"dropping-particle":"","family":"Guo","given":"Zhen","non-dropping-particle":"","parse-names":false,"suffix":""},{"dropping-particle":"","family":"Yao","given":"Xuebiao","non-dropping-particle":"","parse-names":false,"suffix":""}],"container-title":"Journal of Biological Chemistry","id":"ITEM-2","issue":"34","issued":{"date-parts":[["2009"]]},"page":"23059-23071","publisher":"Â© 2009 ASBMB. Currently published by Elsevier Inc; originally published by American Society for Biochemistry and Molecular Biology.","title":"PRC1 cooperates with CLASP1 to organize central spindle plasticity in mitosis","type":"article-journal","volume":"284"},"uris":["http://www.mendeley.com/documents/?uuid=f4a9c2b1-c26f-4e9f-bafd-b13c2d4ee224"]},{"id":"ITEM-3","itemData":{"DOI":"10.1371/journal.pone.0093669","ISSN":"19326203","PMID":"24850412","abstract":"Peripheral microtubules (MTs) near the cell cortex are essential for the positioning and continuous constriction of the contractile ring (CR) in cytokinesis. Time-lapse observations of Drosophila male meiosis showed that myosin II was first recruited along the cell cortex independent of MTs. Then, shortly after peripheral MTs made contact with the equatorial cortex, myosin II was concentrated there in a narrow band. After MT contact, anillin and F-actin abruptly appeared on the equatorial cortex, simultaneously with myosin accumulation. We found that the accumulation of myosin did not require centralspindlin, but was instead dependent on Orbit, a Drosophila ortholog of the MT plus-end tracking protein CLASP. This protein is required for stabilization of central spindle MTs, which are essential for cytokinesis. Orbit was also localized in a mid-zone of peripheral MTs, and was concentrated in a ring at the equatorial cortex during late anaphase. Fluorescence resonance energy transfer experiments indicated that Orbit is closely associated with F-actin in the CR. We also showed that the myosin heavy chain was in close proximity with Orbit in the cleavage furrow region. Centralspindlin was dispensable in Orbit ring formation. Instead, the Polo-KLP3A/Feo complex was required for the Orbit accumulation independently of the Orbit MT-binding domain. However, orbit mutations of consensus sites for the phosphorylation of Cdk1 or Polo did not influence the Orbit accumulation, suggesting an indirect regulatory role of these protein kinases in Orbit localization. Orbit was also necessary for the maintenance of the CR. Our data suggest that Orbit plays an essential role as a connector between MTs and the CR in Drosophila male meiosis. © 2014 Kitazawa et al.","author":[{"dropping-particle":"","family":"Kitazawa","given":"Daishi","non-dropping-particle":"","parse-names":false,"suffix":""},{"dropping-particle":"","family":"Matsuo","given":"Tatsuru","non-dropping-particle":"","parse-names":false,"suffix":""},{"dropping-particle":"","family":"Kaizuka","given":"Kana","non-dropping-particle":"","parse-names":false,"suffix":""},{"dropping-particle":"","family":"Miyauchi","given":"Chie","non-dropping-particle":"","parse-names":false,"suffix":""},{"dropping-particle":"","family":"Hayashi","given":"Daisuke","non-dropping-particle":"","parse-names":false,"suffix":""},{"dropping-particle":"","family":"Inoue","given":"Yoshihiro H.","non-dropping-particle":"","parse-names":false,"suffix":""}],"container-title":"PLoS ONE","id":"ITEM-3","issue":"5","issued":{"date-parts":[["2014"]]},"title":"Orbit/CLASP is required for myosin accumulation at the cleavage furrow in Drosophila male meiosis","type":"article-journal","volume":"9"},"uris":["http://www.mendeley.com/documents/?uuid=dad9ed74-8393-4abc-8e66-cd341751fe98"]}],"mendeley":{"formattedCitation":"(Bratman and Chang, 2007; Liu &lt;i&gt;et al.&lt;/i&gt;, 2009; Kitazawa &lt;i&gt;et al.&lt;/i&gt;, 2014)","plainTextFormattedCitation":"(Bratman and Chang, 2007; Liu et al., 2009; Kitazawa et al., 2014)","previouslyFormattedCitation":"(Bratman and Chang, 2007; Liu &lt;i&gt;et al.&lt;/i&gt;, 2009; Kitazawa &lt;i&gt;et al.&lt;/i&gt;, 2014)"},"properties":{"noteIndex":0},"schema":"https://github.com/citation-style-language/schema/raw/master/csl-citation.json"}</w:instrText>
      </w:r>
      <w:r w:rsidR="00734604"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 xml:space="preserve">(Bratman and Chang, 2007; Liu </w:t>
      </w:r>
      <w:r w:rsidR="00211CAA" w:rsidRPr="00211CAA">
        <w:rPr>
          <w:rFonts w:ascii="Cambria" w:hAnsi="Cambria" w:cs="Calibri"/>
          <w:i/>
          <w:noProof/>
          <w:sz w:val="22"/>
          <w:shd w:val="clear" w:color="auto" w:fill="FFFFFF"/>
        </w:rPr>
        <w:t>et al.</w:t>
      </w:r>
      <w:r w:rsidR="00211CAA" w:rsidRPr="00211CAA">
        <w:rPr>
          <w:rFonts w:ascii="Cambria" w:hAnsi="Cambria" w:cs="Calibri"/>
          <w:noProof/>
          <w:sz w:val="22"/>
          <w:shd w:val="clear" w:color="auto" w:fill="FFFFFF"/>
        </w:rPr>
        <w:t xml:space="preserve">, 2009; Kitazawa </w:t>
      </w:r>
      <w:r w:rsidR="00211CAA" w:rsidRPr="00211CAA">
        <w:rPr>
          <w:rFonts w:ascii="Cambria" w:hAnsi="Cambria" w:cs="Calibri"/>
          <w:i/>
          <w:noProof/>
          <w:sz w:val="22"/>
          <w:shd w:val="clear" w:color="auto" w:fill="FFFFFF"/>
        </w:rPr>
        <w:t>et al.</w:t>
      </w:r>
      <w:r w:rsidR="00211CAA" w:rsidRPr="00211CAA">
        <w:rPr>
          <w:rFonts w:ascii="Cambria" w:hAnsi="Cambria" w:cs="Calibri"/>
          <w:noProof/>
          <w:sz w:val="22"/>
          <w:shd w:val="clear" w:color="auto" w:fill="FFFFFF"/>
        </w:rPr>
        <w:t>, 2014)</w:t>
      </w:r>
      <w:r w:rsidR="00734604" w:rsidRPr="000A1BD6">
        <w:rPr>
          <w:rFonts w:ascii="Cambria" w:hAnsi="Cambria" w:cs="Calibri"/>
          <w:sz w:val="22"/>
          <w:shd w:val="clear" w:color="auto" w:fill="FFFFFF"/>
        </w:rPr>
        <w:fldChar w:fldCharType="end"/>
      </w:r>
      <w:r w:rsidR="00734604" w:rsidRPr="000A1BD6">
        <w:rPr>
          <w:rFonts w:ascii="Cambria" w:hAnsi="Cambria" w:cs="Calibri"/>
          <w:sz w:val="22"/>
          <w:shd w:val="clear" w:color="auto" w:fill="FFFFFF"/>
        </w:rPr>
        <w:t xml:space="preserve"> </w:t>
      </w:r>
      <w:r w:rsidRPr="000A1BD6">
        <w:rPr>
          <w:rFonts w:ascii="Cambria" w:hAnsi="Cambria" w:cs="Calibri"/>
          <w:sz w:val="22"/>
          <w:shd w:val="clear" w:color="auto" w:fill="FFFFFF"/>
        </w:rPr>
        <w:t>or kinesin-4</w:t>
      </w:r>
      <w:r w:rsidR="00CE6908" w:rsidRPr="000A1BD6">
        <w:rPr>
          <w:rFonts w:ascii="Cambria" w:hAnsi="Cambria" w:cs="Calibri"/>
          <w:sz w:val="22"/>
          <w:shd w:val="clear" w:color="auto" w:fill="FFFFFF"/>
        </w:rPr>
        <w:t xml:space="preserve"> </w:t>
      </w:r>
      <w:r w:rsidR="00CE6908" w:rsidRPr="000A1BD6">
        <w:rPr>
          <w:rFonts w:ascii="Cambria" w:hAnsi="Cambria" w:cs="Calibri"/>
          <w:sz w:val="22"/>
          <w:shd w:val="clear" w:color="auto" w:fill="FFFFFF"/>
        </w:rPr>
        <w:fldChar w:fldCharType="begin" w:fldLock="1"/>
      </w:r>
      <w:r w:rsidR="00521C58">
        <w:rPr>
          <w:rFonts w:ascii="Cambria" w:hAnsi="Cambria" w:cs="Calibri"/>
          <w:sz w:val="22"/>
          <w:shd w:val="clear" w:color="auto" w:fill="FFFFFF"/>
        </w:rPr>
        <w:instrText>ADDIN CSL_CITATION {"citationItems":[{"id":"ITEM-1","itemData":{"DOI":"10.1016/j.cell.2010.06.033","ISBN":"1097-4172 (Electronic) 0092-8674 (Linking)","ISSN":"00928674","PMID":"20691901","abstract":"During cell division, microtubules are arranged in a large bipolar structure, the mitotic spindle, to segregate the duplicated chromosomes. Antiparallel microtubule overlaps in the spindle center are essential for establishing bipolarity and maintaining spindle stability throughout mitosis. In anaphase, this antiparallel microtubule array is tightly bundled forming the midzone, which serves as a hub for the recruitment of proteins essential for late mitotic events. The molecular mechanism of midzone formation and the control of its size are not understood. Using an in vitro reconstitution approach, we show here that PRC1 autonomously bundles antiparallel microtubules and recruits Xklp1, a kinesin-4, selectively to overlapping antiparallel microtubules. The processive motor Xklp1 controls overlap size by overlap length-dependent microtubule growth inhibition. Our results mechanistically explain how the two conserved, essential midzone proteins PRC1 and Xklp1 cooperate to constitute a minimal protein module capable of dynamically organizing the core structure of the central anaphase spindle. ?? 2010 Elsevier Inc.","author":[{"dropping-particle":"","family":"Bieling","given":"Peter","non-dropping-particle":"","parse-names":false,"suffix":""},{"dropping-particle":"","family":"Telley","given":"Ivo a.","non-dropping-particle":"","parse-names":false,"suffix":""},{"dropping-particle":"","family":"Surrey","given":"Thomas","non-dropping-particle":"","parse-names":false,"suffix":""}],"container-title":"Cell","id":"ITEM-1","issue":"3","issued":{"date-parts":[["2010"]]},"page":"420-432","publisher":"Elsevier Ltd","title":"A minimal midzone protein module controls formation and length of antiparallel microtubule overlaps","type":"article-journal","volume":"142"},"uris":["http://www.mendeley.com/documents/?uuid=2092586f-7680-49f1-ab05-096bf3abb8b8"]}],"mendeley":{"formattedCitation":"(Bieling, Telley and Surrey, 2010)","manualFormatting":"(Bieling, Telley and Surrey, 2010; Mani et al. 2021)","plainTextFormattedCitation":"(Bieling, Telley and Surrey, 2010)","previouslyFormattedCitation":"(Bieling, Telley and Surrey, 2010)"},"properties":{"noteIndex":0},"schema":"https://github.com/citation-style-language/schema/raw/master/csl-citation.json"}</w:instrText>
      </w:r>
      <w:r w:rsidR="00CE6908"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(Bieling, Telley and Surrey, 2010</w:t>
      </w:r>
      <w:r w:rsidR="00567267">
        <w:rPr>
          <w:rFonts w:ascii="Cambria" w:hAnsi="Cambria" w:cs="Calibri"/>
          <w:noProof/>
          <w:sz w:val="22"/>
          <w:shd w:val="clear" w:color="auto" w:fill="FFFFFF"/>
        </w:rPr>
        <w:t xml:space="preserve">; Mani </w:t>
      </w:r>
      <w:r w:rsidR="00567267" w:rsidRPr="00567267">
        <w:rPr>
          <w:rFonts w:ascii="Cambria" w:hAnsi="Cambria" w:cs="Calibri"/>
          <w:i/>
          <w:iCs/>
          <w:noProof/>
          <w:sz w:val="22"/>
          <w:shd w:val="clear" w:color="auto" w:fill="FFFFFF"/>
        </w:rPr>
        <w:t xml:space="preserve">et al. </w:t>
      </w:r>
      <w:r w:rsidR="00567267">
        <w:rPr>
          <w:rFonts w:ascii="Cambria" w:hAnsi="Cambria" w:cs="Calibri"/>
          <w:noProof/>
          <w:sz w:val="22"/>
          <w:shd w:val="clear" w:color="auto" w:fill="FFFFFF"/>
        </w:rPr>
        <w:t>2021</w:t>
      </w:r>
      <w:r w:rsidR="00211CAA" w:rsidRPr="00211CAA">
        <w:rPr>
          <w:rFonts w:ascii="Cambria" w:hAnsi="Cambria" w:cs="Calibri"/>
          <w:noProof/>
          <w:sz w:val="22"/>
          <w:shd w:val="clear" w:color="auto" w:fill="FFFFFF"/>
        </w:rPr>
        <w:t>)</w:t>
      </w:r>
      <w:r w:rsidR="00CE6908" w:rsidRPr="000A1BD6">
        <w:rPr>
          <w:rFonts w:ascii="Cambria" w:hAnsi="Cambria" w:cs="Calibri"/>
          <w:sz w:val="22"/>
          <w:shd w:val="clear" w:color="auto" w:fill="FFFFFF"/>
        </w:rPr>
        <w:fldChar w:fldCharType="end"/>
      </w:r>
      <w:r w:rsidRPr="000A1BD6">
        <w:rPr>
          <w:rFonts w:ascii="Cambria" w:hAnsi="Cambria" w:cs="Calibri"/>
          <w:sz w:val="22"/>
          <w:shd w:val="clear" w:color="auto" w:fill="FFFFFF"/>
        </w:rPr>
        <w:t xml:space="preserve">. By recruiting these additional factors, Ase1 family proteins can differentially regulate </w:t>
      </w:r>
      <w:r w:rsidR="003E44A8" w:rsidRPr="000A1BD6">
        <w:rPr>
          <w:rFonts w:ascii="Cambria" w:hAnsi="Cambria" w:cs="Calibri"/>
          <w:sz w:val="22"/>
          <w:shd w:val="clear" w:color="auto" w:fill="FFFFFF"/>
        </w:rPr>
        <w:t xml:space="preserve">the </w:t>
      </w:r>
      <w:r w:rsidRPr="000A1BD6">
        <w:rPr>
          <w:rFonts w:ascii="Cambria" w:hAnsi="Cambria" w:cs="Calibri"/>
          <w:sz w:val="22"/>
          <w:shd w:val="clear" w:color="auto" w:fill="FFFFFF"/>
        </w:rPr>
        <w:t xml:space="preserve">dynamics of bundled MTs, </w:t>
      </w:r>
      <w:r w:rsidR="003E44A8" w:rsidRPr="000A1BD6">
        <w:rPr>
          <w:rFonts w:ascii="Cambria" w:hAnsi="Cambria" w:cs="Calibri"/>
          <w:sz w:val="22"/>
          <w:shd w:val="clear" w:color="auto" w:fill="FFFFFF"/>
        </w:rPr>
        <w:t>specifically</w:t>
      </w:r>
      <w:r w:rsidRPr="000A1BD6">
        <w:rPr>
          <w:rFonts w:ascii="Cambria" w:hAnsi="Cambria" w:cs="Calibri"/>
          <w:sz w:val="22"/>
          <w:shd w:val="clear" w:color="auto" w:fill="FFFFFF"/>
        </w:rPr>
        <w:t xml:space="preserve"> </w:t>
      </w:r>
      <w:r w:rsidR="003E44A8" w:rsidRPr="000A1BD6">
        <w:rPr>
          <w:rFonts w:ascii="Cambria" w:hAnsi="Cambria" w:cs="Calibri"/>
          <w:sz w:val="22"/>
          <w:shd w:val="clear" w:color="auto" w:fill="FFFFFF"/>
        </w:rPr>
        <w:t xml:space="preserve">affecting </w:t>
      </w:r>
      <w:r w:rsidRPr="000A1BD6">
        <w:rPr>
          <w:rFonts w:ascii="Cambria" w:hAnsi="Cambria" w:cs="Calibri"/>
          <w:sz w:val="22"/>
          <w:shd w:val="clear" w:color="auto" w:fill="FFFFFF"/>
        </w:rPr>
        <w:t xml:space="preserve">the dynamics of antiparallel bundles, </w:t>
      </w:r>
      <w:r w:rsidR="003E44A8" w:rsidRPr="000A1BD6">
        <w:rPr>
          <w:rFonts w:ascii="Cambria" w:hAnsi="Cambria" w:cs="Calibri"/>
          <w:sz w:val="22"/>
          <w:shd w:val="clear" w:color="auto" w:fill="FFFFFF"/>
        </w:rPr>
        <w:t>without changing</w:t>
      </w:r>
      <w:r w:rsidRPr="000A1BD6">
        <w:rPr>
          <w:rFonts w:ascii="Cambria" w:hAnsi="Cambria" w:cs="Calibri"/>
          <w:sz w:val="22"/>
          <w:shd w:val="clear" w:color="auto" w:fill="FFFFFF"/>
        </w:rPr>
        <w:t xml:space="preserve"> the polymerization</w:t>
      </w:r>
      <w:r w:rsidR="003E44A8" w:rsidRPr="000A1BD6">
        <w:rPr>
          <w:rFonts w:ascii="Cambria" w:hAnsi="Cambria" w:cs="Calibri"/>
          <w:sz w:val="22"/>
          <w:shd w:val="clear" w:color="auto" w:fill="FFFFFF"/>
        </w:rPr>
        <w:t xml:space="preserve"> dynamics</w:t>
      </w:r>
      <w:r w:rsidRPr="000A1BD6">
        <w:rPr>
          <w:rFonts w:ascii="Cambria" w:hAnsi="Cambria" w:cs="Calibri"/>
          <w:sz w:val="22"/>
          <w:shd w:val="clear" w:color="auto" w:fill="FFFFFF"/>
        </w:rPr>
        <w:t xml:space="preserve"> of </w:t>
      </w:r>
      <w:r w:rsidR="005000AA">
        <w:rPr>
          <w:rFonts w:ascii="Cambria" w:hAnsi="Cambria" w:cs="Calibri"/>
          <w:sz w:val="22"/>
          <w:shd w:val="clear" w:color="auto" w:fill="FFFFFF"/>
        </w:rPr>
        <w:t>single</w:t>
      </w:r>
      <w:r w:rsidR="003E44A8" w:rsidRPr="000A1BD6">
        <w:rPr>
          <w:rFonts w:ascii="Cambria" w:hAnsi="Cambria" w:cs="Calibri"/>
          <w:sz w:val="22"/>
          <w:shd w:val="clear" w:color="auto" w:fill="FFFFFF"/>
        </w:rPr>
        <w:t xml:space="preserve"> </w:t>
      </w:r>
      <w:r w:rsidRPr="000A1BD6">
        <w:rPr>
          <w:rFonts w:ascii="Cambria" w:hAnsi="Cambria" w:cs="Calibri"/>
          <w:sz w:val="22"/>
          <w:shd w:val="clear" w:color="auto" w:fill="FFFFFF"/>
        </w:rPr>
        <w:t>MTs</w:t>
      </w:r>
      <w:r w:rsidR="00D93989" w:rsidRPr="000A1BD6">
        <w:rPr>
          <w:rFonts w:ascii="Cambria" w:hAnsi="Cambria" w:cs="Calibri"/>
          <w:sz w:val="22"/>
          <w:shd w:val="clear" w:color="auto" w:fill="FFFFFF"/>
        </w:rPr>
        <w:t xml:space="preserve"> </w:t>
      </w:r>
      <w:r w:rsidR="00D93989" w:rsidRPr="000A1BD6">
        <w:rPr>
          <w:rFonts w:ascii="Cambria" w:hAnsi="Cambria" w:cs="Calibri"/>
          <w:sz w:val="22"/>
          <w:shd w:val="clear" w:color="auto" w:fill="FFFFFF"/>
        </w:rPr>
        <w:fldChar w:fldCharType="begin" w:fldLock="1"/>
      </w:r>
      <w:r w:rsidR="002C7C70">
        <w:rPr>
          <w:rFonts w:ascii="Cambria" w:hAnsi="Cambria" w:cs="Calibri"/>
          <w:sz w:val="22"/>
          <w:shd w:val="clear" w:color="auto" w:fill="FFFFFF"/>
        </w:rPr>
        <w:instrText>ADDIN CSL_CITATION {"citationItems":[{"id":"ITEM-1","itemData":{"DOI":"10.1016/j.cell.2010.06.033","ISBN":"1097-4172 (Electronic) 0092-8674 (Linking)","ISSN":"00928674","PMID":"20691901","abstract":"During cell division, microtubules are arranged in a large bipolar structure, the mitotic spindle, to segregate the duplicated chromosomes. Antiparallel microtubule overlaps in the spindle center are essential for establishing bipolarity and maintaining spindle stability throughout mitosis. In anaphase, this antiparallel microtubule array is tightly bundled forming the midzone, which serves as a hub for the recruitment of proteins essential for late mitotic events. The molecular mechanism of midzone formation and the control of its size are not understood. Using an in vitro reconstitution approach, we show here that PRC1 autonomously bundles antiparallel microtubules and recruits Xklp1, a kinesin-4, selectively to overlapping antiparallel microtubules. The processive motor Xklp1 controls overlap size by overlap length-dependent microtubule growth inhibition. Our results mechanistically explain how the two conserved, essential midzone proteins PRC1 and Xklp1 cooperate to constitute a minimal protein module capable of dynamically organizing the core structure of the central anaphase spindle. ?? 2010 Elsevier Inc.","author":[{"dropping-particle":"","family":"Bieling","given":"Peter","non-dropping-particle":"","parse-names":false,"suffix":""},{"dropping-particle":"","family":"Telley","given":"Ivo a.","non-dropping-particle":"","parse-names":false,"suffix":""},{"dropping-particle":"","family":"Surrey","given":"Thomas","non-dropping-particle":"","parse-names":false,"suffix":""}],"container-title":"Cell","id":"ITEM-1","issue":"3","issued":{"date-parts":[["2010"]]},"page":"420-432","publisher":"Elsevier Ltd","title":"A minimal midzone protein module controls formation and length of antiparallel microtubule overlaps","type":"article-journal","volume":"142"},"uris":["http://www.mendeley.com/documents/?uuid=2092586f-7680-49f1-ab05-096bf3abb8b8"]},{"id":"ITEM-2","itemData":{"DOI":"10.7554/eLife.63880","ISSN":"2050084X","PMID":"34114950","abstract":"The organization of micron-sized, multi-microtubule arrays from individual microtubules is essential for diverse cellular functions. The microtubule polymer is largely viewed as a passive building block during the organization process. An exception is the ‘tubulin code’ where alterations to tubulin at the amino acid level can influence the activity of microtubule-associated proteins. Recent studies reveal that micron-scale geometrical features of individual microtubules and polymer networks, such as microtubule length, overlap length, contact angle, and lattice defects, can also regulate the activity of microtubule-associated proteins and modulate polymer dynamics. We discuss how the interplay between such geometrical properties of the microtubule lattice and the activity of associated proteins direct multiple aspects of array organization, from microtubule nucleation and coalignment to specification of array dimensions and remodeling of dynamic networks. The mechanisms reviewed here highlight micron-sized features of microtubules as critical parameters to be routinely investigated in the study of microtubule self-organization.","author":[{"dropping-particle":"","family":"Mani","given":"Nandini","non-dropping-particle":"","parse-names":false,"suffix":""},{"dropping-particle":"","family":"Wijeratne","given":"Sithara S.","non-dropping-particle":"","parse-names":false,"suffix":""},{"dropping-particle":"","family":"Subramanian","given":"Radhika","non-dropping-particle":"","parse-names":false,"suffix":""}],"container-title":"eLife","id":"ITEM-2","issued":{"date-parts":[["2021"]]},"page":"1-26","title":"Micron-scale geometrical features of microtubules as regulators of microtubule organization","type":"article-journal","volume":"10"},"uris":["http://www.mendeley.com/documents/?uuid=b772e706-08ad-4521-b91e-76883b88557b"]}],"mendeley":{"formattedCitation":"(Bieling, Telley and Surrey, 2010; Mani, Wijeratne and Subramanian, 2021)","plainTextFormattedCitation":"(Bieling, Telley and Surrey, 2010; Mani, Wijeratne and Subramanian, 2021)","previouslyFormattedCitation":"(Bieling, Telley and Surrey, 2010; Mani, Wijeratne and Subramanian, 2021)"},"properties":{"noteIndex":0},"schema":"https://github.com/citation-style-language/schema/raw/master/csl-citation.json"}</w:instrText>
      </w:r>
      <w:r w:rsidR="00D93989" w:rsidRPr="000A1BD6">
        <w:rPr>
          <w:rFonts w:ascii="Cambria" w:hAnsi="Cambria" w:cs="Calibri"/>
          <w:sz w:val="22"/>
          <w:shd w:val="clear" w:color="auto" w:fill="FFFFFF"/>
        </w:rPr>
        <w:fldChar w:fldCharType="separate"/>
      </w:r>
      <w:r w:rsidR="00211CAA" w:rsidRPr="00211CAA">
        <w:rPr>
          <w:rFonts w:ascii="Cambria" w:hAnsi="Cambria" w:cs="Calibri"/>
          <w:noProof/>
          <w:sz w:val="22"/>
          <w:shd w:val="clear" w:color="auto" w:fill="FFFFFF"/>
        </w:rPr>
        <w:t>(Bieling, Telley and Surrey, 2010; Mani, Wijeratne and Subramanian, 2021)</w:t>
      </w:r>
      <w:r w:rsidR="00D93989" w:rsidRPr="000A1BD6">
        <w:rPr>
          <w:rFonts w:ascii="Cambria" w:hAnsi="Cambria" w:cs="Calibri"/>
          <w:sz w:val="22"/>
          <w:shd w:val="clear" w:color="auto" w:fill="FFFFFF"/>
        </w:rPr>
        <w:fldChar w:fldCharType="end"/>
      </w:r>
      <w:r w:rsidRPr="000A1BD6">
        <w:rPr>
          <w:rFonts w:ascii="Cambria" w:hAnsi="Cambria" w:cs="Calibri"/>
          <w:sz w:val="22"/>
          <w:shd w:val="clear" w:color="auto" w:fill="FFFFFF"/>
        </w:rPr>
        <w:t xml:space="preserve">.  </w:t>
      </w:r>
      <w:r w:rsidR="0093790B" w:rsidRPr="000A1BD6">
        <w:rPr>
          <w:rFonts w:ascii="Cambria" w:hAnsi="Cambria" w:cs="Calibri"/>
          <w:sz w:val="22"/>
          <w:shd w:val="clear" w:color="auto" w:fill="FFFFFF"/>
        </w:rPr>
        <w:t>Additionally</w:t>
      </w:r>
      <w:r w:rsidRPr="000A1BD6">
        <w:rPr>
          <w:rFonts w:ascii="Cambria" w:hAnsi="Cambria" w:cs="Calibri"/>
          <w:sz w:val="22"/>
          <w:shd w:val="clear" w:color="auto" w:fill="FFFFFF"/>
        </w:rPr>
        <w:t>, Ase1 family members themselves are also known to have direct effects on</w:t>
      </w:r>
      <w:r w:rsidR="0032010D">
        <w:rPr>
          <w:rFonts w:ascii="Cambria" w:hAnsi="Cambria" w:cs="Calibri"/>
          <w:sz w:val="22"/>
          <w:shd w:val="clear" w:color="auto" w:fill="FFFFFF"/>
        </w:rPr>
        <w:t xml:space="preserve"> </w:t>
      </w:r>
      <w:r w:rsidRPr="000A1BD6">
        <w:rPr>
          <w:rFonts w:ascii="Cambria" w:hAnsi="Cambria" w:cs="Calibri"/>
          <w:sz w:val="22"/>
          <w:shd w:val="clear" w:color="auto" w:fill="FFFFFF"/>
        </w:rPr>
        <w:t>MT dynamics. </w:t>
      </w:r>
      <w:r w:rsidRPr="000A1BD6">
        <w:rPr>
          <w:rFonts w:ascii="Cambria" w:hAnsi="Cambria" w:cs="Calibri"/>
          <w:sz w:val="22"/>
        </w:rPr>
        <w:t xml:space="preserve">In vitro experiments have shown that MAP65-1, </w:t>
      </w:r>
      <w:r w:rsidR="0093790B" w:rsidRPr="000A1BD6">
        <w:rPr>
          <w:rFonts w:ascii="Cambria" w:hAnsi="Cambria" w:cs="Calibri"/>
          <w:sz w:val="22"/>
        </w:rPr>
        <w:t>upon</w:t>
      </w:r>
      <w:r w:rsidRPr="000A1BD6">
        <w:rPr>
          <w:rFonts w:ascii="Cambria" w:hAnsi="Cambria" w:cs="Calibri"/>
          <w:sz w:val="22"/>
        </w:rPr>
        <w:t xml:space="preserve"> </w:t>
      </w:r>
      <w:r w:rsidR="0093790B" w:rsidRPr="000A1BD6">
        <w:rPr>
          <w:rFonts w:ascii="Cambria" w:hAnsi="Cambria" w:cs="Calibri"/>
          <w:sz w:val="22"/>
        </w:rPr>
        <w:t xml:space="preserve">crosslinking </w:t>
      </w:r>
      <w:r w:rsidR="00D946DD" w:rsidRPr="000A1BD6">
        <w:rPr>
          <w:rFonts w:ascii="Cambria" w:hAnsi="Cambria" w:cs="Calibri"/>
          <w:sz w:val="22"/>
        </w:rPr>
        <w:t>MT</w:t>
      </w:r>
      <w:r w:rsidR="0093790B" w:rsidRPr="000A1BD6">
        <w:rPr>
          <w:rFonts w:ascii="Cambria" w:hAnsi="Cambria" w:cs="Calibri"/>
          <w:sz w:val="22"/>
        </w:rPr>
        <w:t>s</w:t>
      </w:r>
      <w:r w:rsidRPr="000A1BD6">
        <w:rPr>
          <w:rFonts w:ascii="Cambria" w:hAnsi="Cambria" w:cs="Calibri"/>
          <w:sz w:val="22"/>
        </w:rPr>
        <w:t>, promotes</w:t>
      </w:r>
      <w:r w:rsidR="001823BB" w:rsidRPr="000A1BD6">
        <w:rPr>
          <w:rFonts w:ascii="Cambria" w:hAnsi="Cambria" w:cs="Calibri"/>
          <w:sz w:val="22"/>
        </w:rPr>
        <w:t xml:space="preserve"> </w:t>
      </w:r>
      <w:r w:rsidRPr="000A1BD6">
        <w:rPr>
          <w:rFonts w:ascii="Cambria" w:hAnsi="Cambria" w:cs="Calibri"/>
          <w:sz w:val="22"/>
        </w:rPr>
        <w:t>rescues</w:t>
      </w:r>
      <w:r w:rsidR="00D93989" w:rsidRPr="000A1BD6">
        <w:rPr>
          <w:rFonts w:ascii="Cambria" w:hAnsi="Cambria" w:cs="Calibri"/>
          <w:sz w:val="22"/>
        </w:rPr>
        <w:t xml:space="preserve"> </w:t>
      </w:r>
      <w:r w:rsidR="00D93989" w:rsidRPr="000A1BD6">
        <w:rPr>
          <w:rFonts w:ascii="Cambria" w:hAnsi="Cambria" w:cs="Calibri"/>
          <w:sz w:val="22"/>
        </w:rPr>
        <w:fldChar w:fldCharType="begin" w:fldLock="1"/>
      </w:r>
      <w:r w:rsidR="002C7C70">
        <w:rPr>
          <w:rFonts w:ascii="Cambria" w:hAnsi="Cambria" w:cs="Calibri"/>
          <w:sz w:val="22"/>
        </w:rPr>
        <w:instrText>ADDIN CSL_CITATION {"citationItems":[{"id":"ITEM-1","itemData":{"DOI":"10.1371/journal.pone.0056808","ISBN":"1932-6203 (Electronic)\\r1932-6203 (Linking)","ISSN":"19326203","PMID":"23437247","abstract":"Microtubules (MTs) are highly dynamical structures that play a crucial role in cell physiology. In cooperation with microtubule-associated proteins (MAPs), MTs form bundles endowing cells with specific mechanisms to control their shape or generate forces. Whether the dynamics of MTs is affected by the lateral connections that MAPs make between MTs during bundle formation is still under debate. Using in vitro reconstitution of MT bundling, we analyzed the dynamics of MT bundles generated by two plant MAP65 (MAP65-1/4), MAP65-1 being the plant ortholog of vertebrate PRC1 and yeast Ase1. MAP65-1/4 limit the amplitude of MT bundle depolymerization and increase the elongation phases. The subsequent sustained elongation of bundles is governed by the coordination of MT growth, so that MT ends come in close vicinity. We develop a model based on the assumption that both MAP65-1/4 block MT depolymerization. Model simulations reveal that rescue frequencies are higher between parallel than between anti-parallel MTs. In consequence the polarity of bundled MTs by MAP65 controls the amplitude of bundle's growth. Our results illustrate how MAP-induced MT-bundling, which is finely tuned by MT polarity, robustly coordinates MT elongation within bundles.","author":[{"dropping-particle":"","family":"Stoppin-Mellet","given":"Virginie","non-dropping-particle":"","parse-names":false,"suffix":""},{"dropping-particle":"","family":"Fache","given":"Vincent","non-dropping-particle":"","parse-names":false,"suffix":""},{"dropping-particle":"","family":"Portran","given":"Didier","non-dropping-particle":"","parse-names":false,"suffix":""},{"dropping-particle":"","family":"Martiel","given":"Jean Louis","non-dropping-particle":"","parse-names":false,"suffix":""},{"dropping-particle":"","family":"Vantard","given":"Marylin","non-dropping-particle":"","parse-names":false,"suffix":""}],"container-title":"PLoS ONE","id":"ITEM-1","issue":"2","issued":{"date-parts":[["2013"]]},"title":"MAP65 Coordinate Microtubule Growth during Bundle Formation","type":"article-journal","volume":"8"},"uris":["http://www.mendeley.com/documents/?uuid=9cc57027-483b-4e0a-9537-4389c203cdfc"]}],"mendeley":{"formattedCitation":"(Stoppin-Mellet &lt;i&gt;et al.&lt;/i&gt;, 2013)","plainTextFormattedCitation":"(Stoppin-Mellet et al., 2013)","previouslyFormattedCitation":"(Stoppin-Mellet &lt;i&gt;et al.&lt;/i&gt;, 2013)"},"properties":{"noteIndex":0},"schema":"https://github.com/citation-style-language/schema/raw/master/csl-citation.json"}</w:instrText>
      </w:r>
      <w:r w:rsidR="00D93989" w:rsidRPr="000A1BD6">
        <w:rPr>
          <w:rFonts w:ascii="Cambria" w:hAnsi="Cambria" w:cs="Calibri"/>
          <w:sz w:val="22"/>
        </w:rPr>
        <w:fldChar w:fldCharType="separate"/>
      </w:r>
      <w:r w:rsidR="00211CAA" w:rsidRPr="00211CAA">
        <w:rPr>
          <w:rFonts w:ascii="Cambria" w:hAnsi="Cambria" w:cs="Calibri"/>
          <w:noProof/>
          <w:sz w:val="22"/>
        </w:rPr>
        <w:t xml:space="preserve">(Stoppin-Mellet </w:t>
      </w:r>
      <w:r w:rsidR="00211CAA" w:rsidRPr="00211CAA">
        <w:rPr>
          <w:rFonts w:ascii="Cambria" w:hAnsi="Cambria" w:cs="Calibri"/>
          <w:i/>
          <w:noProof/>
          <w:sz w:val="22"/>
        </w:rPr>
        <w:t>et al.</w:t>
      </w:r>
      <w:r w:rsidR="00211CAA" w:rsidRPr="00211CAA">
        <w:rPr>
          <w:rFonts w:ascii="Cambria" w:hAnsi="Cambria" w:cs="Calibri"/>
          <w:noProof/>
          <w:sz w:val="22"/>
        </w:rPr>
        <w:t>, 2013)</w:t>
      </w:r>
      <w:r w:rsidR="00D93989" w:rsidRPr="000A1BD6">
        <w:rPr>
          <w:rFonts w:ascii="Cambria" w:hAnsi="Cambria" w:cs="Calibri"/>
          <w:sz w:val="22"/>
        </w:rPr>
        <w:fldChar w:fldCharType="end"/>
      </w:r>
      <w:r w:rsidRPr="000A1BD6">
        <w:rPr>
          <w:rFonts w:ascii="Cambria" w:hAnsi="Cambria" w:cs="Calibri"/>
          <w:sz w:val="22"/>
        </w:rPr>
        <w:t xml:space="preserve">. Based on the modeling of their observed </w:t>
      </w:r>
      <w:r w:rsidR="0093790B" w:rsidRPr="000A1BD6">
        <w:rPr>
          <w:rFonts w:ascii="Cambria" w:hAnsi="Cambria" w:cs="Calibri"/>
          <w:sz w:val="22"/>
        </w:rPr>
        <w:t xml:space="preserve">overlap </w:t>
      </w:r>
      <w:r w:rsidRPr="000A1BD6">
        <w:rPr>
          <w:rFonts w:ascii="Cambria" w:hAnsi="Cambria" w:cs="Calibri"/>
          <w:sz w:val="22"/>
        </w:rPr>
        <w:t>dynamics</w:t>
      </w:r>
      <w:r w:rsidR="0093790B" w:rsidRPr="000A1BD6">
        <w:rPr>
          <w:rFonts w:ascii="Cambria" w:hAnsi="Cambria" w:cs="Calibri"/>
          <w:sz w:val="22"/>
        </w:rPr>
        <w:t xml:space="preserve">, </w:t>
      </w:r>
      <w:proofErr w:type="spellStart"/>
      <w:r w:rsidR="003101F6" w:rsidRPr="000A1BD6">
        <w:rPr>
          <w:rFonts w:ascii="Cambria" w:hAnsi="Cambria" w:cs="Calibri"/>
          <w:sz w:val="22"/>
        </w:rPr>
        <w:t>Stoppin-Mellet</w:t>
      </w:r>
      <w:proofErr w:type="spellEnd"/>
      <w:r w:rsidR="003101F6" w:rsidRPr="000A1BD6">
        <w:rPr>
          <w:rFonts w:ascii="Cambria" w:hAnsi="Cambria" w:cs="Calibri"/>
          <w:sz w:val="22"/>
        </w:rPr>
        <w:t xml:space="preserve"> </w:t>
      </w:r>
      <w:r w:rsidR="003101F6" w:rsidRPr="000A1BD6">
        <w:rPr>
          <w:rFonts w:ascii="Cambria" w:hAnsi="Cambria" w:cs="Calibri"/>
          <w:i/>
          <w:iCs/>
          <w:sz w:val="22"/>
        </w:rPr>
        <w:t>et al</w:t>
      </w:r>
      <w:r w:rsidR="003101F6" w:rsidRPr="000A1BD6">
        <w:rPr>
          <w:rFonts w:ascii="Cambria" w:hAnsi="Cambria" w:cs="Calibri"/>
          <w:sz w:val="22"/>
        </w:rPr>
        <w:t xml:space="preserve">. </w:t>
      </w:r>
      <w:r w:rsidRPr="000A1BD6">
        <w:rPr>
          <w:rFonts w:ascii="Cambria" w:hAnsi="Cambria" w:cs="Calibri"/>
          <w:sz w:val="22"/>
        </w:rPr>
        <w:t>predicted MAP65-1 </w:t>
      </w:r>
      <w:r w:rsidR="00A8423C" w:rsidRPr="000A1BD6">
        <w:rPr>
          <w:rFonts w:ascii="Cambria" w:hAnsi="Cambria" w:cs="Calibri"/>
          <w:sz w:val="22"/>
        </w:rPr>
        <w:t>to have more effect on anti</w:t>
      </w:r>
      <w:r w:rsidRPr="000A1BD6">
        <w:rPr>
          <w:rFonts w:ascii="Cambria" w:hAnsi="Cambria" w:cs="Calibri"/>
          <w:sz w:val="22"/>
        </w:rPr>
        <w:t>parallel MTs </w:t>
      </w:r>
      <w:r w:rsidR="00A8423C" w:rsidRPr="000A1BD6">
        <w:rPr>
          <w:rFonts w:ascii="Cambria" w:hAnsi="Cambria" w:cs="Calibri"/>
          <w:sz w:val="22"/>
        </w:rPr>
        <w:t>compared to</w:t>
      </w:r>
      <w:r w:rsidR="00D6663F" w:rsidRPr="000A1BD6">
        <w:rPr>
          <w:rFonts w:ascii="Cambria" w:hAnsi="Cambria" w:cs="Calibri"/>
          <w:sz w:val="22"/>
        </w:rPr>
        <w:t xml:space="preserve"> parallel </w:t>
      </w:r>
      <w:r w:rsidR="00A8423C" w:rsidRPr="000A1BD6">
        <w:rPr>
          <w:rFonts w:ascii="Cambria" w:hAnsi="Cambria" w:cs="Calibri"/>
          <w:sz w:val="22"/>
        </w:rPr>
        <w:t>ones</w:t>
      </w:r>
      <w:r w:rsidR="003101F6" w:rsidRPr="000A1BD6">
        <w:rPr>
          <w:rFonts w:ascii="Cambria" w:hAnsi="Cambria" w:cs="Calibri"/>
          <w:sz w:val="22"/>
        </w:rPr>
        <w:t>.</w:t>
      </w:r>
      <w:r w:rsidRPr="000A1BD6">
        <w:rPr>
          <w:rFonts w:ascii="Cambria" w:hAnsi="Cambria" w:cs="Calibri"/>
          <w:sz w:val="22"/>
        </w:rPr>
        <w:t> This </w:t>
      </w:r>
      <w:r w:rsidR="005E2119" w:rsidRPr="000A1BD6">
        <w:rPr>
          <w:rFonts w:ascii="Cambria" w:hAnsi="Cambria" w:cs="Calibri"/>
          <w:sz w:val="22"/>
        </w:rPr>
        <w:t>is</w:t>
      </w:r>
      <w:r w:rsidRPr="000A1BD6">
        <w:rPr>
          <w:rFonts w:ascii="Cambria" w:hAnsi="Cambria" w:cs="Calibri"/>
          <w:sz w:val="22"/>
        </w:rPr>
        <w:t xml:space="preserve"> in line with </w:t>
      </w:r>
      <w:r w:rsidR="005E2119" w:rsidRPr="000A1BD6">
        <w:rPr>
          <w:rFonts w:ascii="Cambria" w:hAnsi="Cambria" w:cs="Calibri"/>
          <w:sz w:val="22"/>
        </w:rPr>
        <w:t xml:space="preserve">the </w:t>
      </w:r>
      <w:r w:rsidR="003C4973">
        <w:rPr>
          <w:rFonts w:ascii="Cambria" w:hAnsi="Cambria" w:cs="Calibri"/>
          <w:sz w:val="22"/>
        </w:rPr>
        <w:t>aforementioned</w:t>
      </w:r>
      <w:r w:rsidR="003C4973" w:rsidRPr="000A1BD6">
        <w:rPr>
          <w:rFonts w:ascii="Cambria" w:hAnsi="Cambria" w:cs="Calibri"/>
          <w:sz w:val="22"/>
        </w:rPr>
        <w:t xml:space="preserve"> </w:t>
      </w:r>
      <w:r w:rsidR="005E2119" w:rsidRPr="000A1BD6">
        <w:rPr>
          <w:rFonts w:ascii="Cambria" w:hAnsi="Cambria" w:cs="Calibri"/>
          <w:sz w:val="22"/>
        </w:rPr>
        <w:t>preferential binding of</w:t>
      </w:r>
      <w:r w:rsidRPr="000A1BD6">
        <w:rPr>
          <w:rFonts w:ascii="Cambria" w:hAnsi="Cambria" w:cs="Calibri"/>
          <w:sz w:val="22"/>
        </w:rPr>
        <w:t xml:space="preserve"> MAP65-1</w:t>
      </w:r>
      <w:r w:rsidR="000B2CE5" w:rsidRPr="000A1BD6">
        <w:rPr>
          <w:rFonts w:ascii="Cambria" w:hAnsi="Cambria" w:cs="Calibri"/>
          <w:sz w:val="22"/>
        </w:rPr>
        <w:t xml:space="preserve">, </w:t>
      </w:r>
      <w:r w:rsidR="005629A2">
        <w:rPr>
          <w:rFonts w:ascii="Cambria" w:hAnsi="Cambria" w:cs="Calibri"/>
          <w:sz w:val="22"/>
        </w:rPr>
        <w:t>PRC1</w:t>
      </w:r>
      <w:r w:rsidR="000B2CE5" w:rsidRPr="000A1BD6">
        <w:rPr>
          <w:rFonts w:ascii="Cambria" w:hAnsi="Cambria" w:cs="Calibri"/>
          <w:sz w:val="22"/>
        </w:rPr>
        <w:t xml:space="preserve"> and </w:t>
      </w:r>
      <w:r w:rsidR="005E2119" w:rsidRPr="000A1BD6">
        <w:rPr>
          <w:rFonts w:ascii="Cambria" w:hAnsi="Cambria" w:cs="Calibri"/>
          <w:sz w:val="22"/>
        </w:rPr>
        <w:t>Ase1 </w:t>
      </w:r>
      <w:r w:rsidRPr="000A1BD6">
        <w:rPr>
          <w:rFonts w:ascii="Cambria" w:hAnsi="Cambria" w:cs="Calibri"/>
          <w:sz w:val="22"/>
        </w:rPr>
        <w:t>to antiparallel overlaps</w:t>
      </w:r>
      <w:r w:rsidR="000B2CE5" w:rsidRPr="000A1BD6">
        <w:rPr>
          <w:rFonts w:ascii="Cambria" w:hAnsi="Cambria" w:cs="Calibri"/>
          <w:color w:val="000000"/>
          <w:sz w:val="22"/>
          <w:shd w:val="clear" w:color="auto" w:fill="E1E3E6"/>
        </w:rPr>
        <w:t>.</w:t>
      </w:r>
      <w:r w:rsidRPr="000A1BD6">
        <w:rPr>
          <w:rFonts w:ascii="Cambria" w:hAnsi="Cambria" w:cs="Calibri"/>
          <w:sz w:val="22"/>
        </w:rPr>
        <w:t> However, </w:t>
      </w:r>
      <w:r w:rsidR="0032010D">
        <w:rPr>
          <w:rFonts w:ascii="Cambria" w:hAnsi="Cambria" w:cs="Calibri"/>
          <w:sz w:val="22"/>
        </w:rPr>
        <w:t xml:space="preserve">experimental </w:t>
      </w:r>
      <w:r w:rsidR="0032010D">
        <w:rPr>
          <w:rFonts w:ascii="Cambria" w:hAnsi="Cambria" w:cs="Calibri"/>
          <w:sz w:val="22"/>
        </w:rPr>
        <w:lastRenderedPageBreak/>
        <w:t>evidence showing how</w:t>
      </w:r>
      <w:r w:rsidRPr="000A1BD6">
        <w:rPr>
          <w:rFonts w:ascii="Cambria" w:hAnsi="Cambria" w:cs="Calibri"/>
          <w:sz w:val="22"/>
        </w:rPr>
        <w:t xml:space="preserve"> Ase1/MAP65/</w:t>
      </w:r>
      <w:r w:rsidR="005629A2">
        <w:rPr>
          <w:rFonts w:ascii="Cambria" w:hAnsi="Cambria" w:cs="Calibri"/>
          <w:sz w:val="22"/>
        </w:rPr>
        <w:t>PRC1</w:t>
      </w:r>
      <w:r w:rsidRPr="000A1BD6">
        <w:rPr>
          <w:rFonts w:ascii="Cambria" w:hAnsi="Cambria" w:cs="Calibri"/>
          <w:sz w:val="22"/>
        </w:rPr>
        <w:t xml:space="preserve"> </w:t>
      </w:r>
      <w:r w:rsidR="00F92879" w:rsidRPr="000A1BD6">
        <w:rPr>
          <w:rFonts w:ascii="Cambria" w:hAnsi="Cambria" w:cs="Calibri"/>
          <w:sz w:val="22"/>
        </w:rPr>
        <w:t>regulat</w:t>
      </w:r>
      <w:r w:rsidR="0032010D">
        <w:rPr>
          <w:rFonts w:ascii="Cambria" w:hAnsi="Cambria" w:cs="Calibri"/>
          <w:sz w:val="22"/>
        </w:rPr>
        <w:t>es</w:t>
      </w:r>
      <w:r w:rsidR="003101F6" w:rsidRPr="000A1BD6">
        <w:rPr>
          <w:rFonts w:ascii="Cambria" w:hAnsi="Cambria" w:cs="Calibri"/>
          <w:sz w:val="22"/>
        </w:rPr>
        <w:t xml:space="preserve"> </w:t>
      </w:r>
      <w:r w:rsidR="00D946DD" w:rsidRPr="000A1BD6">
        <w:rPr>
          <w:rFonts w:ascii="Cambria" w:hAnsi="Cambria" w:cs="Calibri"/>
          <w:sz w:val="22"/>
        </w:rPr>
        <w:t>MT</w:t>
      </w:r>
      <w:r w:rsidR="00F92879" w:rsidRPr="000A1BD6">
        <w:rPr>
          <w:rFonts w:ascii="Cambria" w:hAnsi="Cambria" w:cs="Calibri"/>
          <w:sz w:val="22"/>
        </w:rPr>
        <w:t xml:space="preserve"> </w:t>
      </w:r>
      <w:r w:rsidR="008F47DA" w:rsidRPr="000A1BD6">
        <w:rPr>
          <w:rFonts w:ascii="Cambria" w:hAnsi="Cambria" w:cs="Calibri"/>
          <w:sz w:val="22"/>
        </w:rPr>
        <w:t>dynamics</w:t>
      </w:r>
      <w:r w:rsidR="003101F6" w:rsidRPr="000A1BD6">
        <w:rPr>
          <w:rFonts w:ascii="Cambria" w:hAnsi="Cambria" w:cs="Calibri"/>
          <w:sz w:val="22"/>
        </w:rPr>
        <w:t xml:space="preserve"> in </w:t>
      </w:r>
      <w:r w:rsidR="00A8423C" w:rsidRPr="000A1BD6">
        <w:rPr>
          <w:rFonts w:ascii="Cambria" w:hAnsi="Cambria" w:cs="Calibri"/>
          <w:sz w:val="22"/>
        </w:rPr>
        <w:t>parallel and</w:t>
      </w:r>
      <w:r w:rsidR="003101F6" w:rsidRPr="000A1BD6">
        <w:rPr>
          <w:rFonts w:ascii="Cambria" w:hAnsi="Cambria" w:cs="Calibri"/>
          <w:sz w:val="22"/>
        </w:rPr>
        <w:t xml:space="preserve"> </w:t>
      </w:r>
      <w:r w:rsidRPr="000A1BD6">
        <w:rPr>
          <w:rFonts w:ascii="Cambria" w:hAnsi="Cambria" w:cs="Calibri"/>
          <w:sz w:val="22"/>
        </w:rPr>
        <w:t xml:space="preserve">antiparallel </w:t>
      </w:r>
      <w:r w:rsidR="00D946DD" w:rsidRPr="000A1BD6">
        <w:rPr>
          <w:rFonts w:ascii="Cambria" w:hAnsi="Cambria" w:cs="Calibri"/>
          <w:sz w:val="22"/>
        </w:rPr>
        <w:t>MT</w:t>
      </w:r>
      <w:r w:rsidR="00C22C45" w:rsidRPr="000A1BD6">
        <w:rPr>
          <w:rFonts w:ascii="Cambria" w:hAnsi="Cambria" w:cs="Calibri"/>
          <w:sz w:val="22"/>
        </w:rPr>
        <w:t xml:space="preserve"> bundl</w:t>
      </w:r>
      <w:r w:rsidR="00A8423C" w:rsidRPr="000A1BD6">
        <w:rPr>
          <w:rFonts w:ascii="Cambria" w:hAnsi="Cambria" w:cs="Calibri"/>
          <w:sz w:val="22"/>
        </w:rPr>
        <w:t>es</w:t>
      </w:r>
      <w:r w:rsidR="00C22C45" w:rsidRPr="000A1BD6">
        <w:rPr>
          <w:rFonts w:ascii="Cambria" w:hAnsi="Cambria" w:cs="Calibri"/>
          <w:sz w:val="22"/>
        </w:rPr>
        <w:t xml:space="preserve"> </w:t>
      </w:r>
      <w:r w:rsidRPr="000A1BD6">
        <w:rPr>
          <w:rFonts w:ascii="Cambria" w:hAnsi="Cambria" w:cs="Calibri"/>
          <w:sz w:val="22"/>
        </w:rPr>
        <w:t xml:space="preserve">is still </w:t>
      </w:r>
      <w:r w:rsidR="00A8423C" w:rsidRPr="000A1BD6">
        <w:rPr>
          <w:rFonts w:ascii="Cambria" w:hAnsi="Cambria" w:cs="Calibri"/>
          <w:sz w:val="22"/>
        </w:rPr>
        <w:t>lacking</w:t>
      </w:r>
      <w:r w:rsidRPr="000A1BD6">
        <w:rPr>
          <w:rFonts w:ascii="Cambria" w:hAnsi="Cambria" w:cs="Calibri"/>
          <w:sz w:val="22"/>
        </w:rPr>
        <w:t>.</w:t>
      </w:r>
      <w:r w:rsidRPr="000A1BD6">
        <w:rPr>
          <w:rFonts w:ascii="Cambria" w:hAnsi="Cambria" w:cs="Calibri"/>
          <w:i/>
          <w:iCs/>
          <w:sz w:val="22"/>
        </w:rPr>
        <w:t> </w:t>
      </w:r>
    </w:p>
    <w:p w14:paraId="125A4425" w14:textId="6794F67B" w:rsidR="00241AFD" w:rsidRDefault="001F5789" w:rsidP="00D06149">
      <w:pPr>
        <w:spacing w:line="360" w:lineRule="auto"/>
        <w:jc w:val="both"/>
        <w:textAlignment w:val="baseline"/>
        <w:rPr>
          <w:rFonts w:ascii="Cambria" w:hAnsi="Cambria" w:cs="Calibri"/>
          <w:sz w:val="22"/>
        </w:rPr>
      </w:pPr>
      <w:r w:rsidRPr="000A1BD6">
        <w:rPr>
          <w:rFonts w:ascii="Cambria" w:hAnsi="Cambria" w:cs="Calibri"/>
          <w:sz w:val="22"/>
        </w:rPr>
        <w:t>We</w:t>
      </w:r>
      <w:r w:rsidR="003C1900" w:rsidRPr="000A1BD6">
        <w:rPr>
          <w:rFonts w:ascii="Cambria" w:hAnsi="Cambria" w:cs="Calibri"/>
          <w:sz w:val="22"/>
        </w:rPr>
        <w:t xml:space="preserve"> </w:t>
      </w:r>
      <w:r w:rsidR="002F7FE4">
        <w:rPr>
          <w:rFonts w:ascii="Cambria" w:hAnsi="Cambria" w:cs="Calibri"/>
          <w:sz w:val="22"/>
        </w:rPr>
        <w:t xml:space="preserve">here </w:t>
      </w:r>
      <w:r w:rsidR="003C1900" w:rsidRPr="000A1BD6">
        <w:rPr>
          <w:rFonts w:ascii="Cambria" w:hAnsi="Cambria" w:cs="Calibri"/>
          <w:sz w:val="22"/>
        </w:rPr>
        <w:t xml:space="preserve">show that Ase1 </w:t>
      </w:r>
      <w:r w:rsidR="00D923AE">
        <w:rPr>
          <w:rFonts w:ascii="Cambria" w:hAnsi="Cambria" w:cs="Calibri"/>
          <w:sz w:val="22"/>
        </w:rPr>
        <w:t xml:space="preserve">alone </w:t>
      </w:r>
      <w:r w:rsidR="003C1900" w:rsidRPr="000A1BD6">
        <w:rPr>
          <w:rFonts w:ascii="Cambria" w:hAnsi="Cambria" w:cs="Calibri"/>
          <w:sz w:val="22"/>
        </w:rPr>
        <w:t xml:space="preserve">is sufficient to </w:t>
      </w:r>
      <w:r w:rsidRPr="000A1BD6">
        <w:rPr>
          <w:rFonts w:ascii="Cambria" w:hAnsi="Cambria" w:cs="Calibri"/>
          <w:sz w:val="22"/>
        </w:rPr>
        <w:t>extend the life</w:t>
      </w:r>
      <w:r w:rsidR="003C4973">
        <w:rPr>
          <w:rFonts w:ascii="Cambria" w:hAnsi="Cambria" w:cs="Calibri"/>
          <w:sz w:val="22"/>
        </w:rPr>
        <w:t>time</w:t>
      </w:r>
      <w:r w:rsidRPr="000A1BD6">
        <w:rPr>
          <w:rFonts w:ascii="Cambria" w:hAnsi="Cambria" w:cs="Calibri"/>
          <w:sz w:val="22"/>
        </w:rPr>
        <w:t xml:space="preserve"> of </w:t>
      </w:r>
      <w:r w:rsidR="003C1900" w:rsidRPr="000A1BD6">
        <w:rPr>
          <w:rFonts w:ascii="Cambria" w:hAnsi="Cambria" w:cs="Calibri"/>
          <w:sz w:val="22"/>
        </w:rPr>
        <w:t xml:space="preserve">antiparallel overlaps, </w:t>
      </w:r>
      <w:r w:rsidRPr="000A1BD6">
        <w:rPr>
          <w:rFonts w:ascii="Cambria" w:hAnsi="Cambria" w:cs="Calibri"/>
          <w:sz w:val="22"/>
        </w:rPr>
        <w:t>in conditions</w:t>
      </w:r>
      <w:r w:rsidR="00124E19" w:rsidRPr="000A1BD6">
        <w:rPr>
          <w:rFonts w:ascii="Cambria" w:hAnsi="Cambria" w:cs="Calibri"/>
          <w:sz w:val="22"/>
        </w:rPr>
        <w:t xml:space="preserve"> </w:t>
      </w:r>
      <w:r w:rsidRPr="000A1BD6">
        <w:rPr>
          <w:rFonts w:ascii="Cambria" w:hAnsi="Cambria" w:cs="Calibri"/>
          <w:sz w:val="22"/>
        </w:rPr>
        <w:t xml:space="preserve">where </w:t>
      </w:r>
      <w:r w:rsidR="005000AA">
        <w:rPr>
          <w:rFonts w:ascii="Cambria" w:hAnsi="Cambria" w:cs="Calibri"/>
          <w:sz w:val="22"/>
        </w:rPr>
        <w:t>single</w:t>
      </w:r>
      <w:r w:rsidR="003C4973">
        <w:rPr>
          <w:rFonts w:ascii="Cambria" w:hAnsi="Cambria" w:cs="Calibri"/>
          <w:sz w:val="22"/>
        </w:rPr>
        <w:t xml:space="preserve"> and parallel</w:t>
      </w:r>
      <w:r w:rsidRPr="000A1BD6">
        <w:rPr>
          <w:rFonts w:ascii="Cambria" w:hAnsi="Cambria" w:cs="Calibri"/>
          <w:sz w:val="22"/>
        </w:rPr>
        <w:t xml:space="preserve"> </w:t>
      </w:r>
      <w:r w:rsidR="00D946DD" w:rsidRPr="000A1BD6">
        <w:rPr>
          <w:rFonts w:ascii="Cambria" w:hAnsi="Cambria" w:cs="Calibri"/>
          <w:sz w:val="22"/>
        </w:rPr>
        <w:t>MT</w:t>
      </w:r>
      <w:r w:rsidRPr="000A1BD6">
        <w:rPr>
          <w:rFonts w:ascii="Cambria" w:hAnsi="Cambria" w:cs="Calibri"/>
          <w:sz w:val="22"/>
        </w:rPr>
        <w:t xml:space="preserve">s remained </w:t>
      </w:r>
      <w:r w:rsidR="003C1900" w:rsidRPr="000A1BD6">
        <w:rPr>
          <w:rFonts w:ascii="Cambria" w:hAnsi="Cambria" w:cs="Calibri"/>
          <w:sz w:val="22"/>
        </w:rPr>
        <w:t>highly dynamic</w:t>
      </w:r>
      <w:r w:rsidRPr="000A1BD6">
        <w:rPr>
          <w:rFonts w:ascii="Cambria" w:hAnsi="Cambria" w:cs="Calibri"/>
          <w:sz w:val="22"/>
        </w:rPr>
        <w:t xml:space="preserve"> and</w:t>
      </w:r>
      <w:r w:rsidR="003C1900" w:rsidRPr="000A1BD6">
        <w:rPr>
          <w:rFonts w:ascii="Cambria" w:hAnsi="Cambria" w:cs="Calibri"/>
          <w:sz w:val="22"/>
        </w:rPr>
        <w:t xml:space="preserve"> short lived.</w:t>
      </w:r>
      <w:r w:rsidR="004C4766" w:rsidRPr="000A1BD6">
        <w:rPr>
          <w:rFonts w:ascii="Cambria" w:hAnsi="Cambria" w:cs="Calibri"/>
          <w:sz w:val="22"/>
        </w:rPr>
        <w:t xml:space="preserve"> </w:t>
      </w:r>
      <w:r w:rsidR="008C6B93" w:rsidRPr="000A1BD6">
        <w:rPr>
          <w:rFonts w:ascii="Cambria" w:hAnsi="Cambria" w:cs="Calibri"/>
          <w:sz w:val="22"/>
        </w:rPr>
        <w:t xml:space="preserve">This differential regulation is </w:t>
      </w:r>
      <w:r w:rsidRPr="000A1BD6">
        <w:rPr>
          <w:rFonts w:ascii="Cambria" w:hAnsi="Cambria" w:cs="Calibri"/>
          <w:sz w:val="22"/>
        </w:rPr>
        <w:t>due to</w:t>
      </w:r>
      <w:r w:rsidR="008C6B93" w:rsidRPr="000A1BD6">
        <w:rPr>
          <w:rFonts w:ascii="Cambria" w:hAnsi="Cambria" w:cs="Calibri"/>
          <w:sz w:val="22"/>
        </w:rPr>
        <w:t xml:space="preserve"> </w:t>
      </w:r>
      <w:r w:rsidR="00FC510B" w:rsidRPr="000A1BD6">
        <w:rPr>
          <w:rFonts w:ascii="Cambria" w:hAnsi="Cambria" w:cs="Calibri"/>
          <w:sz w:val="22"/>
        </w:rPr>
        <w:t>a</w:t>
      </w:r>
      <w:r w:rsidR="008C6B93" w:rsidRPr="000A1BD6">
        <w:rPr>
          <w:rFonts w:ascii="Cambria" w:hAnsi="Cambria" w:cs="Calibri"/>
          <w:sz w:val="22"/>
        </w:rPr>
        <w:t xml:space="preserve"> </w:t>
      </w:r>
      <w:r w:rsidRPr="000A1BD6">
        <w:rPr>
          <w:rFonts w:ascii="Cambria" w:hAnsi="Cambria" w:cs="Calibri"/>
          <w:sz w:val="22"/>
        </w:rPr>
        <w:t xml:space="preserve">promotion of </w:t>
      </w:r>
      <w:r w:rsidR="00D946DD" w:rsidRPr="000A1BD6">
        <w:rPr>
          <w:rFonts w:ascii="Cambria" w:hAnsi="Cambria" w:cs="Calibri"/>
          <w:sz w:val="22"/>
        </w:rPr>
        <w:t>MT</w:t>
      </w:r>
      <w:r w:rsidR="008C6B93" w:rsidRPr="000A1BD6">
        <w:rPr>
          <w:rFonts w:ascii="Cambria" w:hAnsi="Cambria" w:cs="Calibri"/>
          <w:sz w:val="22"/>
        </w:rPr>
        <w:t xml:space="preserve"> rescue and </w:t>
      </w:r>
      <w:r w:rsidR="00FC510B" w:rsidRPr="000A1BD6">
        <w:rPr>
          <w:rFonts w:ascii="Cambria" w:hAnsi="Cambria" w:cs="Calibri"/>
          <w:sz w:val="22"/>
        </w:rPr>
        <w:t>a</w:t>
      </w:r>
      <w:r w:rsidRPr="000A1BD6">
        <w:rPr>
          <w:rFonts w:ascii="Cambria" w:hAnsi="Cambria" w:cs="Calibri"/>
          <w:sz w:val="22"/>
        </w:rPr>
        <w:t xml:space="preserve"> </w:t>
      </w:r>
      <w:r w:rsidR="008C6B93" w:rsidRPr="000A1BD6">
        <w:rPr>
          <w:rFonts w:ascii="Cambria" w:hAnsi="Cambria" w:cs="Calibri"/>
          <w:sz w:val="22"/>
        </w:rPr>
        <w:t xml:space="preserve">decrease of </w:t>
      </w:r>
      <w:r w:rsidR="00D946DD" w:rsidRPr="000A1BD6">
        <w:rPr>
          <w:rFonts w:ascii="Cambria" w:hAnsi="Cambria" w:cs="Calibri"/>
          <w:sz w:val="22"/>
        </w:rPr>
        <w:t>MT</w:t>
      </w:r>
      <w:r w:rsidR="008C6B93" w:rsidRPr="000A1BD6">
        <w:rPr>
          <w:rFonts w:ascii="Cambria" w:hAnsi="Cambria" w:cs="Calibri"/>
          <w:sz w:val="22"/>
        </w:rPr>
        <w:t xml:space="preserve"> </w:t>
      </w:r>
      <w:r w:rsidR="00390742" w:rsidRPr="000A1BD6">
        <w:rPr>
          <w:rFonts w:ascii="Cambria" w:hAnsi="Cambria" w:cs="Calibri"/>
          <w:sz w:val="22"/>
          <w:shd w:val="clear" w:color="auto" w:fill="FFFFFF"/>
        </w:rPr>
        <w:t>depolymerization</w:t>
      </w:r>
      <w:r w:rsidR="00390742" w:rsidRPr="000A1BD6">
        <w:rPr>
          <w:rFonts w:ascii="Cambria" w:hAnsi="Cambria" w:cs="Calibri"/>
          <w:sz w:val="22"/>
        </w:rPr>
        <w:t xml:space="preserve"> </w:t>
      </w:r>
      <w:r w:rsidR="00AC2144">
        <w:rPr>
          <w:rFonts w:ascii="Cambria" w:hAnsi="Cambria" w:cs="Calibri"/>
          <w:sz w:val="22"/>
        </w:rPr>
        <w:t>velocity</w:t>
      </w:r>
      <w:r w:rsidR="00FC510B" w:rsidRPr="000A1BD6">
        <w:rPr>
          <w:rFonts w:ascii="Cambria" w:hAnsi="Cambria" w:cs="Calibri"/>
          <w:sz w:val="22"/>
        </w:rPr>
        <w:t>, specifically</w:t>
      </w:r>
      <w:r w:rsidR="008C6B93" w:rsidRPr="000A1BD6">
        <w:rPr>
          <w:rFonts w:ascii="Cambria" w:hAnsi="Cambria" w:cs="Calibri"/>
          <w:sz w:val="22"/>
        </w:rPr>
        <w:t xml:space="preserve"> in antiparallel overlaps. </w:t>
      </w:r>
      <w:r w:rsidR="00FC510B" w:rsidRPr="000A1BD6">
        <w:rPr>
          <w:rFonts w:ascii="Cambria" w:hAnsi="Cambria" w:cs="Calibri"/>
          <w:sz w:val="22"/>
        </w:rPr>
        <w:t xml:space="preserve">As we </w:t>
      </w:r>
      <w:r w:rsidR="00241AFD" w:rsidRPr="000A1BD6">
        <w:rPr>
          <w:rFonts w:ascii="Cambria" w:hAnsi="Cambria" w:cs="Calibri"/>
          <w:sz w:val="22"/>
        </w:rPr>
        <w:t xml:space="preserve">observed </w:t>
      </w:r>
      <w:r w:rsidR="00FC510B" w:rsidRPr="000A1BD6">
        <w:rPr>
          <w:rFonts w:ascii="Cambria" w:hAnsi="Cambria" w:cs="Calibri"/>
          <w:sz w:val="22"/>
        </w:rPr>
        <w:t xml:space="preserve">that </w:t>
      </w:r>
      <w:r w:rsidR="00241AFD" w:rsidRPr="000A1BD6">
        <w:rPr>
          <w:rFonts w:ascii="Cambria" w:hAnsi="Cambria" w:cs="Calibri"/>
          <w:sz w:val="22"/>
        </w:rPr>
        <w:t xml:space="preserve">Ase1 </w:t>
      </w:r>
      <w:r w:rsidR="00FC510B" w:rsidRPr="000A1BD6">
        <w:rPr>
          <w:rFonts w:ascii="Cambria" w:hAnsi="Cambria" w:cs="Calibri"/>
          <w:sz w:val="22"/>
        </w:rPr>
        <w:t>density</w:t>
      </w:r>
      <w:r w:rsidR="00241AFD" w:rsidRPr="000A1BD6">
        <w:rPr>
          <w:rFonts w:ascii="Cambria" w:hAnsi="Cambria" w:cs="Calibri"/>
          <w:sz w:val="22"/>
        </w:rPr>
        <w:t xml:space="preserve"> at </w:t>
      </w:r>
      <w:r w:rsidR="00D946DD" w:rsidRPr="000A1BD6">
        <w:rPr>
          <w:rFonts w:ascii="Cambria" w:hAnsi="Cambria" w:cs="Calibri"/>
          <w:sz w:val="22"/>
        </w:rPr>
        <w:t>MT</w:t>
      </w:r>
      <w:r w:rsidR="00241AFD" w:rsidRPr="000A1BD6">
        <w:rPr>
          <w:rFonts w:ascii="Cambria" w:hAnsi="Cambria" w:cs="Calibri"/>
          <w:sz w:val="22"/>
        </w:rPr>
        <w:t xml:space="preserve"> </w:t>
      </w:r>
      <w:r w:rsidR="00390742" w:rsidRPr="000A1BD6">
        <w:rPr>
          <w:rFonts w:ascii="Cambria" w:hAnsi="Cambria" w:cs="Calibri"/>
          <w:sz w:val="22"/>
        </w:rPr>
        <w:t>ends</w:t>
      </w:r>
      <w:r w:rsidR="00CE70F4" w:rsidRPr="000A1BD6">
        <w:rPr>
          <w:rFonts w:ascii="Cambria" w:hAnsi="Cambria" w:cs="Calibri"/>
          <w:sz w:val="22"/>
        </w:rPr>
        <w:t xml:space="preserve"> during </w:t>
      </w:r>
      <w:r w:rsidR="00D946DD" w:rsidRPr="000A1BD6">
        <w:rPr>
          <w:rFonts w:ascii="Cambria" w:hAnsi="Cambria" w:cs="Calibri"/>
          <w:sz w:val="22"/>
        </w:rPr>
        <w:t>MT</w:t>
      </w:r>
      <w:r w:rsidR="007578F3" w:rsidRPr="000A1BD6">
        <w:rPr>
          <w:rFonts w:ascii="Cambria" w:hAnsi="Cambria" w:cs="Calibri"/>
          <w:sz w:val="22"/>
        </w:rPr>
        <w:t xml:space="preserve"> </w:t>
      </w:r>
      <w:r w:rsidR="00390742" w:rsidRPr="000A1BD6">
        <w:rPr>
          <w:rFonts w:ascii="Cambria" w:hAnsi="Cambria" w:cs="Calibri"/>
          <w:sz w:val="22"/>
          <w:shd w:val="clear" w:color="auto" w:fill="FFFFFF"/>
        </w:rPr>
        <w:t>depolymerization</w:t>
      </w:r>
      <w:r w:rsidR="00390742" w:rsidRPr="000A1BD6">
        <w:rPr>
          <w:rFonts w:ascii="Cambria" w:hAnsi="Cambria" w:cs="Calibri"/>
          <w:sz w:val="22"/>
        </w:rPr>
        <w:t xml:space="preserve"> </w:t>
      </w:r>
      <w:r w:rsidR="005F00B9" w:rsidRPr="000A1BD6">
        <w:rPr>
          <w:rFonts w:ascii="Cambria" w:hAnsi="Cambria" w:cs="Calibri"/>
          <w:sz w:val="22"/>
        </w:rPr>
        <w:t>correlat</w:t>
      </w:r>
      <w:r w:rsidR="00FC510B" w:rsidRPr="000A1BD6">
        <w:rPr>
          <w:rFonts w:ascii="Cambria" w:hAnsi="Cambria" w:cs="Calibri"/>
          <w:sz w:val="22"/>
        </w:rPr>
        <w:t>es</w:t>
      </w:r>
      <w:r w:rsidR="005F00B9" w:rsidRPr="000A1BD6">
        <w:rPr>
          <w:rFonts w:ascii="Cambria" w:hAnsi="Cambria" w:cs="Calibri"/>
          <w:sz w:val="22"/>
        </w:rPr>
        <w:t xml:space="preserve"> with </w:t>
      </w:r>
      <w:r w:rsidR="00FC510B" w:rsidRPr="000A1BD6">
        <w:rPr>
          <w:rFonts w:ascii="Cambria" w:hAnsi="Cambria" w:cs="Calibri"/>
          <w:sz w:val="22"/>
        </w:rPr>
        <w:t xml:space="preserve">a </w:t>
      </w:r>
      <w:r w:rsidR="00CA4093" w:rsidRPr="000A1BD6">
        <w:rPr>
          <w:rFonts w:ascii="Cambria" w:hAnsi="Cambria" w:cs="Calibri"/>
          <w:sz w:val="22"/>
        </w:rPr>
        <w:t>decrease</w:t>
      </w:r>
      <w:r w:rsidR="00FC510B" w:rsidRPr="000A1BD6">
        <w:rPr>
          <w:rFonts w:ascii="Cambria" w:hAnsi="Cambria" w:cs="Calibri"/>
          <w:sz w:val="22"/>
        </w:rPr>
        <w:t xml:space="preserve"> of </w:t>
      </w:r>
      <w:r w:rsidR="00F732D9">
        <w:rPr>
          <w:rFonts w:ascii="Cambria" w:hAnsi="Cambria" w:cs="Calibri"/>
          <w:sz w:val="22"/>
        </w:rPr>
        <w:t>MT</w:t>
      </w:r>
      <w:r w:rsidR="00F732D9" w:rsidRPr="000A1BD6">
        <w:rPr>
          <w:rFonts w:ascii="Cambria" w:hAnsi="Cambria" w:cs="Calibri"/>
          <w:sz w:val="22"/>
        </w:rPr>
        <w:t xml:space="preserve"> </w:t>
      </w:r>
      <w:r w:rsidR="00390742" w:rsidRPr="000A1BD6">
        <w:rPr>
          <w:rFonts w:ascii="Cambria" w:hAnsi="Cambria" w:cs="Calibri"/>
          <w:sz w:val="22"/>
          <w:shd w:val="clear" w:color="auto" w:fill="FFFFFF"/>
        </w:rPr>
        <w:t>depolymerization</w:t>
      </w:r>
      <w:r w:rsidR="005F00B9" w:rsidRPr="000A1BD6">
        <w:rPr>
          <w:rFonts w:ascii="Cambria" w:hAnsi="Cambria" w:cs="Calibri"/>
          <w:sz w:val="22"/>
        </w:rPr>
        <w:t xml:space="preserve">, </w:t>
      </w:r>
      <w:r w:rsidR="00FC510B" w:rsidRPr="000A1BD6">
        <w:rPr>
          <w:rFonts w:ascii="Cambria" w:hAnsi="Cambria" w:cs="Calibri"/>
          <w:sz w:val="22"/>
        </w:rPr>
        <w:t>w</w:t>
      </w:r>
      <w:r w:rsidR="00241AFD" w:rsidRPr="000A1BD6">
        <w:rPr>
          <w:rFonts w:ascii="Cambria" w:hAnsi="Cambria" w:cs="Calibri"/>
          <w:sz w:val="22"/>
        </w:rPr>
        <w:t xml:space="preserve">e </w:t>
      </w:r>
      <w:r w:rsidR="00CE70F4" w:rsidRPr="000A1BD6">
        <w:rPr>
          <w:rFonts w:ascii="Cambria" w:hAnsi="Cambria" w:cs="Calibri"/>
          <w:sz w:val="22"/>
        </w:rPr>
        <w:t>propose</w:t>
      </w:r>
      <w:r w:rsidR="00241AFD" w:rsidRPr="000A1BD6">
        <w:rPr>
          <w:rFonts w:ascii="Cambria" w:hAnsi="Cambria" w:cs="Calibri"/>
          <w:sz w:val="22"/>
        </w:rPr>
        <w:t xml:space="preserve"> </w:t>
      </w:r>
      <w:r w:rsidR="00CA4093" w:rsidRPr="000A1BD6">
        <w:rPr>
          <w:rFonts w:ascii="Cambria" w:hAnsi="Cambria" w:cs="Calibri"/>
          <w:sz w:val="22"/>
        </w:rPr>
        <w:t xml:space="preserve">that </w:t>
      </w:r>
      <w:r w:rsidR="00FC510B" w:rsidRPr="000A1BD6">
        <w:rPr>
          <w:rFonts w:ascii="Cambria" w:hAnsi="Cambria" w:cs="Calibri"/>
          <w:sz w:val="22"/>
        </w:rPr>
        <w:t xml:space="preserve">Ase1 reduces the dissociation rate of </w:t>
      </w:r>
      <w:r w:rsidR="00CA4093" w:rsidRPr="000A1BD6">
        <w:rPr>
          <w:rFonts w:ascii="Cambria" w:hAnsi="Cambria" w:cs="Calibri"/>
          <w:sz w:val="22"/>
        </w:rPr>
        <w:t xml:space="preserve">terminal </w:t>
      </w:r>
      <w:r w:rsidR="00FC510B" w:rsidRPr="000A1BD6">
        <w:rPr>
          <w:rFonts w:ascii="Cambria" w:hAnsi="Cambria" w:cs="Calibri"/>
          <w:sz w:val="22"/>
        </w:rPr>
        <w:t xml:space="preserve">tubulin subunits from </w:t>
      </w:r>
      <w:proofErr w:type="spellStart"/>
      <w:r w:rsidR="00D946DD" w:rsidRPr="000A1BD6">
        <w:rPr>
          <w:rFonts w:ascii="Cambria" w:hAnsi="Cambria" w:cs="Calibri"/>
          <w:sz w:val="22"/>
        </w:rPr>
        <w:t>MT</w:t>
      </w:r>
      <w:r w:rsidR="00FC510B" w:rsidRPr="000A1BD6">
        <w:rPr>
          <w:rFonts w:ascii="Cambria" w:hAnsi="Cambria" w:cs="Calibri"/>
          <w:sz w:val="22"/>
        </w:rPr>
        <w:t>s.</w:t>
      </w:r>
      <w:proofErr w:type="spellEnd"/>
      <w:r w:rsidR="00FC510B" w:rsidRPr="000A1BD6">
        <w:rPr>
          <w:rFonts w:ascii="Cambria" w:hAnsi="Cambria" w:cs="Calibri"/>
          <w:sz w:val="22"/>
        </w:rPr>
        <w:t xml:space="preserve"> </w:t>
      </w:r>
      <w:r w:rsidR="00A73D44">
        <w:rPr>
          <w:rFonts w:ascii="Cambria" w:hAnsi="Cambria" w:cs="Calibri"/>
          <w:sz w:val="22"/>
        </w:rPr>
        <w:t>Since Ase1 binds more strongly to antiparallel microtubules</w:t>
      </w:r>
      <w:r w:rsidR="00FC510B" w:rsidRPr="000A1BD6">
        <w:rPr>
          <w:rFonts w:ascii="Cambria" w:hAnsi="Cambria" w:cs="Calibri"/>
          <w:sz w:val="22"/>
        </w:rPr>
        <w:t>,</w:t>
      </w:r>
      <w:r w:rsidR="00241AFD" w:rsidRPr="000A1BD6">
        <w:rPr>
          <w:rFonts w:ascii="Cambria" w:hAnsi="Cambria" w:cs="Calibri"/>
          <w:sz w:val="22"/>
        </w:rPr>
        <w:t xml:space="preserve"> </w:t>
      </w:r>
      <w:r w:rsidR="00A73D44">
        <w:rPr>
          <w:rFonts w:ascii="Cambria" w:hAnsi="Cambria" w:cs="Calibri"/>
          <w:sz w:val="22"/>
        </w:rPr>
        <w:t>its</w:t>
      </w:r>
      <w:r w:rsidR="00A73D44" w:rsidRPr="000A1BD6">
        <w:rPr>
          <w:rFonts w:ascii="Cambria" w:hAnsi="Cambria" w:cs="Calibri"/>
          <w:sz w:val="22"/>
        </w:rPr>
        <w:t xml:space="preserve"> </w:t>
      </w:r>
      <w:r w:rsidR="0067512D" w:rsidRPr="000A1BD6">
        <w:rPr>
          <w:rFonts w:ascii="Cambria" w:hAnsi="Cambria" w:cs="Calibri"/>
          <w:sz w:val="22"/>
        </w:rPr>
        <w:t xml:space="preserve">propensity to oppose </w:t>
      </w:r>
      <w:r w:rsidR="00241AFD" w:rsidRPr="000A1BD6">
        <w:rPr>
          <w:rFonts w:ascii="Cambria" w:hAnsi="Cambria" w:cs="Calibri"/>
          <w:sz w:val="22"/>
        </w:rPr>
        <w:t xml:space="preserve">depolymerization is amplified </w:t>
      </w:r>
      <w:r w:rsidR="00FC510B" w:rsidRPr="000A1BD6">
        <w:rPr>
          <w:rFonts w:ascii="Cambria" w:hAnsi="Cambria" w:cs="Calibri"/>
          <w:sz w:val="22"/>
        </w:rPr>
        <w:t>for</w:t>
      </w:r>
      <w:r w:rsidR="00034A1C" w:rsidRPr="000A1BD6">
        <w:rPr>
          <w:rFonts w:ascii="Cambria" w:hAnsi="Cambria" w:cs="Calibri"/>
          <w:sz w:val="22"/>
        </w:rPr>
        <w:t xml:space="preserve"> antiparallel </w:t>
      </w:r>
      <w:r w:rsidR="00D946DD" w:rsidRPr="000A1BD6">
        <w:rPr>
          <w:rFonts w:ascii="Cambria" w:hAnsi="Cambria" w:cs="Calibri"/>
          <w:sz w:val="22"/>
        </w:rPr>
        <w:t>MT</w:t>
      </w:r>
      <w:r w:rsidR="00FC510B" w:rsidRPr="000A1BD6">
        <w:rPr>
          <w:rFonts w:ascii="Cambria" w:hAnsi="Cambria" w:cs="Calibri"/>
          <w:sz w:val="22"/>
        </w:rPr>
        <w:t>s, leading to their specific stabilization,</w:t>
      </w:r>
      <w:r w:rsidR="007578F3" w:rsidRPr="000A1BD6">
        <w:rPr>
          <w:rFonts w:ascii="Cambria" w:hAnsi="Cambria" w:cs="Calibri"/>
          <w:sz w:val="22"/>
        </w:rPr>
        <w:t xml:space="preserve"> compared to parallel overlaps and </w:t>
      </w:r>
      <w:r w:rsidR="005000AA">
        <w:rPr>
          <w:rFonts w:ascii="Cambria" w:hAnsi="Cambria" w:cs="Calibri"/>
          <w:sz w:val="22"/>
        </w:rPr>
        <w:t>single</w:t>
      </w:r>
      <w:r w:rsidR="00FC510B" w:rsidRPr="000A1BD6">
        <w:rPr>
          <w:rFonts w:ascii="Cambria" w:hAnsi="Cambria" w:cs="Calibri"/>
          <w:sz w:val="22"/>
        </w:rPr>
        <w:t xml:space="preserve"> </w:t>
      </w:r>
      <w:proofErr w:type="spellStart"/>
      <w:r w:rsidR="00D946DD" w:rsidRPr="000A1BD6">
        <w:rPr>
          <w:rFonts w:ascii="Cambria" w:hAnsi="Cambria" w:cs="Calibri"/>
          <w:sz w:val="22"/>
        </w:rPr>
        <w:t>MT</w:t>
      </w:r>
      <w:r w:rsidR="007578F3" w:rsidRPr="000A1BD6">
        <w:rPr>
          <w:rFonts w:ascii="Cambria" w:hAnsi="Cambria" w:cs="Calibri"/>
          <w:sz w:val="22"/>
        </w:rPr>
        <w:t>s.</w:t>
      </w:r>
      <w:proofErr w:type="spellEnd"/>
      <w:r w:rsidR="007578F3" w:rsidRPr="000A1BD6" w:rsidDel="0067512D">
        <w:rPr>
          <w:rFonts w:ascii="Cambria" w:hAnsi="Cambria" w:cs="Calibri"/>
          <w:sz w:val="22"/>
        </w:rPr>
        <w:t xml:space="preserve"> </w:t>
      </w:r>
    </w:p>
    <w:p w14:paraId="51532C57" w14:textId="77777777" w:rsidR="00773BD4" w:rsidRDefault="00773BD4" w:rsidP="00CC04BB">
      <w:pPr>
        <w:spacing w:line="360" w:lineRule="auto"/>
        <w:jc w:val="both"/>
        <w:textAlignment w:val="baseline"/>
        <w:rPr>
          <w:rFonts w:ascii="Cambria" w:hAnsi="Cambria" w:cs="Calibri Light"/>
          <w:b/>
          <w:bCs/>
          <w:color w:val="2F5496"/>
          <w:sz w:val="22"/>
        </w:rPr>
      </w:pPr>
    </w:p>
    <w:p w14:paraId="5A9ADDDB" w14:textId="643B4857" w:rsidR="00CC04BB" w:rsidRDefault="00CC04BB" w:rsidP="00CC04BB">
      <w:pPr>
        <w:spacing w:line="360" w:lineRule="auto"/>
        <w:jc w:val="both"/>
        <w:textAlignment w:val="baseline"/>
        <w:rPr>
          <w:rFonts w:ascii="Cambria" w:hAnsi="Cambria" w:cs="Calibri"/>
          <w:sz w:val="22"/>
          <w:shd w:val="clear" w:color="auto" w:fill="FFFFFF"/>
        </w:rPr>
      </w:pPr>
      <w:r>
        <w:rPr>
          <w:rFonts w:ascii="Cambria" w:hAnsi="Cambria" w:cs="Calibri Light"/>
          <w:b/>
          <w:bCs/>
          <w:color w:val="2F5496"/>
          <w:sz w:val="22"/>
        </w:rPr>
        <w:t>Results</w:t>
      </w:r>
      <w:r w:rsidRPr="000A1BD6">
        <w:rPr>
          <w:rFonts w:ascii="Cambria" w:hAnsi="Cambria" w:cs="Calibri Light"/>
          <w:color w:val="2F5496"/>
          <w:sz w:val="22"/>
        </w:rPr>
        <w:t> </w:t>
      </w:r>
    </w:p>
    <w:p w14:paraId="22C1EEEB" w14:textId="15F2313F" w:rsidR="002F2922" w:rsidRPr="000A1BD6" w:rsidRDefault="002F2922" w:rsidP="002F2922">
      <w:pPr>
        <w:spacing w:line="360" w:lineRule="auto"/>
        <w:textAlignment w:val="baseline"/>
        <w:rPr>
          <w:rFonts w:ascii="Cambria" w:hAnsi="Cambria" w:cs="Segoe UI"/>
          <w:color w:val="2F5496"/>
          <w:sz w:val="22"/>
        </w:rPr>
      </w:pPr>
      <w:r w:rsidRPr="000A1BD6">
        <w:rPr>
          <w:rFonts w:ascii="Cambria" w:hAnsi="Cambria" w:cs="Calibri"/>
          <w:b/>
          <w:bCs/>
          <w:sz w:val="22"/>
        </w:rPr>
        <w:t xml:space="preserve">Ase1 selectively promotes persisting antiparallel </w:t>
      </w:r>
      <w:r w:rsidR="00D946DD" w:rsidRPr="000A1BD6">
        <w:rPr>
          <w:rFonts w:ascii="Cambria" w:hAnsi="Cambria" w:cs="Calibri"/>
          <w:b/>
          <w:bCs/>
          <w:sz w:val="22"/>
        </w:rPr>
        <w:t>MT</w:t>
      </w:r>
      <w:r w:rsidRPr="000A1BD6">
        <w:rPr>
          <w:rFonts w:ascii="Cambria" w:hAnsi="Cambria" w:cs="Calibri"/>
          <w:b/>
          <w:bCs/>
          <w:sz w:val="22"/>
        </w:rPr>
        <w:t xml:space="preserve"> overlaps</w:t>
      </w:r>
      <w:r w:rsidRPr="000A1BD6">
        <w:rPr>
          <w:rFonts w:ascii="Cambria" w:hAnsi="Cambria" w:cs="Calibri Light"/>
          <w:color w:val="2F5496"/>
          <w:sz w:val="22"/>
        </w:rPr>
        <w:t xml:space="preserve"> </w:t>
      </w:r>
    </w:p>
    <w:p w14:paraId="21765491" w14:textId="15038200" w:rsidR="002F2922" w:rsidRPr="000A1BD6" w:rsidRDefault="002F2922" w:rsidP="002F2922">
      <w:pPr>
        <w:spacing w:line="360" w:lineRule="auto"/>
        <w:jc w:val="both"/>
        <w:textAlignment w:val="baseline"/>
        <w:rPr>
          <w:rFonts w:ascii="Cambria" w:hAnsi="Cambria" w:cs="Calibri"/>
          <w:sz w:val="22"/>
        </w:rPr>
      </w:pPr>
      <w:r w:rsidRPr="000A1BD6">
        <w:rPr>
          <w:rFonts w:ascii="Cambria" w:hAnsi="Cambria" w:cs="Calibri"/>
          <w:sz w:val="22"/>
        </w:rPr>
        <w:t>To study the interactions between diffusible MT crosslinkers and depolymerizing MT </w:t>
      </w:r>
      <w:r w:rsidR="00390742" w:rsidRPr="000A1BD6">
        <w:rPr>
          <w:rFonts w:ascii="Cambria" w:hAnsi="Cambria" w:cs="Calibri"/>
          <w:sz w:val="22"/>
        </w:rPr>
        <w:t>ends</w:t>
      </w:r>
      <w:r w:rsidRPr="000A1BD6">
        <w:rPr>
          <w:rFonts w:ascii="Cambria" w:hAnsi="Cambria" w:cs="Calibri"/>
          <w:sz w:val="22"/>
        </w:rPr>
        <w:t>, we employed</w:t>
      </w:r>
      <w:r w:rsidR="009E38AA" w:rsidRPr="000A1BD6">
        <w:rPr>
          <w:rFonts w:ascii="Cambria" w:hAnsi="Cambria" w:cs="Calibri"/>
          <w:sz w:val="22"/>
        </w:rPr>
        <w:t xml:space="preserve"> </w:t>
      </w:r>
      <w:r w:rsidRPr="000A1BD6">
        <w:rPr>
          <w:rFonts w:ascii="Cambria" w:hAnsi="Cambria" w:cs="Calibri"/>
          <w:sz w:val="22"/>
        </w:rPr>
        <w:t>total internal reflection (TIRF) time-lapse imaging of</w:t>
      </w:r>
      <w:r w:rsidR="009E38AA" w:rsidRPr="000A1BD6">
        <w:rPr>
          <w:rFonts w:ascii="Cambria" w:hAnsi="Cambria" w:cs="Calibri"/>
          <w:sz w:val="22"/>
        </w:rPr>
        <w:t xml:space="preserve"> </w:t>
      </w:r>
      <w:r w:rsidRPr="000A1BD6">
        <w:rPr>
          <w:rFonts w:ascii="Cambria" w:hAnsi="Cambria" w:cs="Calibri"/>
          <w:sz w:val="22"/>
        </w:rPr>
        <w:t>immobilized,</w:t>
      </w:r>
      <w:r w:rsidR="009E38AA" w:rsidRPr="000A1BD6">
        <w:rPr>
          <w:rFonts w:ascii="Cambria" w:hAnsi="Cambria" w:cs="Calibri"/>
          <w:sz w:val="22"/>
        </w:rPr>
        <w:t xml:space="preserve"> </w:t>
      </w:r>
      <w:r w:rsidRPr="000A1BD6">
        <w:rPr>
          <w:rFonts w:ascii="Cambria" w:hAnsi="Cambria" w:cs="Calibri"/>
          <w:sz w:val="22"/>
        </w:rPr>
        <w:t>GMPCPP-stabilized</w:t>
      </w:r>
      <w:r w:rsidR="009E38AA" w:rsidRPr="000A1BD6">
        <w:rPr>
          <w:rFonts w:ascii="Cambria" w:hAnsi="Cambria" w:cs="Calibri"/>
          <w:sz w:val="22"/>
        </w:rPr>
        <w:t xml:space="preserve"> </w:t>
      </w:r>
      <w:r w:rsidRPr="000A1BD6">
        <w:rPr>
          <w:rFonts w:ascii="Cambria" w:hAnsi="Cambria" w:cs="Calibri"/>
          <w:sz w:val="22"/>
        </w:rPr>
        <w:t>MT</w:t>
      </w:r>
      <w:r w:rsidR="009E38AA" w:rsidRPr="000A1BD6">
        <w:rPr>
          <w:rFonts w:ascii="Cambria" w:hAnsi="Cambria" w:cs="Calibri"/>
          <w:sz w:val="22"/>
        </w:rPr>
        <w:t xml:space="preserve"> </w:t>
      </w:r>
      <w:r w:rsidRPr="000A1BD6">
        <w:rPr>
          <w:rFonts w:ascii="Cambria" w:hAnsi="Cambria" w:cs="Calibri"/>
          <w:sz w:val="22"/>
        </w:rPr>
        <w:t>seeds in the presence of</w:t>
      </w:r>
      <w:r w:rsidR="00B64180">
        <w:rPr>
          <w:rFonts w:ascii="Cambria" w:hAnsi="Cambria" w:cs="Calibri"/>
          <w:sz w:val="22"/>
        </w:rPr>
        <w:t xml:space="preserve"> </w:t>
      </w:r>
      <w:r w:rsidR="00B64180" w:rsidRPr="000A1BD6">
        <w:rPr>
          <w:rFonts w:ascii="Cambria" w:hAnsi="Cambria"/>
          <w:sz w:val="22"/>
        </w:rPr>
        <w:t>30</w:t>
      </w:r>
      <w:r w:rsidR="00B64180" w:rsidRPr="000A1BD6">
        <w:rPr>
          <w:rFonts w:ascii="Cambria" w:hAnsi="Cambria"/>
          <w:sz w:val="22"/>
          <w:lang w:val="en"/>
        </w:rPr>
        <w:t>µM</w:t>
      </w:r>
      <w:r w:rsidRPr="000A1BD6">
        <w:rPr>
          <w:rFonts w:ascii="Cambria" w:hAnsi="Cambria" w:cs="Calibri"/>
          <w:sz w:val="22"/>
        </w:rPr>
        <w:t xml:space="preserve"> </w:t>
      </w:r>
      <w:r w:rsidR="00474680" w:rsidRPr="000A1BD6">
        <w:rPr>
          <w:rFonts w:ascii="Cambria" w:hAnsi="Cambria" w:cs="Calibri"/>
          <w:sz w:val="22"/>
        </w:rPr>
        <w:t xml:space="preserve">free tubulin and </w:t>
      </w:r>
      <w:r w:rsidRPr="000A1BD6">
        <w:rPr>
          <w:rFonts w:ascii="Cambria" w:hAnsi="Cambria" w:cs="Calibri"/>
          <w:sz w:val="22"/>
        </w:rPr>
        <w:t xml:space="preserve">42 </w:t>
      </w:r>
      <w:proofErr w:type="spellStart"/>
      <w:r w:rsidRPr="000A1BD6">
        <w:rPr>
          <w:rFonts w:ascii="Cambria" w:hAnsi="Cambria" w:cs="Calibri"/>
          <w:sz w:val="22"/>
        </w:rPr>
        <w:t>nM</w:t>
      </w:r>
      <w:proofErr w:type="spellEnd"/>
      <w:r w:rsidRPr="000A1BD6">
        <w:rPr>
          <w:rFonts w:ascii="Cambria" w:hAnsi="Cambria" w:cs="Calibri"/>
          <w:sz w:val="22"/>
        </w:rPr>
        <w:t xml:space="preserve"> Ase1 (Methods). Under these conditions, we observed dynamic, Ase1-decorated MT extensions </w:t>
      </w:r>
      <w:r w:rsidR="00E73E33" w:rsidRPr="000A1BD6">
        <w:rPr>
          <w:rFonts w:ascii="Cambria" w:hAnsi="Cambria" w:cs="Calibri"/>
          <w:sz w:val="22"/>
        </w:rPr>
        <w:t>polymerizing</w:t>
      </w:r>
      <w:r w:rsidRPr="000A1BD6">
        <w:rPr>
          <w:rFonts w:ascii="Cambria" w:hAnsi="Cambria" w:cs="Calibri"/>
          <w:sz w:val="22"/>
        </w:rPr>
        <w:t xml:space="preserve"> from the MT seeds</w:t>
      </w:r>
      <w:r w:rsidR="00F732D9">
        <w:rPr>
          <w:rFonts w:ascii="Cambria" w:hAnsi="Cambria" w:cs="Calibri"/>
          <w:sz w:val="22"/>
        </w:rPr>
        <w:t xml:space="preserve"> (Figure 1</w:t>
      </w:r>
      <w:r w:rsidR="00605DE1">
        <w:rPr>
          <w:rFonts w:ascii="Cambria" w:hAnsi="Cambria" w:cs="Calibri"/>
          <w:sz w:val="22"/>
        </w:rPr>
        <w:t>A,</w:t>
      </w:r>
      <w:r w:rsidR="00A55DE2">
        <w:rPr>
          <w:rFonts w:ascii="Cambria" w:hAnsi="Cambria" w:cs="Calibri"/>
          <w:sz w:val="22"/>
        </w:rPr>
        <w:t xml:space="preserve"> </w:t>
      </w:r>
      <w:r w:rsidR="00605DE1">
        <w:rPr>
          <w:rFonts w:ascii="Cambria" w:hAnsi="Cambria" w:cs="Calibri"/>
          <w:sz w:val="22"/>
        </w:rPr>
        <w:t>B</w:t>
      </w:r>
      <w:r w:rsidR="000A09EB">
        <w:rPr>
          <w:rFonts w:ascii="Cambria" w:hAnsi="Cambria" w:cs="Calibri"/>
          <w:sz w:val="22"/>
        </w:rPr>
        <w:t>, Movie S1</w:t>
      </w:r>
      <w:r w:rsidR="00F732D9">
        <w:rPr>
          <w:rFonts w:ascii="Cambria" w:hAnsi="Cambria" w:cs="Calibri"/>
          <w:sz w:val="22"/>
        </w:rPr>
        <w:t>)</w:t>
      </w:r>
      <w:r w:rsidRPr="000A1BD6">
        <w:rPr>
          <w:rFonts w:ascii="Cambria" w:hAnsi="Cambria" w:cs="Calibri"/>
          <w:sz w:val="22"/>
        </w:rPr>
        <w:t xml:space="preserve">. </w:t>
      </w:r>
      <w:r w:rsidR="00A02A39" w:rsidRPr="000A1BD6">
        <w:rPr>
          <w:rFonts w:ascii="Cambria" w:hAnsi="Cambria" w:cs="Calibri"/>
          <w:sz w:val="22"/>
        </w:rPr>
        <w:t xml:space="preserve">When two </w:t>
      </w:r>
      <w:r w:rsidR="00D946DD" w:rsidRPr="000A1BD6">
        <w:rPr>
          <w:rFonts w:ascii="Cambria" w:hAnsi="Cambria" w:cs="Calibri"/>
          <w:sz w:val="22"/>
        </w:rPr>
        <w:t>MT</w:t>
      </w:r>
      <w:r w:rsidR="00A02A39" w:rsidRPr="000A1BD6">
        <w:rPr>
          <w:rFonts w:ascii="Cambria" w:hAnsi="Cambria" w:cs="Calibri"/>
          <w:sz w:val="22"/>
        </w:rPr>
        <w:t xml:space="preserve"> plus ends, emanating from different seeds</w:t>
      </w:r>
      <w:r w:rsidR="00CA4093" w:rsidRPr="000A1BD6">
        <w:rPr>
          <w:rFonts w:ascii="Cambria" w:hAnsi="Cambria" w:cs="Calibri"/>
          <w:sz w:val="22"/>
        </w:rPr>
        <w:t xml:space="preserve"> and </w:t>
      </w:r>
      <w:r w:rsidR="00E73E33" w:rsidRPr="000A1BD6">
        <w:rPr>
          <w:rFonts w:ascii="Cambria" w:hAnsi="Cambria" w:cs="Calibri"/>
          <w:sz w:val="22"/>
        </w:rPr>
        <w:t>polymerizing</w:t>
      </w:r>
      <w:r w:rsidR="00CA4093" w:rsidRPr="000A1BD6">
        <w:rPr>
          <w:rFonts w:ascii="Cambria" w:hAnsi="Cambria" w:cs="Calibri"/>
          <w:sz w:val="22"/>
        </w:rPr>
        <w:t xml:space="preserve"> towards each other</w:t>
      </w:r>
      <w:r w:rsidR="0032010D">
        <w:rPr>
          <w:rFonts w:ascii="Cambria" w:hAnsi="Cambria" w:cs="Calibri"/>
          <w:sz w:val="22"/>
        </w:rPr>
        <w:t>,</w:t>
      </w:r>
      <w:r w:rsidR="00A02A39" w:rsidRPr="000A1BD6">
        <w:rPr>
          <w:rFonts w:ascii="Cambria" w:hAnsi="Cambria" w:cs="Calibri"/>
          <w:sz w:val="22"/>
        </w:rPr>
        <w:t xml:space="preserve"> encountered, t</w:t>
      </w:r>
      <w:r w:rsidRPr="000A1BD6">
        <w:rPr>
          <w:rFonts w:ascii="Cambria" w:hAnsi="Cambria" w:cs="Calibri"/>
          <w:sz w:val="22"/>
        </w:rPr>
        <w:t>he</w:t>
      </w:r>
      <w:r w:rsidR="00CA4093" w:rsidRPr="000A1BD6">
        <w:rPr>
          <w:rFonts w:ascii="Cambria" w:hAnsi="Cambria" w:cs="Calibri"/>
          <w:sz w:val="22"/>
        </w:rPr>
        <w:t>se</w:t>
      </w:r>
      <w:r w:rsidR="00A02A39" w:rsidRPr="000A1BD6">
        <w:rPr>
          <w:rFonts w:ascii="Cambria" w:hAnsi="Cambria" w:cs="Calibri"/>
          <w:sz w:val="22"/>
        </w:rPr>
        <w:t xml:space="preserve"> </w:t>
      </w:r>
      <w:r w:rsidR="00D946DD" w:rsidRPr="000A1BD6">
        <w:rPr>
          <w:rFonts w:ascii="Cambria" w:hAnsi="Cambria" w:cs="Calibri"/>
          <w:sz w:val="22"/>
        </w:rPr>
        <w:t>MT</w:t>
      </w:r>
      <w:r w:rsidR="00474680" w:rsidRPr="000A1BD6">
        <w:rPr>
          <w:rFonts w:ascii="Cambria" w:hAnsi="Cambria" w:cs="Calibri"/>
          <w:sz w:val="22"/>
        </w:rPr>
        <w:t>s</w:t>
      </w:r>
      <w:r w:rsidR="00A02A39" w:rsidRPr="000A1BD6" w:rsidDel="00A02A39">
        <w:rPr>
          <w:rFonts w:ascii="Cambria" w:hAnsi="Cambria" w:cs="Calibri"/>
          <w:sz w:val="22"/>
        </w:rPr>
        <w:t xml:space="preserve"> </w:t>
      </w:r>
      <w:r w:rsidR="00474680" w:rsidRPr="000A1BD6">
        <w:rPr>
          <w:rFonts w:ascii="Cambria" w:hAnsi="Cambria" w:cs="Calibri"/>
          <w:sz w:val="22"/>
        </w:rPr>
        <w:t>either bundled</w:t>
      </w:r>
      <w:r w:rsidRPr="000A1BD6">
        <w:rPr>
          <w:rFonts w:ascii="Cambria" w:hAnsi="Cambria" w:cs="Calibri"/>
          <w:sz w:val="22"/>
        </w:rPr>
        <w:t xml:space="preserve"> or crossed</w:t>
      </w:r>
      <w:r w:rsidR="00CA4093" w:rsidRPr="000A1BD6">
        <w:rPr>
          <w:rFonts w:ascii="Cambria" w:hAnsi="Cambria" w:cs="Calibri"/>
          <w:sz w:val="22"/>
        </w:rPr>
        <w:t>, depend</w:t>
      </w:r>
      <w:r w:rsidR="00D0316A">
        <w:rPr>
          <w:rFonts w:ascii="Cambria" w:hAnsi="Cambria" w:cs="Calibri"/>
          <w:sz w:val="22"/>
        </w:rPr>
        <w:t>ing</w:t>
      </w:r>
      <w:r w:rsidR="00CA4093" w:rsidRPr="000A1BD6">
        <w:rPr>
          <w:rFonts w:ascii="Cambria" w:hAnsi="Cambria" w:cs="Calibri"/>
          <w:sz w:val="22"/>
        </w:rPr>
        <w:t xml:space="preserve"> on the angle of incidence</w:t>
      </w:r>
      <w:r w:rsidRPr="000A1BD6">
        <w:rPr>
          <w:rFonts w:ascii="Cambria" w:hAnsi="Cambria" w:cs="Calibri"/>
          <w:sz w:val="22"/>
        </w:rPr>
        <w:t>. </w:t>
      </w:r>
      <w:r w:rsidR="00CA4093" w:rsidRPr="000A1BD6">
        <w:rPr>
          <w:rFonts w:ascii="Cambria" w:hAnsi="Cambria" w:cs="Calibri"/>
          <w:sz w:val="22"/>
        </w:rPr>
        <w:t xml:space="preserve">Typically, at high angles the MTs crossed and only interacted at the crossing point, while at </w:t>
      </w:r>
      <w:r w:rsidR="003B71C3" w:rsidRPr="000A1BD6">
        <w:rPr>
          <w:rFonts w:ascii="Cambria" w:hAnsi="Cambria" w:cs="Calibri"/>
          <w:sz w:val="22"/>
        </w:rPr>
        <w:t>small</w:t>
      </w:r>
      <w:r w:rsidR="00CA4093" w:rsidRPr="000A1BD6">
        <w:rPr>
          <w:rFonts w:ascii="Cambria" w:hAnsi="Cambria" w:cs="Calibri"/>
          <w:sz w:val="22"/>
        </w:rPr>
        <w:t xml:space="preserve"> angle</w:t>
      </w:r>
      <w:r w:rsidR="003B71C3" w:rsidRPr="000A1BD6">
        <w:rPr>
          <w:rFonts w:ascii="Cambria" w:hAnsi="Cambria" w:cs="Calibri"/>
          <w:sz w:val="22"/>
        </w:rPr>
        <w:t>s</w:t>
      </w:r>
      <w:r w:rsidR="00CA4093" w:rsidRPr="000A1BD6">
        <w:rPr>
          <w:rFonts w:ascii="Cambria" w:hAnsi="Cambria" w:cs="Calibri"/>
          <w:sz w:val="22"/>
        </w:rPr>
        <w:t xml:space="preserve"> either parallel or antiparallel association</w:t>
      </w:r>
      <w:r w:rsidR="003B71C3" w:rsidRPr="000A1BD6">
        <w:rPr>
          <w:rFonts w:ascii="Cambria" w:hAnsi="Cambria" w:cs="Calibri"/>
          <w:sz w:val="22"/>
        </w:rPr>
        <w:t xml:space="preserve"> could be formed</w:t>
      </w:r>
      <w:r w:rsidR="00CA4093" w:rsidRPr="000A1BD6">
        <w:rPr>
          <w:rFonts w:ascii="Cambria" w:hAnsi="Cambria" w:cs="Calibri"/>
          <w:sz w:val="22"/>
        </w:rPr>
        <w:t xml:space="preserve">. </w:t>
      </w:r>
      <w:r w:rsidRPr="000A1BD6">
        <w:rPr>
          <w:rFonts w:ascii="Cambria" w:hAnsi="Cambria" w:cs="Calibri"/>
          <w:sz w:val="22"/>
        </w:rPr>
        <w:t xml:space="preserve">As </w:t>
      </w:r>
      <w:r w:rsidR="00536D20" w:rsidRPr="000A1BD6">
        <w:rPr>
          <w:rFonts w:ascii="Cambria" w:hAnsi="Cambria" w:cs="Calibri"/>
          <w:sz w:val="22"/>
        </w:rPr>
        <w:t xml:space="preserve">previously </w:t>
      </w:r>
      <w:r w:rsidRPr="000A1BD6">
        <w:rPr>
          <w:rFonts w:ascii="Cambria" w:hAnsi="Cambria" w:cs="Calibri"/>
          <w:sz w:val="22"/>
        </w:rPr>
        <w:t xml:space="preserve">reported </w:t>
      </w:r>
      <w:r w:rsidR="002039AA" w:rsidRPr="000A1BD6">
        <w:rPr>
          <w:rFonts w:ascii="Cambria" w:hAnsi="Cambria" w:cs="Calibri"/>
          <w:sz w:val="22"/>
        </w:rPr>
        <w:fldChar w:fldCharType="begin" w:fldLock="1"/>
      </w:r>
      <w:r w:rsidR="002C7C70">
        <w:rPr>
          <w:rFonts w:ascii="Cambria" w:hAnsi="Cambria" w:cs="Calibri"/>
          <w:sz w:val="22"/>
        </w:rPr>
        <w:instrText>ADDIN CSL_CITATION {"citationItems":[{"id":"ITEM-1","itemData":{"DOI":"10.1016/j.cell.2006.12.030","ISBN":"0092-8674 (Print) 0092-8674 (Linking)","ISSN":"00928674","PMID":"17254972","abstract":"Microtubule (MT) nucleation not only occurs from centrosomes, but also in large part from dispersed nucleation sites. The subsequent sorting of short MTs into networks like the mitotic spindle requires molecular motors that laterally slide overlapping MTs and bundling proteins that statically connect MTs. How bundling proteins interfere with MT sliding is unclear. In bipolar MT bundles in fission yeast, we found that the bundler ase1p localized all along the length of antiparallel MTs, whereas the motor klp2p (kinesin-14) accumulated only at MT plus ends. Consequently, sliding forces could only overcome resistant bundling forces for short, newly nucleated MTs, which were transported to their correct position within bundles. Ase1p thus regulated sliding forces based on polarity and overlap length, and computer simulations showed these mechanisms to be sufficient to generate stable bipolar bundles. By combining motor and bundling proteins, cells can thus dynamically organize stable regions of overlap between cytoskeletal filaments. © 2007 Elsevier Inc. All rights reserved.","author":[{"dropping-particle":"","family":"Janson","given":"Marcel E.","non-dropping-particle":"","parse-names":false,"suffix":""},{"dropping-particle":"","family":"Loughlin","given":"Rose","non-dropping-particle":"","parse-names":false,"suffix":""},{"dropping-particle":"","family":"Loïodice","given":"Isabelle","non-dropping-particle":"","parse-names":false,"suffix":""},{"dropping-particle":"","family":"Fu","given":"Chuanhai","non-dropping-particle":"","parse-names":false,"suffix":""},{"dropping-particle":"","family":"Brunner","given":"Damian","non-dropping-particle":"","parse-names":false,"suffix":""},{"dropping-particle":"","family":"Nédélec","given":"François J.","non-dropping-particle":"","parse-names":false,"suffix":""},{"dropping-particle":"","family":"Tran","given":"Phong T.","non-dropping-particle":"","parse-names":false,"suffix":""}],"container-title":"Cell","id":"ITEM-1","issue":"2","issued":{"date-parts":[["2007"]]},"note":"From Duplicate 1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!\n\nFrom Duplicate 2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!\n\nFrom Duplicate 2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!","page":"357-368","title":"Crosslinkers and Motors Organize Dynamic Microtubules to Form Stable Bipolar Arrays in Fission Yeast","type":"article-journal","volume":"128"},"uris":["http://www.mendeley.com/documents/?uuid=8dcbebc9-fa35-44e6-8809-aa10d515a4f0"]}],"mendeley":{"formattedCitation":"(Janson &lt;i&gt;et al.&lt;/i&gt;, 2007)","plainTextFormattedCitation":"(Janson et al., 2007)","previouslyFormattedCitation":"(Janson &lt;i&gt;et al.&lt;/i&gt;, 2007)"},"properties":{"noteIndex":0},"schema":"https://github.com/citation-style-language/schema/raw/master/csl-citation.json"}</w:instrText>
      </w:r>
      <w:r w:rsidR="002039AA" w:rsidRPr="000A1BD6">
        <w:rPr>
          <w:rFonts w:ascii="Cambria" w:hAnsi="Cambria" w:cs="Calibri"/>
          <w:sz w:val="22"/>
        </w:rPr>
        <w:fldChar w:fldCharType="separate"/>
      </w:r>
      <w:r w:rsidR="00211CAA" w:rsidRPr="00211CAA">
        <w:rPr>
          <w:rFonts w:ascii="Cambria" w:hAnsi="Cambria" w:cs="Calibri"/>
          <w:noProof/>
          <w:sz w:val="22"/>
        </w:rPr>
        <w:t xml:space="preserve">(Janson </w:t>
      </w:r>
      <w:r w:rsidR="00211CAA" w:rsidRPr="00211CAA">
        <w:rPr>
          <w:rFonts w:ascii="Cambria" w:hAnsi="Cambria" w:cs="Calibri"/>
          <w:i/>
          <w:noProof/>
          <w:sz w:val="22"/>
        </w:rPr>
        <w:t>et al.</w:t>
      </w:r>
      <w:r w:rsidR="00211CAA" w:rsidRPr="00211CAA">
        <w:rPr>
          <w:rFonts w:ascii="Cambria" w:hAnsi="Cambria" w:cs="Calibri"/>
          <w:noProof/>
          <w:sz w:val="22"/>
        </w:rPr>
        <w:t>, 2007)</w:t>
      </w:r>
      <w:r w:rsidR="002039AA" w:rsidRPr="000A1BD6">
        <w:rPr>
          <w:rFonts w:ascii="Cambria" w:hAnsi="Cambria" w:cs="Calibri"/>
          <w:sz w:val="22"/>
        </w:rPr>
        <w:fldChar w:fldCharType="end"/>
      </w:r>
      <w:r w:rsidRPr="000A1BD6">
        <w:rPr>
          <w:rFonts w:ascii="Cambria" w:hAnsi="Cambria" w:cs="Calibri"/>
          <w:sz w:val="22"/>
        </w:rPr>
        <w:t xml:space="preserve">, antiparallel </w:t>
      </w:r>
      <w:r w:rsidR="00474680" w:rsidRPr="000A1BD6">
        <w:rPr>
          <w:rFonts w:ascii="Cambria" w:hAnsi="Cambria" w:cs="Calibri"/>
          <w:sz w:val="22"/>
        </w:rPr>
        <w:t xml:space="preserve">bundles </w:t>
      </w:r>
      <w:r w:rsidR="00536D20" w:rsidRPr="000A1BD6">
        <w:rPr>
          <w:rFonts w:ascii="Cambria" w:hAnsi="Cambria" w:cs="Calibri"/>
          <w:sz w:val="22"/>
        </w:rPr>
        <w:t>formed even</w:t>
      </w:r>
      <w:r w:rsidRPr="000A1BD6">
        <w:rPr>
          <w:rFonts w:ascii="Cambria" w:hAnsi="Cambria" w:cs="Calibri"/>
          <w:sz w:val="22"/>
        </w:rPr>
        <w:t xml:space="preserve"> at large </w:t>
      </w:r>
      <w:r w:rsidR="00624DA5">
        <w:rPr>
          <w:rFonts w:ascii="Cambria" w:hAnsi="Cambria" w:cs="Calibri"/>
          <w:sz w:val="22"/>
        </w:rPr>
        <w:t xml:space="preserve">initial </w:t>
      </w:r>
      <w:r w:rsidRPr="000A1BD6">
        <w:rPr>
          <w:rFonts w:ascii="Cambria" w:hAnsi="Cambria" w:cs="Calibri"/>
          <w:sz w:val="22"/>
        </w:rPr>
        <w:t>angles of incidence (up to 40°), while parallel bundles only formed at </w:t>
      </w:r>
      <w:r w:rsidR="00624DA5">
        <w:rPr>
          <w:rFonts w:ascii="Cambria" w:hAnsi="Cambria" w:cs="Calibri"/>
          <w:sz w:val="22"/>
        </w:rPr>
        <w:t xml:space="preserve">initial </w:t>
      </w:r>
      <w:r w:rsidRPr="000A1BD6">
        <w:rPr>
          <w:rFonts w:ascii="Cambria" w:hAnsi="Cambria" w:cs="Calibri"/>
          <w:sz w:val="22"/>
        </w:rPr>
        <w:t>angles below 20° (Figure S1A).</w:t>
      </w:r>
      <w:r w:rsidR="002759ED" w:rsidRPr="000A1BD6">
        <w:rPr>
          <w:rFonts w:ascii="Cambria" w:hAnsi="Cambria" w:cs="Calibri"/>
          <w:sz w:val="22"/>
        </w:rPr>
        <w:t xml:space="preserve"> </w:t>
      </w:r>
      <w:r w:rsidR="00474680" w:rsidRPr="000A1BD6">
        <w:rPr>
          <w:rFonts w:ascii="Cambria" w:hAnsi="Cambria" w:cs="Calibri"/>
          <w:sz w:val="22"/>
        </w:rPr>
        <w:t>Quantitative a</w:t>
      </w:r>
      <w:r w:rsidR="00C278C4" w:rsidRPr="000A1BD6">
        <w:rPr>
          <w:rFonts w:ascii="Cambria" w:hAnsi="Cambria" w:cs="Calibri"/>
          <w:sz w:val="22"/>
        </w:rPr>
        <w:t>naly</w:t>
      </w:r>
      <w:r w:rsidR="008329C4" w:rsidRPr="000A1BD6">
        <w:rPr>
          <w:rFonts w:ascii="Cambria" w:hAnsi="Cambria" w:cs="Calibri"/>
          <w:sz w:val="22"/>
        </w:rPr>
        <w:t>sis revealed</w:t>
      </w:r>
      <w:r w:rsidR="00327639" w:rsidRPr="000A1BD6">
        <w:rPr>
          <w:rFonts w:ascii="Cambria" w:hAnsi="Cambria" w:cs="Calibri"/>
          <w:sz w:val="22"/>
        </w:rPr>
        <w:t xml:space="preserve"> increased lifetimes</w:t>
      </w:r>
      <w:r w:rsidR="00327639" w:rsidRPr="000A1BD6" w:rsidDel="00C278C4">
        <w:rPr>
          <w:rFonts w:ascii="Cambria" w:hAnsi="Cambria" w:cs="Calibri"/>
          <w:sz w:val="22"/>
        </w:rPr>
        <w:t xml:space="preserve"> </w:t>
      </w:r>
      <w:r w:rsidR="00327639" w:rsidRPr="000A1BD6">
        <w:rPr>
          <w:rFonts w:ascii="Cambria" w:hAnsi="Cambria" w:cs="Calibri"/>
          <w:sz w:val="22"/>
        </w:rPr>
        <w:t xml:space="preserve">of </w:t>
      </w:r>
      <w:r w:rsidRPr="000A1BD6">
        <w:rPr>
          <w:rFonts w:ascii="Cambria" w:hAnsi="Cambria" w:cs="Calibri"/>
          <w:sz w:val="22"/>
        </w:rPr>
        <w:t xml:space="preserve">antiparallel </w:t>
      </w:r>
      <w:r w:rsidR="0056076E" w:rsidRPr="000A1BD6">
        <w:rPr>
          <w:rFonts w:ascii="Cambria" w:hAnsi="Cambria" w:cs="Calibri"/>
          <w:sz w:val="22"/>
        </w:rPr>
        <w:t xml:space="preserve">overlaps </w:t>
      </w:r>
      <w:r w:rsidR="00366BB7" w:rsidRPr="000A1BD6">
        <w:rPr>
          <w:rFonts w:ascii="Cambria" w:hAnsi="Cambria" w:cs="Calibri"/>
          <w:sz w:val="22"/>
        </w:rPr>
        <w:t xml:space="preserve">compared </w:t>
      </w:r>
      <w:r w:rsidR="00624DA5">
        <w:rPr>
          <w:rFonts w:ascii="Cambria" w:hAnsi="Cambria" w:cs="Calibri"/>
          <w:sz w:val="22"/>
        </w:rPr>
        <w:t>to</w:t>
      </w:r>
      <w:r w:rsidR="00624DA5" w:rsidRPr="000A1BD6">
        <w:rPr>
          <w:rFonts w:ascii="Cambria" w:hAnsi="Cambria" w:cs="Calibri"/>
          <w:sz w:val="22"/>
        </w:rPr>
        <w:t xml:space="preserve"> </w:t>
      </w:r>
      <w:r w:rsidRPr="000A1BD6">
        <w:rPr>
          <w:rFonts w:ascii="Cambria" w:hAnsi="Cambria" w:cs="Calibri"/>
          <w:sz w:val="22"/>
        </w:rPr>
        <w:t>parallel</w:t>
      </w:r>
      <w:r w:rsidR="0056076E" w:rsidRPr="000A1BD6">
        <w:rPr>
          <w:rFonts w:ascii="Cambria" w:hAnsi="Cambria" w:cs="Calibri"/>
          <w:sz w:val="22"/>
        </w:rPr>
        <w:t xml:space="preserve"> ones</w:t>
      </w:r>
      <w:r w:rsidRPr="000A1BD6">
        <w:rPr>
          <w:rFonts w:ascii="Cambria" w:hAnsi="Cambria" w:cs="Calibri"/>
          <w:sz w:val="22"/>
        </w:rPr>
        <w:t xml:space="preserve"> (Figure 1</w:t>
      </w:r>
      <w:r w:rsidR="00605DE1">
        <w:rPr>
          <w:rFonts w:ascii="Cambria" w:hAnsi="Cambria" w:cs="Calibri"/>
          <w:sz w:val="22"/>
        </w:rPr>
        <w:t>C</w:t>
      </w:r>
      <w:r w:rsidRPr="000A1BD6">
        <w:rPr>
          <w:rFonts w:ascii="Cambria" w:hAnsi="Cambria" w:cs="Calibri"/>
          <w:sz w:val="22"/>
        </w:rPr>
        <w:t>). </w:t>
      </w:r>
      <w:r w:rsidR="00327639" w:rsidRPr="000A1BD6">
        <w:rPr>
          <w:rFonts w:ascii="Cambria" w:hAnsi="Cambria" w:cs="Calibri"/>
          <w:sz w:val="22"/>
        </w:rPr>
        <w:t>Notably, a</w:t>
      </w:r>
      <w:r w:rsidRPr="000A1BD6">
        <w:rPr>
          <w:rFonts w:ascii="Cambria" w:hAnsi="Cambria" w:cs="Calibri"/>
          <w:sz w:val="22"/>
        </w:rPr>
        <w:t>t 42</w:t>
      </w:r>
      <w:r w:rsidR="00F90D76" w:rsidRPr="000A1BD6">
        <w:rPr>
          <w:rFonts w:ascii="Cambria" w:hAnsi="Cambria" w:cs="Calibri"/>
          <w:sz w:val="22"/>
        </w:rPr>
        <w:t xml:space="preserve"> </w:t>
      </w:r>
      <w:proofErr w:type="spellStart"/>
      <w:r w:rsidRPr="000A1BD6">
        <w:rPr>
          <w:rFonts w:ascii="Cambria" w:hAnsi="Cambria" w:cs="Calibri"/>
          <w:sz w:val="22"/>
        </w:rPr>
        <w:t>nM</w:t>
      </w:r>
      <w:proofErr w:type="spellEnd"/>
      <w:r w:rsidRPr="000A1BD6">
        <w:rPr>
          <w:rFonts w:ascii="Cambria" w:hAnsi="Cambria" w:cs="Calibri"/>
          <w:sz w:val="22"/>
        </w:rPr>
        <w:t> Ase1 in solution</w:t>
      </w:r>
      <w:r w:rsidR="0056076E" w:rsidRPr="000A1BD6">
        <w:rPr>
          <w:rFonts w:ascii="Cambria" w:hAnsi="Cambria" w:cs="Calibri"/>
          <w:sz w:val="22"/>
        </w:rPr>
        <w:t xml:space="preserve">, </w:t>
      </w:r>
      <w:r w:rsidR="00A02A39" w:rsidRPr="000A1BD6">
        <w:rPr>
          <w:rFonts w:ascii="Cambria" w:hAnsi="Cambria" w:cs="Calibri"/>
          <w:sz w:val="22"/>
        </w:rPr>
        <w:t>the Ase1 density</w:t>
      </w:r>
      <w:r w:rsidR="0056076E" w:rsidRPr="000A1BD6">
        <w:rPr>
          <w:rFonts w:ascii="Cambria" w:hAnsi="Cambria" w:cs="Calibri"/>
          <w:sz w:val="22"/>
        </w:rPr>
        <w:t> on antiparallel overlaps</w:t>
      </w:r>
      <w:r w:rsidR="00A02A39" w:rsidRPr="000A1BD6">
        <w:rPr>
          <w:rFonts w:ascii="Cambria" w:hAnsi="Cambria" w:cs="Calibri"/>
          <w:sz w:val="22"/>
        </w:rPr>
        <w:t xml:space="preserve"> was </w:t>
      </w:r>
      <w:r w:rsidR="00A20E23" w:rsidRPr="000A1BD6">
        <w:rPr>
          <w:rFonts w:ascii="Cambria" w:hAnsi="Cambria" w:cs="Calibri"/>
          <w:sz w:val="22"/>
        </w:rPr>
        <w:t>an order of magnitude higher</w:t>
      </w:r>
      <w:r w:rsidR="00A02A39" w:rsidRPr="000A1BD6">
        <w:rPr>
          <w:rFonts w:ascii="Cambria" w:hAnsi="Cambria" w:cs="Calibri"/>
          <w:sz w:val="22"/>
        </w:rPr>
        <w:t xml:space="preserve"> </w:t>
      </w:r>
      <w:r w:rsidR="00327639" w:rsidRPr="000A1BD6">
        <w:rPr>
          <w:rFonts w:ascii="Cambria" w:hAnsi="Cambria" w:cs="Calibri"/>
          <w:sz w:val="22"/>
        </w:rPr>
        <w:t>than on parallel</w:t>
      </w:r>
      <w:r w:rsidR="00536D20" w:rsidRPr="000A1BD6">
        <w:rPr>
          <w:rFonts w:ascii="Cambria" w:hAnsi="Cambria" w:cs="Calibri"/>
          <w:sz w:val="22"/>
        </w:rPr>
        <w:t xml:space="preserve"> ones</w:t>
      </w:r>
      <w:r w:rsidR="00F732D9">
        <w:rPr>
          <w:rFonts w:ascii="Cambria" w:hAnsi="Cambria" w:cs="Calibri"/>
          <w:sz w:val="22"/>
        </w:rPr>
        <w:t xml:space="preserve"> (Fig</w:t>
      </w:r>
      <w:r w:rsidR="002F07E8">
        <w:rPr>
          <w:rFonts w:ascii="Cambria" w:hAnsi="Cambria" w:cs="Calibri"/>
          <w:sz w:val="22"/>
        </w:rPr>
        <w:t>ure</w:t>
      </w:r>
      <w:r w:rsidR="00F732D9">
        <w:rPr>
          <w:rFonts w:ascii="Cambria" w:hAnsi="Cambria" w:cs="Calibri"/>
          <w:sz w:val="22"/>
        </w:rPr>
        <w:t xml:space="preserve"> </w:t>
      </w:r>
      <w:r w:rsidR="00605DE1">
        <w:rPr>
          <w:rFonts w:ascii="Cambria" w:hAnsi="Cambria" w:cs="Calibri"/>
          <w:sz w:val="22"/>
        </w:rPr>
        <w:t>1D</w:t>
      </w:r>
      <w:r w:rsidR="00F732D9">
        <w:rPr>
          <w:rFonts w:ascii="Cambria" w:hAnsi="Cambria" w:cs="Calibri"/>
          <w:sz w:val="22"/>
        </w:rPr>
        <w:t>)</w:t>
      </w:r>
      <w:r w:rsidRPr="000A1BD6">
        <w:rPr>
          <w:rFonts w:ascii="Cambria" w:hAnsi="Cambria" w:cs="Calibri"/>
          <w:sz w:val="22"/>
        </w:rPr>
        <w:t xml:space="preserve">, </w:t>
      </w:r>
      <w:r w:rsidR="00327639" w:rsidRPr="000A1BD6">
        <w:rPr>
          <w:rFonts w:ascii="Cambria" w:hAnsi="Cambria" w:cs="Calibri"/>
          <w:sz w:val="22"/>
        </w:rPr>
        <w:t>consistent with the previously reported differential</w:t>
      </w:r>
      <w:r w:rsidRPr="000A1BD6">
        <w:rPr>
          <w:rFonts w:ascii="Cambria" w:hAnsi="Cambria" w:cs="Calibri"/>
          <w:sz w:val="22"/>
        </w:rPr>
        <w:t xml:space="preserve"> affinit</w:t>
      </w:r>
      <w:r w:rsidR="00327639" w:rsidRPr="000A1BD6">
        <w:rPr>
          <w:rFonts w:ascii="Cambria" w:hAnsi="Cambria" w:cs="Calibri"/>
          <w:sz w:val="22"/>
        </w:rPr>
        <w:t>ies</w:t>
      </w:r>
      <w:r w:rsidRPr="000A1BD6">
        <w:rPr>
          <w:rFonts w:ascii="Cambria" w:hAnsi="Cambria" w:cs="Calibri"/>
          <w:sz w:val="22"/>
        </w:rPr>
        <w:t> </w:t>
      </w:r>
      <w:r w:rsidR="002039AA" w:rsidRPr="000A1BD6">
        <w:rPr>
          <w:rFonts w:ascii="Cambria" w:hAnsi="Cambria" w:cs="Calibri"/>
          <w:sz w:val="22"/>
        </w:rPr>
        <w:fldChar w:fldCharType="begin" w:fldLock="1"/>
      </w:r>
      <w:r w:rsidR="002C7C70">
        <w:rPr>
          <w:rFonts w:ascii="Cambria" w:hAnsi="Cambria" w:cs="Calibri"/>
          <w:sz w:val="22"/>
        </w:rPr>
        <w:instrText>ADDIN CSL_CITATION {"citationItems":[{"id":"ITEM-1","itemData":{"DOI":"10.1016/j.cell.2006.12.030","ISBN":"0092-8674 (Print) 0092-8674 (Linking)","ISSN":"00928674","PMID":"17254972","abstract":"Microtubule (MT) nucleation not only occurs from centrosomes, but also in large part from dispersed nucleation sites. The subsequent sorting of short MTs into networks like the mitotic spindle requires molecular motors that laterally slide overlapping MTs and bundling proteins that statically connect MTs. How bundling proteins interfere with MT sliding is unclear. In bipolar MT bundles in fission yeast, we found that the bundler ase1p localized all along the length of antiparallel MTs, whereas the motor klp2p (kinesin-14) accumulated only at MT plus ends. Consequently, sliding forces could only overcome resistant bundling forces for short, newly nucleated MTs, which were transported to their correct position within bundles. Ase1p thus regulated sliding forces based on polarity and overlap length, and computer simulations showed these mechanisms to be sufficient to generate stable bipolar bundles. By combining motor and bundling proteins, cells can thus dynamically organize stable regions of overlap between cytoskeletal filaments. © 2007 Elsevier Inc. All rights reserved.","author":[{"dropping-particle":"","family":"Janson","given":"Marcel E.","non-dropping-particle":"","parse-names":false,"suffix":""},{"dropping-particle":"","family":"Loughlin","given":"Rose","non-dropping-particle":"","parse-names":false,"suffix":""},{"dropping-particle":"","family":"Loïodice","given":"Isabelle","non-dropping-particle":"","parse-names":false,"suffix":""},{"dropping-particle":"","family":"Fu","given":"Chuanhai","non-dropping-particle":"","parse-names":false,"suffix":""},{"dropping-particle":"","family":"Brunner","given":"Damian","non-dropping-particle":"","parse-names":false,"suffix":""},{"dropping-particle":"","family":"Nédélec","given":"François J.","non-dropping-particle":"","parse-names":false,"suffix":""},{"dropping-particle":"","family":"Tran","given":"Phong T.","non-dropping-particle":"","parse-names":false,"suffix":""}],"container-title":"Cell","id":"ITEM-1","issue":"2","issued":{"date-parts":[["2007"]]},"note":"From Duplicate 1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!\n\nFrom Duplicate 2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!\n\nFrom Duplicate 2 (Crosslinkers and Motors Organize Dynamic Microtubules to Form Stable Bipolar Arrays in Fission Yeast - Janson, Marcel E.; Loughlin, Rose; Loïodice, Isabelle; Fu, Chuanhai; Brunner, Damian; Nédélec, François J.; Tran, Phong T.)\n\nFrom Duplicate 1 (Crosslinkers and Motors Organize Dynamic Microtubules to Form Stable Bipolar Arrays in Fission Yeast - Janson, Marcel E.; Loughlin, Rose; Loïodice, Isabelle; Fu, Chuanhai; Brunner, Damian; Nédélec, François J.; Tran, Phong T.)\n\nFigure !","page":"357-368","title":"Crosslinkers and Motors Organize Dynamic Microtubules to Form Stable Bipolar Arrays in Fission Yeast","type":"article-journal","volume":"128"},"uris":["http://www.mendeley.com/documents/?uuid=8dcbebc9-fa35-44e6-8809-aa10d515a4f0"]}],"mendeley":{"formattedCitation":"(Janson &lt;i&gt;et al.&lt;/i&gt;, 2007)","plainTextFormattedCitation":"(Janson et al., 2007)","previouslyFormattedCitation":"(Janson &lt;i&gt;et al.&lt;/i&gt;, 2007)"},"properties":{"noteIndex":0},"schema":"https://github.com/citation-style-language/schema/raw/master/csl-citation.json"}</w:instrText>
      </w:r>
      <w:r w:rsidR="002039AA" w:rsidRPr="000A1BD6">
        <w:rPr>
          <w:rFonts w:ascii="Cambria" w:hAnsi="Cambria" w:cs="Calibri"/>
          <w:sz w:val="22"/>
        </w:rPr>
        <w:fldChar w:fldCharType="separate"/>
      </w:r>
      <w:r w:rsidR="00211CAA" w:rsidRPr="00211CAA">
        <w:rPr>
          <w:rFonts w:ascii="Cambria" w:hAnsi="Cambria" w:cs="Calibri"/>
          <w:noProof/>
          <w:sz w:val="22"/>
        </w:rPr>
        <w:t xml:space="preserve">(Janson </w:t>
      </w:r>
      <w:r w:rsidR="00211CAA" w:rsidRPr="00211CAA">
        <w:rPr>
          <w:rFonts w:ascii="Cambria" w:hAnsi="Cambria" w:cs="Calibri"/>
          <w:i/>
          <w:noProof/>
          <w:sz w:val="22"/>
        </w:rPr>
        <w:t>et al.</w:t>
      </w:r>
      <w:r w:rsidR="00211CAA" w:rsidRPr="00211CAA">
        <w:rPr>
          <w:rFonts w:ascii="Cambria" w:hAnsi="Cambria" w:cs="Calibri"/>
          <w:noProof/>
          <w:sz w:val="22"/>
        </w:rPr>
        <w:t>, 2007)</w:t>
      </w:r>
      <w:r w:rsidR="002039AA" w:rsidRPr="000A1BD6">
        <w:rPr>
          <w:rFonts w:ascii="Cambria" w:hAnsi="Cambria" w:cs="Calibri"/>
          <w:sz w:val="22"/>
        </w:rPr>
        <w:fldChar w:fldCharType="end"/>
      </w:r>
      <w:r w:rsidRPr="000A1BD6">
        <w:rPr>
          <w:rFonts w:ascii="Cambria" w:hAnsi="Cambria" w:cs="Calibri"/>
          <w:sz w:val="22"/>
        </w:rPr>
        <w:t xml:space="preserve">. </w:t>
      </w:r>
      <w:r w:rsidR="0056076E" w:rsidRPr="000A1BD6">
        <w:rPr>
          <w:rFonts w:ascii="Cambria" w:hAnsi="Cambria" w:cs="Calibri"/>
          <w:sz w:val="22"/>
        </w:rPr>
        <w:t>R</w:t>
      </w:r>
      <w:r w:rsidRPr="000A1BD6">
        <w:rPr>
          <w:rFonts w:ascii="Cambria" w:hAnsi="Cambria" w:cs="Calibri"/>
          <w:sz w:val="22"/>
        </w:rPr>
        <w:t>epeat</w:t>
      </w:r>
      <w:r w:rsidR="0056076E" w:rsidRPr="000A1BD6">
        <w:rPr>
          <w:rFonts w:ascii="Cambria" w:hAnsi="Cambria" w:cs="Calibri"/>
          <w:sz w:val="22"/>
        </w:rPr>
        <w:t>ing</w:t>
      </w:r>
      <w:r w:rsidRPr="000A1BD6">
        <w:rPr>
          <w:rFonts w:ascii="Cambria" w:hAnsi="Cambria" w:cs="Calibri"/>
          <w:sz w:val="22"/>
        </w:rPr>
        <w:t xml:space="preserve"> the</w:t>
      </w:r>
      <w:r w:rsidR="0056076E" w:rsidRPr="000A1BD6">
        <w:rPr>
          <w:rFonts w:ascii="Cambria" w:hAnsi="Cambria" w:cs="Calibri"/>
          <w:sz w:val="22"/>
        </w:rPr>
        <w:t>se</w:t>
      </w:r>
      <w:r w:rsidRPr="000A1BD6">
        <w:rPr>
          <w:rFonts w:ascii="Cambria" w:hAnsi="Cambria" w:cs="Calibri"/>
          <w:sz w:val="22"/>
        </w:rPr>
        <w:t xml:space="preserve"> experiment</w:t>
      </w:r>
      <w:r w:rsidR="0056076E" w:rsidRPr="000A1BD6">
        <w:rPr>
          <w:rFonts w:ascii="Cambria" w:hAnsi="Cambria" w:cs="Calibri"/>
          <w:sz w:val="22"/>
        </w:rPr>
        <w:t>s</w:t>
      </w:r>
      <w:r w:rsidRPr="000A1BD6">
        <w:rPr>
          <w:rFonts w:ascii="Cambria" w:hAnsi="Cambria" w:cs="Calibri"/>
          <w:sz w:val="22"/>
        </w:rPr>
        <w:t xml:space="preserve"> </w:t>
      </w:r>
      <w:r w:rsidR="0056076E" w:rsidRPr="000A1BD6">
        <w:rPr>
          <w:rFonts w:ascii="Cambria" w:hAnsi="Cambria" w:cs="Calibri"/>
          <w:sz w:val="22"/>
        </w:rPr>
        <w:t>with </w:t>
      </w:r>
      <w:r w:rsidR="008C03A5" w:rsidRPr="000A1BD6">
        <w:rPr>
          <w:rFonts w:ascii="Cambria" w:hAnsi="Cambria" w:cs="Calibri"/>
          <w:sz w:val="22"/>
        </w:rPr>
        <w:t xml:space="preserve">420 </w:t>
      </w:r>
      <w:proofErr w:type="spellStart"/>
      <w:r w:rsidR="008C03A5" w:rsidRPr="000A1BD6">
        <w:rPr>
          <w:rFonts w:ascii="Cambria" w:hAnsi="Cambria" w:cs="Calibri"/>
          <w:sz w:val="22"/>
        </w:rPr>
        <w:t>nM</w:t>
      </w:r>
      <w:proofErr w:type="spellEnd"/>
      <w:r w:rsidR="0056076E" w:rsidRPr="000A1BD6">
        <w:rPr>
          <w:rFonts w:ascii="Cambria" w:hAnsi="Cambria" w:cs="Calibri"/>
          <w:sz w:val="22"/>
        </w:rPr>
        <w:t xml:space="preserve"> </w:t>
      </w:r>
      <w:r w:rsidRPr="000A1BD6">
        <w:rPr>
          <w:rFonts w:ascii="Cambria" w:hAnsi="Cambria" w:cs="Calibri"/>
          <w:sz w:val="22"/>
        </w:rPr>
        <w:t>Ase1</w:t>
      </w:r>
      <w:r w:rsidR="009D668E" w:rsidRPr="000A1BD6">
        <w:rPr>
          <w:rFonts w:ascii="Cambria" w:hAnsi="Cambria" w:cs="Calibri"/>
          <w:sz w:val="22"/>
        </w:rPr>
        <w:t xml:space="preserve">, </w:t>
      </w:r>
      <w:r w:rsidR="008C03A5" w:rsidRPr="000A1BD6">
        <w:rPr>
          <w:rFonts w:ascii="Cambria" w:hAnsi="Cambria" w:cs="Calibri"/>
          <w:sz w:val="22"/>
        </w:rPr>
        <w:t>we observed</w:t>
      </w:r>
      <w:r w:rsidR="0056076E" w:rsidRPr="000A1BD6">
        <w:rPr>
          <w:rFonts w:ascii="Cambria" w:hAnsi="Cambria" w:cs="Calibri"/>
          <w:sz w:val="22"/>
        </w:rPr>
        <w:t xml:space="preserve"> the density of Ase1 </w:t>
      </w:r>
      <w:r w:rsidR="00F45999" w:rsidRPr="000A1BD6">
        <w:rPr>
          <w:rFonts w:ascii="Cambria" w:hAnsi="Cambria" w:cs="Calibri"/>
          <w:sz w:val="22"/>
        </w:rPr>
        <w:t xml:space="preserve">to be </w:t>
      </w:r>
      <w:r w:rsidR="0056076E" w:rsidRPr="000A1BD6">
        <w:rPr>
          <w:rFonts w:ascii="Cambria" w:hAnsi="Cambria" w:cs="Calibri"/>
          <w:sz w:val="22"/>
        </w:rPr>
        <w:t xml:space="preserve">similar on </w:t>
      </w:r>
      <w:r w:rsidRPr="000A1BD6">
        <w:rPr>
          <w:rFonts w:ascii="Cambria" w:hAnsi="Cambria" w:cs="Calibri"/>
          <w:sz w:val="22"/>
        </w:rPr>
        <w:t>antiparallel and parallel bundles, </w:t>
      </w:r>
      <w:r w:rsidR="0056076E" w:rsidRPr="000A1BD6">
        <w:rPr>
          <w:rFonts w:ascii="Cambria" w:hAnsi="Cambria" w:cs="Calibri"/>
          <w:sz w:val="22"/>
        </w:rPr>
        <w:t>roughly twice</w:t>
      </w:r>
      <w:r w:rsidRPr="000A1BD6">
        <w:rPr>
          <w:rFonts w:ascii="Cambria" w:hAnsi="Cambria" w:cs="Calibri"/>
          <w:sz w:val="22"/>
        </w:rPr>
        <w:t xml:space="preserve"> the density </w:t>
      </w:r>
      <w:r w:rsidR="0056076E" w:rsidRPr="000A1BD6">
        <w:rPr>
          <w:rFonts w:ascii="Cambria" w:hAnsi="Cambria" w:cs="Calibri"/>
          <w:sz w:val="22"/>
        </w:rPr>
        <w:t xml:space="preserve">found </w:t>
      </w:r>
      <w:r w:rsidR="00C24D12" w:rsidRPr="000A1BD6">
        <w:rPr>
          <w:rFonts w:ascii="Cambria" w:hAnsi="Cambria" w:cs="Calibri"/>
          <w:sz w:val="22"/>
        </w:rPr>
        <w:t>on</w:t>
      </w:r>
      <w:r w:rsidRPr="000A1BD6">
        <w:rPr>
          <w:rFonts w:ascii="Cambria" w:hAnsi="Cambria" w:cs="Calibri"/>
          <w:sz w:val="22"/>
        </w:rPr>
        <w:t xml:space="preserve"> </w:t>
      </w:r>
      <w:r w:rsidR="005000AA">
        <w:rPr>
          <w:rFonts w:ascii="Cambria" w:hAnsi="Cambria" w:cs="Calibri"/>
          <w:sz w:val="22"/>
        </w:rPr>
        <w:t>single</w:t>
      </w:r>
      <w:r w:rsidR="0056076E" w:rsidRPr="000A1BD6">
        <w:rPr>
          <w:rFonts w:ascii="Cambria" w:hAnsi="Cambria" w:cs="Calibri"/>
          <w:sz w:val="22"/>
        </w:rPr>
        <w:t xml:space="preserve"> </w:t>
      </w:r>
      <w:r w:rsidRPr="000A1BD6">
        <w:rPr>
          <w:rFonts w:ascii="Cambria" w:hAnsi="Cambria" w:cs="Calibri"/>
          <w:sz w:val="22"/>
        </w:rPr>
        <w:t xml:space="preserve">MTs (Figure </w:t>
      </w:r>
      <w:r w:rsidR="00605DE1" w:rsidRPr="000A1BD6">
        <w:rPr>
          <w:rFonts w:ascii="Cambria" w:hAnsi="Cambria" w:cs="Calibri"/>
          <w:sz w:val="22"/>
        </w:rPr>
        <w:t>1</w:t>
      </w:r>
      <w:r w:rsidR="00605DE1">
        <w:rPr>
          <w:rFonts w:ascii="Cambria" w:hAnsi="Cambria" w:cs="Calibri"/>
          <w:sz w:val="22"/>
        </w:rPr>
        <w:t>D</w:t>
      </w:r>
      <w:r w:rsidRPr="000A1BD6">
        <w:rPr>
          <w:rFonts w:ascii="Cambria" w:hAnsi="Cambria" w:cs="Calibri"/>
          <w:sz w:val="22"/>
        </w:rPr>
        <w:t>)</w:t>
      </w:r>
      <w:r w:rsidR="0056076E" w:rsidRPr="000A1BD6">
        <w:rPr>
          <w:rFonts w:ascii="Cambria" w:hAnsi="Cambria" w:cs="Calibri"/>
          <w:sz w:val="22"/>
        </w:rPr>
        <w:t xml:space="preserve">. </w:t>
      </w:r>
      <w:r w:rsidR="0056076E" w:rsidRPr="00BD630D">
        <w:rPr>
          <w:rFonts w:ascii="Cambria" w:hAnsi="Cambria" w:cs="Calibri"/>
          <w:sz w:val="22"/>
        </w:rPr>
        <w:t>This possibly</w:t>
      </w:r>
      <w:r w:rsidR="009D668E" w:rsidRPr="00BD630D">
        <w:rPr>
          <w:rFonts w:ascii="Cambria" w:hAnsi="Cambria" w:cs="Calibri"/>
          <w:sz w:val="22"/>
        </w:rPr>
        <w:t xml:space="preserve"> </w:t>
      </w:r>
      <w:r w:rsidR="0056076E" w:rsidRPr="00BD630D">
        <w:rPr>
          <w:rFonts w:ascii="Cambria" w:hAnsi="Cambria" w:cs="Calibri"/>
          <w:sz w:val="22"/>
        </w:rPr>
        <w:t xml:space="preserve">indicated that, at this high concentration, </w:t>
      </w:r>
      <w:r w:rsidR="00C569E4">
        <w:rPr>
          <w:rFonts w:ascii="Cambria" w:hAnsi="Cambria" w:cs="Calibri"/>
          <w:sz w:val="22"/>
        </w:rPr>
        <w:t xml:space="preserve">a similar number of Ase1 molecules was </w:t>
      </w:r>
      <w:r w:rsidR="00416981">
        <w:rPr>
          <w:rFonts w:ascii="Cambria" w:hAnsi="Cambria" w:cs="Calibri"/>
          <w:sz w:val="22"/>
        </w:rPr>
        <w:t>present within</w:t>
      </w:r>
      <w:r w:rsidR="00C569E4">
        <w:rPr>
          <w:rFonts w:ascii="Cambria" w:hAnsi="Cambria" w:cs="Calibri"/>
          <w:sz w:val="22"/>
        </w:rPr>
        <w:t xml:space="preserve"> parallel and antiparallel </w:t>
      </w:r>
      <w:r w:rsidR="00E94CEF">
        <w:rPr>
          <w:rFonts w:ascii="Cambria" w:hAnsi="Cambria" w:cs="Calibri"/>
          <w:sz w:val="22"/>
        </w:rPr>
        <w:t>overlaps</w:t>
      </w:r>
      <w:r w:rsidR="00021F95" w:rsidRPr="008E4315">
        <w:rPr>
          <w:rFonts w:ascii="Cambria" w:hAnsi="Cambria" w:cs="Calibri"/>
          <w:sz w:val="22"/>
        </w:rPr>
        <w:t>.</w:t>
      </w:r>
      <w:r w:rsidR="00A77357" w:rsidRPr="008E4315">
        <w:rPr>
          <w:rFonts w:ascii="Cambria" w:hAnsi="Cambria" w:cs="Calibri"/>
          <w:sz w:val="22"/>
        </w:rPr>
        <w:t xml:space="preserve"> </w:t>
      </w:r>
      <w:r w:rsidR="00021F95" w:rsidRPr="008E4315">
        <w:rPr>
          <w:rFonts w:ascii="Cambria" w:hAnsi="Cambria" w:cs="Calibri"/>
          <w:sz w:val="22"/>
        </w:rPr>
        <w:t>N</w:t>
      </w:r>
      <w:r w:rsidR="00E94CEF" w:rsidRPr="008E4315">
        <w:rPr>
          <w:rFonts w:ascii="Cambria" w:hAnsi="Cambria" w:cs="Calibri"/>
          <w:sz w:val="22"/>
        </w:rPr>
        <w:t>ot</w:t>
      </w:r>
      <w:r w:rsidR="00021F95" w:rsidRPr="008E4315">
        <w:rPr>
          <w:rFonts w:ascii="Cambria" w:hAnsi="Cambria" w:cs="Calibri"/>
          <w:sz w:val="22"/>
        </w:rPr>
        <w:t>e,</w:t>
      </w:r>
      <w:r w:rsidR="00E94CEF" w:rsidRPr="008E4315">
        <w:rPr>
          <w:rFonts w:ascii="Cambria" w:hAnsi="Cambria" w:cs="Calibri"/>
          <w:sz w:val="22"/>
        </w:rPr>
        <w:t xml:space="preserve"> however</w:t>
      </w:r>
      <w:r w:rsidR="00021F95" w:rsidRPr="008E4315">
        <w:rPr>
          <w:rFonts w:ascii="Cambria" w:hAnsi="Cambria" w:cs="Calibri"/>
          <w:sz w:val="22"/>
        </w:rPr>
        <w:t>,</w:t>
      </w:r>
      <w:r w:rsidR="00E94CEF" w:rsidRPr="008E4315">
        <w:rPr>
          <w:rFonts w:ascii="Cambria" w:hAnsi="Cambria" w:cs="Calibri"/>
          <w:sz w:val="22"/>
        </w:rPr>
        <w:t xml:space="preserve"> that </w:t>
      </w:r>
      <w:r w:rsidR="00021F95" w:rsidRPr="008E4315">
        <w:rPr>
          <w:rFonts w:ascii="Cambria" w:hAnsi="Cambria" w:cs="Calibri"/>
          <w:sz w:val="22"/>
        </w:rPr>
        <w:t xml:space="preserve">this value represents the total density of Ase1 at the bundle, </w:t>
      </w:r>
      <w:r w:rsidR="005B4052" w:rsidRPr="008E4315">
        <w:rPr>
          <w:rFonts w:ascii="Cambria" w:hAnsi="Cambria" w:cs="Calibri"/>
          <w:sz w:val="22"/>
        </w:rPr>
        <w:t>which might differ from</w:t>
      </w:r>
      <w:r w:rsidR="00021F95" w:rsidRPr="008E4315">
        <w:rPr>
          <w:rFonts w:ascii="Cambria" w:hAnsi="Cambria" w:cs="Calibri"/>
          <w:sz w:val="22"/>
        </w:rPr>
        <w:t xml:space="preserve"> </w:t>
      </w:r>
      <w:r w:rsidR="00C1325A" w:rsidRPr="008E4315">
        <w:rPr>
          <w:rFonts w:ascii="Cambria" w:hAnsi="Cambria" w:cs="Calibri"/>
          <w:sz w:val="22"/>
        </w:rPr>
        <w:t xml:space="preserve">the </w:t>
      </w:r>
      <w:r w:rsidR="000355D0" w:rsidRPr="008E4315">
        <w:rPr>
          <w:rFonts w:ascii="Cambria" w:hAnsi="Cambria" w:cs="Calibri"/>
          <w:sz w:val="22"/>
        </w:rPr>
        <w:t>density</w:t>
      </w:r>
      <w:r w:rsidR="00C1325A" w:rsidRPr="008E4315">
        <w:rPr>
          <w:rFonts w:ascii="Cambria" w:hAnsi="Cambria" w:cs="Calibri"/>
          <w:sz w:val="22"/>
        </w:rPr>
        <w:t xml:space="preserve"> of Ase1 molecules </w:t>
      </w:r>
      <w:r w:rsidR="00021F95" w:rsidRPr="008E4315">
        <w:rPr>
          <w:rFonts w:ascii="Cambria" w:hAnsi="Cambria" w:cs="Calibri"/>
          <w:sz w:val="22"/>
        </w:rPr>
        <w:t>directly engaged in MT</w:t>
      </w:r>
      <w:r w:rsidR="00C1325A" w:rsidRPr="008E4315">
        <w:rPr>
          <w:rFonts w:ascii="Cambria" w:hAnsi="Cambria" w:cs="Calibri"/>
          <w:sz w:val="22"/>
        </w:rPr>
        <w:t xml:space="preserve"> crosslinking</w:t>
      </w:r>
      <w:r w:rsidR="005B4052" w:rsidRPr="008E4315">
        <w:rPr>
          <w:rFonts w:ascii="Cambria" w:hAnsi="Cambria" w:cs="Calibri"/>
          <w:sz w:val="22"/>
        </w:rPr>
        <w:t xml:space="preserve"> by being </w:t>
      </w:r>
      <w:r w:rsidR="00021F95" w:rsidRPr="008E4315">
        <w:rPr>
          <w:rFonts w:ascii="Cambria" w:hAnsi="Cambria" w:cs="Calibri"/>
          <w:sz w:val="22"/>
        </w:rPr>
        <w:t xml:space="preserve">bound simultaneously to both </w:t>
      </w:r>
      <w:proofErr w:type="spellStart"/>
      <w:r w:rsidR="00021F95" w:rsidRPr="008E4315">
        <w:rPr>
          <w:rFonts w:ascii="Cambria" w:hAnsi="Cambria" w:cs="Calibri"/>
          <w:sz w:val="22"/>
        </w:rPr>
        <w:t>MTs</w:t>
      </w:r>
      <w:r w:rsidRPr="008E4315">
        <w:rPr>
          <w:rFonts w:ascii="Cambria" w:hAnsi="Cambria" w:cs="Calibri"/>
          <w:sz w:val="22"/>
        </w:rPr>
        <w:t>.</w:t>
      </w:r>
      <w:proofErr w:type="spellEnd"/>
      <w:r w:rsidRPr="000A1BD6">
        <w:rPr>
          <w:rFonts w:ascii="Cambria" w:hAnsi="Cambria" w:cs="Calibri"/>
          <w:sz w:val="22"/>
        </w:rPr>
        <w:t> </w:t>
      </w:r>
      <w:r w:rsidR="00FE569D" w:rsidRPr="000A1BD6">
        <w:rPr>
          <w:rFonts w:ascii="Cambria" w:hAnsi="Cambria" w:cs="Calibri"/>
          <w:sz w:val="22"/>
        </w:rPr>
        <w:t>Despite</w:t>
      </w:r>
      <w:r w:rsidR="0056076E" w:rsidRPr="000A1BD6">
        <w:rPr>
          <w:rFonts w:ascii="Cambria" w:hAnsi="Cambria" w:cs="Calibri"/>
          <w:sz w:val="22"/>
        </w:rPr>
        <w:t xml:space="preserve"> similar decoration level</w:t>
      </w:r>
      <w:r w:rsidR="00C32272" w:rsidRPr="000A1BD6">
        <w:rPr>
          <w:rFonts w:ascii="Cambria" w:hAnsi="Cambria" w:cs="Calibri"/>
          <w:sz w:val="22"/>
        </w:rPr>
        <w:t>s</w:t>
      </w:r>
      <w:r w:rsidR="0056076E" w:rsidRPr="000A1BD6">
        <w:rPr>
          <w:rFonts w:ascii="Cambria" w:hAnsi="Cambria" w:cs="Calibri"/>
          <w:sz w:val="22"/>
        </w:rPr>
        <w:t xml:space="preserve"> by Ase1</w:t>
      </w:r>
      <w:r w:rsidRPr="000A1BD6">
        <w:rPr>
          <w:rFonts w:ascii="Cambria" w:hAnsi="Cambria" w:cs="Calibri"/>
          <w:sz w:val="22"/>
        </w:rPr>
        <w:t xml:space="preserve">, antiparallel overlaps </w:t>
      </w:r>
      <w:r w:rsidR="0056076E" w:rsidRPr="000A1BD6">
        <w:rPr>
          <w:rFonts w:ascii="Cambria" w:hAnsi="Cambria" w:cs="Calibri"/>
          <w:sz w:val="22"/>
        </w:rPr>
        <w:t xml:space="preserve">were </w:t>
      </w:r>
      <w:r w:rsidR="00630EF1">
        <w:rPr>
          <w:rFonts w:ascii="Cambria" w:hAnsi="Cambria" w:cs="Calibri"/>
          <w:sz w:val="22"/>
        </w:rPr>
        <w:t xml:space="preserve">still </w:t>
      </w:r>
      <w:r w:rsidRPr="000A1BD6">
        <w:rPr>
          <w:rFonts w:ascii="Cambria" w:hAnsi="Cambria" w:cs="Calibri"/>
          <w:sz w:val="22"/>
        </w:rPr>
        <w:t xml:space="preserve">significantly </w:t>
      </w:r>
      <w:r w:rsidR="0056076E" w:rsidRPr="000A1BD6">
        <w:rPr>
          <w:rFonts w:ascii="Cambria" w:hAnsi="Cambria" w:cs="Calibri"/>
          <w:sz w:val="22"/>
        </w:rPr>
        <w:t>more stable</w:t>
      </w:r>
      <w:r w:rsidRPr="000A1BD6">
        <w:rPr>
          <w:rFonts w:ascii="Cambria" w:hAnsi="Cambria" w:cs="Calibri"/>
          <w:sz w:val="22"/>
        </w:rPr>
        <w:t xml:space="preserve"> </w:t>
      </w:r>
      <w:r w:rsidR="00FE569D" w:rsidRPr="000A1BD6">
        <w:rPr>
          <w:rFonts w:ascii="Cambria" w:hAnsi="Cambria" w:cs="Calibri"/>
          <w:sz w:val="22"/>
        </w:rPr>
        <w:t>than</w:t>
      </w:r>
      <w:r w:rsidRPr="000A1BD6">
        <w:rPr>
          <w:rFonts w:ascii="Cambria" w:hAnsi="Cambria" w:cs="Calibri"/>
          <w:sz w:val="22"/>
        </w:rPr>
        <w:t xml:space="preserve"> </w:t>
      </w:r>
      <w:r w:rsidRPr="000A1BD6">
        <w:rPr>
          <w:rFonts w:ascii="Cambria" w:hAnsi="Cambria" w:cs="Calibri"/>
          <w:sz w:val="22"/>
        </w:rPr>
        <w:lastRenderedPageBreak/>
        <w:t>parallel ones</w:t>
      </w:r>
      <w:r w:rsidR="00536D20" w:rsidRPr="000A1BD6">
        <w:rPr>
          <w:rFonts w:ascii="Cambria" w:hAnsi="Cambria" w:cs="Calibri"/>
          <w:sz w:val="22"/>
        </w:rPr>
        <w:t xml:space="preserve"> (Fig</w:t>
      </w:r>
      <w:r w:rsidR="00BD14A7" w:rsidRPr="000A1BD6">
        <w:rPr>
          <w:rFonts w:ascii="Cambria" w:hAnsi="Cambria" w:cs="Calibri"/>
          <w:sz w:val="22"/>
        </w:rPr>
        <w:t>ure</w:t>
      </w:r>
      <w:r w:rsidR="00536D20" w:rsidRPr="000A1BD6">
        <w:rPr>
          <w:rFonts w:ascii="Cambria" w:hAnsi="Cambria" w:cs="Calibri"/>
          <w:sz w:val="22"/>
        </w:rPr>
        <w:t xml:space="preserve"> </w:t>
      </w:r>
      <w:r w:rsidR="00605DE1" w:rsidRPr="000A1BD6">
        <w:rPr>
          <w:rFonts w:ascii="Cambria" w:hAnsi="Cambria" w:cs="Calibri"/>
          <w:sz w:val="22"/>
        </w:rPr>
        <w:t>1</w:t>
      </w:r>
      <w:r w:rsidR="00605DE1">
        <w:rPr>
          <w:rFonts w:ascii="Cambria" w:hAnsi="Cambria" w:cs="Calibri"/>
          <w:sz w:val="22"/>
        </w:rPr>
        <w:t>C</w:t>
      </w:r>
      <w:r w:rsidR="00536D20" w:rsidRPr="000A1BD6">
        <w:rPr>
          <w:rFonts w:ascii="Cambria" w:hAnsi="Cambria" w:cs="Calibri"/>
          <w:sz w:val="22"/>
        </w:rPr>
        <w:t>)</w:t>
      </w:r>
      <w:r w:rsidRPr="000A1BD6">
        <w:rPr>
          <w:rFonts w:ascii="Cambria" w:hAnsi="Cambria" w:cs="Calibri"/>
          <w:sz w:val="22"/>
        </w:rPr>
        <w:t xml:space="preserve">. </w:t>
      </w:r>
      <w:r w:rsidR="00C32272" w:rsidRPr="000A1BD6">
        <w:rPr>
          <w:rFonts w:ascii="Cambria" w:hAnsi="Cambria" w:cs="Calibri"/>
          <w:sz w:val="22"/>
        </w:rPr>
        <w:t>Given</w:t>
      </w:r>
      <w:r w:rsidRPr="000A1BD6">
        <w:rPr>
          <w:rFonts w:ascii="Cambria" w:hAnsi="Cambria" w:cs="Calibri"/>
          <w:sz w:val="22"/>
        </w:rPr>
        <w:t xml:space="preserve"> the low </w:t>
      </w:r>
      <w:r w:rsidR="00E73E33" w:rsidRPr="000A1BD6">
        <w:rPr>
          <w:rFonts w:ascii="Cambria" w:hAnsi="Cambria" w:cs="Calibri"/>
          <w:sz w:val="22"/>
        </w:rPr>
        <w:t>polymerization</w:t>
      </w:r>
      <w:r w:rsidRPr="000A1BD6">
        <w:rPr>
          <w:rFonts w:ascii="Cambria" w:hAnsi="Cambria" w:cs="Calibri"/>
          <w:sz w:val="22"/>
        </w:rPr>
        <w:t> </w:t>
      </w:r>
      <w:r w:rsidR="00AC2144">
        <w:rPr>
          <w:rFonts w:ascii="Cambria" w:hAnsi="Cambria" w:cs="Calibri"/>
          <w:sz w:val="22"/>
        </w:rPr>
        <w:t>velocity</w:t>
      </w:r>
      <w:r w:rsidRPr="000A1BD6">
        <w:rPr>
          <w:rFonts w:ascii="Cambria" w:hAnsi="Cambria" w:cs="Calibri"/>
          <w:sz w:val="22"/>
        </w:rPr>
        <w:t> of minus ends</w:t>
      </w:r>
      <w:r w:rsidR="00C32272" w:rsidRPr="000A1BD6">
        <w:rPr>
          <w:rFonts w:ascii="Cambria" w:hAnsi="Cambria" w:cs="Calibri"/>
          <w:sz w:val="22"/>
        </w:rPr>
        <w:t xml:space="preserve">, we </w:t>
      </w:r>
      <w:r w:rsidRPr="000A1BD6">
        <w:rPr>
          <w:rFonts w:ascii="Cambria" w:hAnsi="Cambria" w:cs="Calibri"/>
          <w:sz w:val="22"/>
        </w:rPr>
        <w:t xml:space="preserve">very rarely </w:t>
      </w:r>
      <w:r w:rsidR="00C32272" w:rsidRPr="000A1BD6">
        <w:rPr>
          <w:rFonts w:ascii="Cambria" w:hAnsi="Cambria" w:cs="Calibri"/>
          <w:sz w:val="22"/>
        </w:rPr>
        <w:t xml:space="preserve">observed </w:t>
      </w:r>
      <w:r w:rsidRPr="000A1BD6">
        <w:rPr>
          <w:rFonts w:ascii="Cambria" w:hAnsi="Cambria" w:cs="Calibri"/>
          <w:sz w:val="22"/>
        </w:rPr>
        <w:t xml:space="preserve">antiparallel </w:t>
      </w:r>
      <w:r w:rsidR="00B05E3A" w:rsidRPr="000A1BD6">
        <w:rPr>
          <w:rFonts w:ascii="Cambria" w:hAnsi="Cambria" w:cs="Calibri"/>
          <w:sz w:val="22"/>
        </w:rPr>
        <w:t>overlaps</w:t>
      </w:r>
      <w:r w:rsidR="002F087A" w:rsidRPr="000A1BD6">
        <w:rPr>
          <w:rFonts w:ascii="Cambria" w:hAnsi="Cambria" w:cs="Calibri"/>
          <w:sz w:val="22"/>
        </w:rPr>
        <w:t xml:space="preserve"> </w:t>
      </w:r>
      <w:r w:rsidR="00C32272" w:rsidRPr="000A1BD6">
        <w:rPr>
          <w:rFonts w:ascii="Cambria" w:hAnsi="Cambria" w:cs="Calibri"/>
          <w:sz w:val="22"/>
        </w:rPr>
        <w:t>formed</w:t>
      </w:r>
      <w:r w:rsidRPr="000A1BD6">
        <w:rPr>
          <w:rFonts w:ascii="Cambria" w:hAnsi="Cambria" w:cs="Calibri"/>
          <w:sz w:val="22"/>
        </w:rPr>
        <w:t xml:space="preserve"> by two minus ends </w:t>
      </w:r>
      <w:r w:rsidR="002F087A" w:rsidRPr="000A1BD6">
        <w:rPr>
          <w:rFonts w:ascii="Cambria" w:hAnsi="Cambria" w:cs="Calibri"/>
          <w:sz w:val="22"/>
        </w:rPr>
        <w:t>encountering</w:t>
      </w:r>
      <w:r w:rsidRPr="000A1BD6">
        <w:rPr>
          <w:rFonts w:ascii="Cambria" w:hAnsi="Cambria" w:cs="Calibri"/>
          <w:sz w:val="22"/>
        </w:rPr>
        <w:t xml:space="preserve"> each other, and we </w:t>
      </w:r>
      <w:r w:rsidR="002F087A" w:rsidRPr="000A1BD6">
        <w:rPr>
          <w:rFonts w:ascii="Cambria" w:hAnsi="Cambria" w:cs="Calibri"/>
          <w:sz w:val="22"/>
        </w:rPr>
        <w:t>thus could not meaningfully</w:t>
      </w:r>
      <w:r w:rsidRPr="000A1BD6">
        <w:rPr>
          <w:rFonts w:ascii="Cambria" w:hAnsi="Cambria" w:cs="Calibri"/>
          <w:sz w:val="22"/>
        </w:rPr>
        <w:t xml:space="preserve"> quantify the </w:t>
      </w:r>
      <w:r w:rsidR="00C32272" w:rsidRPr="000A1BD6">
        <w:rPr>
          <w:rFonts w:ascii="Cambria" w:hAnsi="Cambria" w:cs="Calibri"/>
          <w:sz w:val="22"/>
        </w:rPr>
        <w:t xml:space="preserve">associated </w:t>
      </w:r>
      <w:r w:rsidRPr="000A1BD6">
        <w:rPr>
          <w:rFonts w:ascii="Cambria" w:hAnsi="Cambria" w:cs="Calibri"/>
          <w:sz w:val="22"/>
        </w:rPr>
        <w:t>lifetime. </w:t>
      </w:r>
      <w:del w:id="15" w:author="Jochen Krattenmacher" w:date="2023-02-28T22:56:00Z">
        <w:r w:rsidR="000355D0" w:rsidDel="00184E2F">
          <w:rPr>
            <w:rFonts w:ascii="Cambria" w:hAnsi="Cambria" w:cs="Calibri"/>
            <w:sz w:val="22"/>
          </w:rPr>
          <w:delText>Combined</w:delText>
        </w:r>
        <w:r w:rsidR="00C32272" w:rsidRPr="000A1BD6" w:rsidDel="00184E2F">
          <w:rPr>
            <w:rFonts w:ascii="Cambria" w:hAnsi="Cambria" w:cs="Calibri"/>
            <w:sz w:val="22"/>
          </w:rPr>
          <w:delText xml:space="preserve">, </w:delText>
        </w:r>
        <w:r w:rsidR="000355D0" w:rsidDel="00184E2F">
          <w:rPr>
            <w:rFonts w:ascii="Cambria" w:hAnsi="Cambria" w:cs="Calibri"/>
            <w:sz w:val="22"/>
          </w:rPr>
          <w:delText xml:space="preserve">these results show that </w:delText>
        </w:r>
        <w:r w:rsidRPr="000A1BD6" w:rsidDel="00184E2F">
          <w:rPr>
            <w:rFonts w:ascii="Cambria" w:hAnsi="Cambria" w:cs="Calibri"/>
            <w:sz w:val="22"/>
          </w:rPr>
          <w:delText xml:space="preserve">Ase1 </w:delText>
        </w:r>
        <w:r w:rsidR="00C32272" w:rsidRPr="000A1BD6" w:rsidDel="00184E2F">
          <w:rPr>
            <w:rFonts w:ascii="Cambria" w:hAnsi="Cambria" w:cs="Calibri"/>
            <w:sz w:val="22"/>
          </w:rPr>
          <w:delText>c</w:delText>
        </w:r>
        <w:r w:rsidR="00624DA5" w:rsidDel="00184E2F">
          <w:rPr>
            <w:rFonts w:ascii="Cambria" w:hAnsi="Cambria" w:cs="Calibri"/>
            <w:sz w:val="22"/>
          </w:rPr>
          <w:delText>an</w:delText>
        </w:r>
        <w:r w:rsidR="00C32272" w:rsidRPr="000A1BD6" w:rsidDel="00184E2F">
          <w:rPr>
            <w:rFonts w:ascii="Cambria" w:hAnsi="Cambria" w:cs="Calibri"/>
            <w:sz w:val="22"/>
          </w:rPr>
          <w:delText xml:space="preserve"> </w:delText>
        </w:r>
        <w:r w:rsidR="00D979D8" w:rsidRPr="000A1BD6" w:rsidDel="00184E2F">
          <w:rPr>
            <w:rFonts w:ascii="Cambria" w:hAnsi="Cambria" w:cs="Calibri"/>
            <w:sz w:val="22"/>
          </w:rPr>
          <w:delText xml:space="preserve">on its own </w:delText>
        </w:r>
        <w:r w:rsidR="00F45999" w:rsidRPr="000A1BD6" w:rsidDel="00184E2F">
          <w:rPr>
            <w:rFonts w:ascii="Cambria" w:hAnsi="Cambria" w:cs="Calibri"/>
            <w:sz w:val="22"/>
          </w:rPr>
          <w:delText xml:space="preserve">selectively </w:delText>
        </w:r>
        <w:r w:rsidR="00C32272" w:rsidRPr="000A1BD6" w:rsidDel="00184E2F">
          <w:rPr>
            <w:rFonts w:ascii="Cambria" w:hAnsi="Cambria" w:cs="Calibri"/>
            <w:sz w:val="22"/>
          </w:rPr>
          <w:delText xml:space="preserve">extend </w:delText>
        </w:r>
        <w:r w:rsidRPr="000A1BD6" w:rsidDel="00184E2F">
          <w:rPr>
            <w:rFonts w:ascii="Cambria" w:hAnsi="Cambria" w:cs="Calibri"/>
            <w:sz w:val="22"/>
          </w:rPr>
          <w:delText>the lifetime of antiparallel</w:delText>
        </w:r>
        <w:r w:rsidR="002F087A" w:rsidRPr="000A1BD6" w:rsidDel="00184E2F">
          <w:rPr>
            <w:rFonts w:ascii="Cambria" w:hAnsi="Cambria" w:cs="Calibri"/>
            <w:sz w:val="22"/>
          </w:rPr>
          <w:delText xml:space="preserve"> </w:delText>
        </w:r>
        <w:r w:rsidR="00D946DD" w:rsidRPr="000A1BD6" w:rsidDel="00184E2F">
          <w:rPr>
            <w:rFonts w:ascii="Cambria" w:hAnsi="Cambria" w:cs="Calibri"/>
            <w:sz w:val="22"/>
          </w:rPr>
          <w:delText>MT</w:delText>
        </w:r>
        <w:r w:rsidR="00C32272" w:rsidRPr="000A1BD6" w:rsidDel="00184E2F">
          <w:rPr>
            <w:rFonts w:ascii="Cambria" w:hAnsi="Cambria" w:cs="Calibri"/>
            <w:sz w:val="22"/>
          </w:rPr>
          <w:delText>s</w:delText>
        </w:r>
        <w:r w:rsidRPr="000A1BD6" w:rsidDel="00184E2F">
          <w:rPr>
            <w:rFonts w:ascii="Cambria" w:hAnsi="Cambria" w:cs="Calibri"/>
            <w:sz w:val="22"/>
          </w:rPr>
          <w:delText>.</w:delText>
        </w:r>
      </w:del>
      <w:ins w:id="16" w:author="Jochen Krattenmacher" w:date="2023-02-28T22:57:00Z">
        <w:r w:rsidR="00E54A88">
          <w:rPr>
            <w:rFonts w:ascii="Cambria" w:hAnsi="Cambria" w:cs="Calibri"/>
            <w:sz w:val="22"/>
          </w:rPr>
          <w:t>The relative stability of</w:t>
        </w:r>
      </w:ins>
      <w:ins w:id="17" w:author="Jochen Krattenmacher" w:date="2023-02-28T22:56:00Z">
        <w:r w:rsidR="001E5554">
          <w:rPr>
            <w:rFonts w:ascii="Cambria" w:hAnsi="Cambria" w:cs="Calibri"/>
            <w:sz w:val="22"/>
          </w:rPr>
          <w:t xml:space="preserve"> antiparallel overlaps </w:t>
        </w:r>
      </w:ins>
      <w:ins w:id="18" w:author="Jochen Krattenmacher" w:date="2023-02-28T22:57:00Z">
        <w:r w:rsidR="00764F00">
          <w:rPr>
            <w:rFonts w:ascii="Cambria" w:hAnsi="Cambria" w:cs="Calibri"/>
            <w:sz w:val="22"/>
          </w:rPr>
          <w:t xml:space="preserve">may at least partly owe to the fact that antiparallel overlaps grow with twice the </w:t>
        </w:r>
      </w:ins>
      <w:ins w:id="19" w:author="Jochen Krattenmacher" w:date="2023-02-28T22:58:00Z">
        <w:r w:rsidR="00764F00">
          <w:rPr>
            <w:rFonts w:ascii="Cambria" w:hAnsi="Cambria" w:cs="Calibri"/>
            <w:sz w:val="22"/>
          </w:rPr>
          <w:t>speed of parallel overlaps (</w:t>
        </w:r>
      </w:ins>
      <w:ins w:id="20" w:author="Jochen Krattenmacher" w:date="2023-02-28T23:00:00Z">
        <w:r w:rsidR="006B1597">
          <w:rPr>
            <w:rFonts w:ascii="Cambria" w:hAnsi="Cambria" w:cs="Calibri"/>
            <w:sz w:val="22"/>
          </w:rPr>
          <w:t xml:space="preserve">since </w:t>
        </w:r>
      </w:ins>
      <w:ins w:id="21" w:author="Jochen Krattenmacher" w:date="2023-02-28T22:58:00Z">
        <w:r w:rsidR="00764F00">
          <w:rPr>
            <w:rFonts w:ascii="Cambria" w:hAnsi="Cambria" w:cs="Calibri"/>
            <w:sz w:val="22"/>
          </w:rPr>
          <w:t xml:space="preserve">both MTs </w:t>
        </w:r>
      </w:ins>
      <w:ins w:id="22" w:author="Jochen Krattenmacher" w:date="2023-02-28T23:00:00Z">
        <w:r w:rsidR="006B1597">
          <w:rPr>
            <w:rFonts w:ascii="Cambria" w:hAnsi="Cambria" w:cs="Calibri"/>
            <w:sz w:val="22"/>
          </w:rPr>
          <w:t>polymerize</w:t>
        </w:r>
      </w:ins>
      <w:ins w:id="23" w:author="Jochen Krattenmacher" w:date="2023-02-28T22:58:00Z">
        <w:r w:rsidR="00764F00">
          <w:rPr>
            <w:rFonts w:ascii="Cambria" w:hAnsi="Cambria" w:cs="Calibri"/>
            <w:sz w:val="22"/>
          </w:rPr>
          <w:t xml:space="preserve"> in opposite directions); hence, there is more opportunities for </w:t>
        </w:r>
      </w:ins>
      <w:ins w:id="24" w:author="Jochen Krattenmacher" w:date="2023-02-28T22:59:00Z">
        <w:r w:rsidR="006B1597">
          <w:rPr>
            <w:rFonts w:ascii="Cambria" w:hAnsi="Cambria" w:cs="Calibri"/>
            <w:sz w:val="22"/>
          </w:rPr>
          <w:t>rescues to</w:t>
        </w:r>
      </w:ins>
      <w:ins w:id="25" w:author="Jochen Krattenmacher" w:date="2023-02-28T22:58:00Z">
        <w:r w:rsidR="00764F00">
          <w:rPr>
            <w:rFonts w:ascii="Cambria" w:hAnsi="Cambria" w:cs="Calibri"/>
            <w:sz w:val="22"/>
          </w:rPr>
          <w:t xml:space="preserve"> occur during </w:t>
        </w:r>
      </w:ins>
      <w:ins w:id="26" w:author="Jochen Krattenmacher" w:date="2023-02-28T22:59:00Z">
        <w:r w:rsidR="006B1597">
          <w:rPr>
            <w:rFonts w:ascii="Cambria" w:hAnsi="Cambria" w:cs="Calibri"/>
            <w:sz w:val="22"/>
          </w:rPr>
          <w:t>depolymerization</w:t>
        </w:r>
      </w:ins>
      <w:ins w:id="27" w:author="Jochen Krattenmacher" w:date="2023-02-28T22:58:00Z">
        <w:r w:rsidR="00764F00">
          <w:rPr>
            <w:rFonts w:ascii="Cambria" w:hAnsi="Cambria" w:cs="Calibri"/>
            <w:sz w:val="22"/>
          </w:rPr>
          <w:t xml:space="preserve">. However, </w:t>
        </w:r>
        <w:r w:rsidR="003B0333">
          <w:rPr>
            <w:rFonts w:ascii="Cambria" w:hAnsi="Cambria" w:cs="Calibri"/>
            <w:sz w:val="22"/>
          </w:rPr>
          <w:t>our</w:t>
        </w:r>
      </w:ins>
      <w:ins w:id="28" w:author="Jochen Krattenmacher" w:date="2023-02-28T22:59:00Z">
        <w:r w:rsidR="003B0333">
          <w:rPr>
            <w:rFonts w:ascii="Cambria" w:hAnsi="Cambria" w:cs="Calibri"/>
            <w:sz w:val="22"/>
          </w:rPr>
          <w:t xml:space="preserve"> kymographs suggested that </w:t>
        </w:r>
      </w:ins>
      <w:ins w:id="29" w:author="Jochen Krattenmacher" w:date="2023-02-28T23:01:00Z">
        <w:r w:rsidR="004B5829">
          <w:rPr>
            <w:rFonts w:ascii="Cambria" w:hAnsi="Cambria" w:cs="Calibri"/>
            <w:sz w:val="22"/>
          </w:rPr>
          <w:t>microtubule dynamics</w:t>
        </w:r>
      </w:ins>
      <w:ins w:id="30" w:author="Jochen Krattenmacher" w:date="2023-02-28T23:00:00Z">
        <w:r w:rsidR="00B35E45">
          <w:rPr>
            <w:rFonts w:ascii="Cambria" w:hAnsi="Cambria" w:cs="Calibri"/>
            <w:sz w:val="22"/>
          </w:rPr>
          <w:t xml:space="preserve"> </w:t>
        </w:r>
      </w:ins>
      <w:ins w:id="31" w:author="Jochen Krattenmacher" w:date="2023-02-28T23:01:00Z">
        <w:r w:rsidR="00B35E45">
          <w:rPr>
            <w:rFonts w:ascii="Cambria" w:hAnsi="Cambria" w:cs="Calibri"/>
            <w:sz w:val="22"/>
          </w:rPr>
          <w:t xml:space="preserve">may </w:t>
        </w:r>
        <w:r w:rsidR="004B5829">
          <w:rPr>
            <w:rFonts w:ascii="Cambria" w:hAnsi="Cambria" w:cs="Calibri"/>
            <w:sz w:val="22"/>
          </w:rPr>
          <w:t>also</w:t>
        </w:r>
        <w:r w:rsidR="00B35E45">
          <w:rPr>
            <w:rFonts w:ascii="Cambria" w:hAnsi="Cambria" w:cs="Calibri"/>
            <w:sz w:val="22"/>
          </w:rPr>
          <w:t xml:space="preserve"> </w:t>
        </w:r>
        <w:r w:rsidR="004B5829">
          <w:rPr>
            <w:rFonts w:ascii="Cambria" w:hAnsi="Cambria" w:cs="Calibri"/>
            <w:sz w:val="22"/>
          </w:rPr>
          <w:t>be different</w:t>
        </w:r>
        <w:r w:rsidR="00B35E45">
          <w:rPr>
            <w:rFonts w:ascii="Cambria" w:hAnsi="Cambria" w:cs="Calibri"/>
            <w:sz w:val="22"/>
          </w:rPr>
          <w:t xml:space="preserve"> for</w:t>
        </w:r>
      </w:ins>
      <w:ins w:id="32" w:author="Jochen Krattenmacher" w:date="2023-02-28T22:59:00Z">
        <w:r w:rsidR="003B0333">
          <w:rPr>
            <w:rFonts w:ascii="Cambria" w:hAnsi="Cambria" w:cs="Calibri"/>
            <w:sz w:val="22"/>
          </w:rPr>
          <w:t xml:space="preserve"> antiparallel overlaps</w:t>
        </w:r>
      </w:ins>
      <w:ins w:id="33" w:author="Jochen Krattenmacher" w:date="2023-03-22T19:06:00Z">
        <w:r w:rsidR="00812097">
          <w:rPr>
            <w:rFonts w:ascii="Cambria" w:hAnsi="Cambria" w:cs="Calibri"/>
            <w:sz w:val="22"/>
          </w:rPr>
          <w:t xml:space="preserve"> (Figure 1</w:t>
        </w:r>
        <w:proofErr w:type="gramStart"/>
        <w:r w:rsidR="00812097">
          <w:rPr>
            <w:rFonts w:ascii="Cambria" w:hAnsi="Cambria" w:cs="Calibri"/>
            <w:sz w:val="22"/>
          </w:rPr>
          <w:t>A,B</w:t>
        </w:r>
        <w:proofErr w:type="gramEnd"/>
        <w:r w:rsidR="00812097">
          <w:rPr>
            <w:rFonts w:ascii="Cambria" w:hAnsi="Cambria" w:cs="Calibri"/>
            <w:sz w:val="22"/>
          </w:rPr>
          <w:t>,</w:t>
        </w:r>
      </w:ins>
      <w:ins w:id="34" w:author="Jochen Krattenmacher" w:date="2023-03-22T19:07:00Z">
        <w:r w:rsidR="00812097">
          <w:rPr>
            <w:rFonts w:ascii="Cambria" w:hAnsi="Cambria" w:cs="Calibri"/>
            <w:sz w:val="22"/>
          </w:rPr>
          <w:t xml:space="preserve"> Figure S1C</w:t>
        </w:r>
      </w:ins>
      <w:ins w:id="35" w:author="Jochen Krattenmacher" w:date="2023-03-22T19:06:00Z">
        <w:r w:rsidR="00812097">
          <w:rPr>
            <w:rFonts w:ascii="Cambria" w:hAnsi="Cambria" w:cs="Calibri"/>
            <w:sz w:val="22"/>
          </w:rPr>
          <w:t>)</w:t>
        </w:r>
      </w:ins>
      <w:ins w:id="36" w:author="Jochen Krattenmacher" w:date="2023-02-28T23:01:00Z">
        <w:r w:rsidR="004B5829">
          <w:rPr>
            <w:rFonts w:ascii="Cambria" w:hAnsi="Cambria" w:cs="Calibri"/>
            <w:sz w:val="22"/>
          </w:rPr>
          <w:t>,</w:t>
        </w:r>
      </w:ins>
      <w:ins w:id="37" w:author="Jochen Krattenmacher" w:date="2023-02-28T22:59:00Z">
        <w:r w:rsidR="003B0333">
          <w:rPr>
            <w:rFonts w:ascii="Cambria" w:hAnsi="Cambria" w:cs="Calibri"/>
            <w:sz w:val="22"/>
          </w:rPr>
          <w:t xml:space="preserve"> and we set out to </w:t>
        </w:r>
      </w:ins>
      <w:ins w:id="38" w:author="Jochen Krattenmacher" w:date="2023-02-28T23:01:00Z">
        <w:r w:rsidR="004B5829">
          <w:rPr>
            <w:rFonts w:ascii="Cambria" w:hAnsi="Cambria" w:cs="Calibri"/>
            <w:sz w:val="22"/>
          </w:rPr>
          <w:t>quantify</w:t>
        </w:r>
      </w:ins>
      <w:ins w:id="39" w:author="Jochen Krattenmacher" w:date="2023-02-28T22:59:00Z">
        <w:r w:rsidR="003B0333">
          <w:rPr>
            <w:rFonts w:ascii="Cambria" w:hAnsi="Cambria" w:cs="Calibri"/>
            <w:sz w:val="22"/>
          </w:rPr>
          <w:t xml:space="preserve"> this issue next.</w:t>
        </w:r>
      </w:ins>
    </w:p>
    <w:p w14:paraId="5397009D" w14:textId="320043D1" w:rsidR="002F2922" w:rsidRPr="000A1BD6" w:rsidRDefault="00941A04" w:rsidP="002F2922">
      <w:pPr>
        <w:jc w:val="center"/>
        <w:rPr>
          <w:rFonts w:ascii="Cambria" w:hAnsi="Cambria"/>
          <w:sz w:val="22"/>
        </w:rPr>
      </w:pPr>
      <w:r>
        <w:rPr>
          <w:rFonts w:ascii="Cambria" w:hAnsi="Cambria"/>
          <w:noProof/>
          <w:sz w:val="22"/>
        </w:rPr>
        <w:drawing>
          <wp:inline distT="0" distB="0" distL="0" distR="0" wp14:anchorId="4F367068" wp14:editId="7878FB58">
            <wp:extent cx="4102166" cy="5550195"/>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8921" cy="5654044"/>
                    </a:xfrm>
                    <a:prstGeom prst="rect">
                      <a:avLst/>
                    </a:prstGeom>
                  </pic:spPr>
                </pic:pic>
              </a:graphicData>
            </a:graphic>
          </wp:inline>
        </w:drawing>
      </w:r>
    </w:p>
    <w:p w14:paraId="7F500091" w14:textId="299B0C04" w:rsidR="00BC1E06" w:rsidRPr="00941A04" w:rsidRDefault="00BC1E06" w:rsidP="00BC1E06">
      <w:pPr>
        <w:jc w:val="both"/>
        <w:rPr>
          <w:rFonts w:ascii="Cambria" w:hAnsi="Cambria" w:cs="Calibri"/>
          <w:sz w:val="21"/>
          <w:szCs w:val="21"/>
        </w:rPr>
      </w:pPr>
      <w:r w:rsidRPr="00941A04">
        <w:rPr>
          <w:rFonts w:ascii="Cambria" w:hAnsi="Cambria" w:cs="Calibri"/>
          <w:b/>
          <w:bCs/>
          <w:sz w:val="21"/>
          <w:szCs w:val="21"/>
        </w:rPr>
        <w:t xml:space="preserve">Figure 1. Ase1 selectively promotes persisting antiparallel </w:t>
      </w:r>
      <w:r w:rsidR="00D946DD" w:rsidRPr="00941A04">
        <w:rPr>
          <w:rFonts w:ascii="Cambria" w:hAnsi="Cambria" w:cs="Calibri"/>
          <w:b/>
          <w:bCs/>
          <w:sz w:val="21"/>
          <w:szCs w:val="21"/>
        </w:rPr>
        <w:t>MT</w:t>
      </w:r>
      <w:r w:rsidRPr="00941A04">
        <w:rPr>
          <w:rFonts w:ascii="Cambria" w:hAnsi="Cambria" w:cs="Calibri"/>
          <w:b/>
          <w:bCs/>
          <w:sz w:val="21"/>
          <w:szCs w:val="21"/>
        </w:rPr>
        <w:t xml:space="preserve"> overlaps.</w:t>
      </w:r>
      <w:r w:rsidRPr="00941A04">
        <w:rPr>
          <w:rFonts w:ascii="Cambria" w:hAnsi="Cambria" w:cs="Calibri"/>
          <w:sz w:val="21"/>
          <w:szCs w:val="21"/>
        </w:rPr>
        <w:t> </w:t>
      </w:r>
    </w:p>
    <w:p w14:paraId="5870603B" w14:textId="03989198" w:rsidR="0022503B" w:rsidRPr="00941A04" w:rsidRDefault="00BC1E06" w:rsidP="00941A04">
      <w:pPr>
        <w:jc w:val="both"/>
        <w:rPr>
          <w:rFonts w:ascii="Cambria" w:hAnsi="Cambria" w:cs="Calibri"/>
          <w:b/>
          <w:bCs/>
          <w:sz w:val="21"/>
          <w:szCs w:val="21"/>
        </w:rPr>
      </w:pPr>
      <w:r w:rsidRPr="00941A04">
        <w:rPr>
          <w:rFonts w:ascii="Cambria" w:hAnsi="Cambria" w:cs="Calibri"/>
          <w:b/>
          <w:bCs/>
          <w:sz w:val="21"/>
          <w:szCs w:val="21"/>
        </w:rPr>
        <w:lastRenderedPageBreak/>
        <w:t>A </w:t>
      </w:r>
      <w:r w:rsidRPr="00941A04">
        <w:rPr>
          <w:rFonts w:ascii="Cambria" w:hAnsi="Cambria" w:cs="Calibri"/>
          <w:sz w:val="21"/>
          <w:szCs w:val="21"/>
        </w:rPr>
        <w:t xml:space="preserve">Kymographs of two </w:t>
      </w:r>
      <w:r w:rsidR="00D946DD" w:rsidRPr="00941A04">
        <w:rPr>
          <w:rFonts w:ascii="Cambria" w:hAnsi="Cambria" w:cs="Calibri"/>
          <w:sz w:val="21"/>
          <w:szCs w:val="21"/>
        </w:rPr>
        <w:t>MT</w:t>
      </w:r>
      <w:r w:rsidRPr="00941A04">
        <w:rPr>
          <w:rFonts w:ascii="Cambria" w:hAnsi="Cambria" w:cs="Calibri"/>
          <w:sz w:val="21"/>
          <w:szCs w:val="21"/>
        </w:rPr>
        <w:t xml:space="preserve">s </w:t>
      </w:r>
      <w:r w:rsidR="00E73E33" w:rsidRPr="00941A04">
        <w:rPr>
          <w:rFonts w:ascii="Cambria" w:hAnsi="Cambria" w:cs="Calibri"/>
          <w:sz w:val="21"/>
          <w:szCs w:val="21"/>
        </w:rPr>
        <w:t>polymerizing</w:t>
      </w:r>
      <w:r w:rsidRPr="00941A04">
        <w:rPr>
          <w:rFonts w:ascii="Cambria" w:hAnsi="Cambria" w:cs="Calibri"/>
          <w:sz w:val="21"/>
          <w:szCs w:val="21"/>
        </w:rPr>
        <w:t xml:space="preserve"> </w:t>
      </w:r>
      <w:r w:rsidR="00630EF1" w:rsidRPr="00941A04">
        <w:rPr>
          <w:rFonts w:ascii="Cambria" w:hAnsi="Cambria" w:cs="Calibri"/>
          <w:sz w:val="21"/>
          <w:szCs w:val="21"/>
        </w:rPr>
        <w:t>towards</w:t>
      </w:r>
      <w:r w:rsidRPr="00941A04">
        <w:rPr>
          <w:rFonts w:ascii="Cambria" w:hAnsi="Cambria" w:cs="Calibri"/>
          <w:sz w:val="21"/>
          <w:szCs w:val="21"/>
        </w:rPr>
        <w:t xml:space="preserve"> each other in the presence of 42nM (respectively 420 </w:t>
      </w:r>
      <w:proofErr w:type="spellStart"/>
      <w:r w:rsidRPr="00941A04">
        <w:rPr>
          <w:rFonts w:ascii="Cambria" w:hAnsi="Cambria" w:cs="Calibri"/>
          <w:sz w:val="21"/>
          <w:szCs w:val="21"/>
        </w:rPr>
        <w:t>nM</w:t>
      </w:r>
      <w:proofErr w:type="spellEnd"/>
      <w:r w:rsidRPr="00941A04">
        <w:rPr>
          <w:rFonts w:ascii="Cambria" w:hAnsi="Cambria" w:cs="Calibri"/>
          <w:sz w:val="21"/>
          <w:szCs w:val="21"/>
        </w:rPr>
        <w:t>) Ase1</w:t>
      </w:r>
      <w:r w:rsidR="00377297" w:rsidRPr="00941A04">
        <w:rPr>
          <w:rFonts w:ascii="Cambria" w:hAnsi="Cambria" w:cs="Calibri"/>
          <w:sz w:val="21"/>
          <w:szCs w:val="21"/>
        </w:rPr>
        <w:t>-mNeonGreen</w:t>
      </w:r>
      <w:r w:rsidRPr="00941A04">
        <w:rPr>
          <w:rFonts w:ascii="Cambria" w:hAnsi="Cambria" w:cs="Calibri"/>
          <w:sz w:val="21"/>
          <w:szCs w:val="21"/>
        </w:rPr>
        <w:t xml:space="preserve">, subsequently forming a persisting region of antiparallel </w:t>
      </w:r>
      <w:r w:rsidR="00D946DD" w:rsidRPr="00941A04">
        <w:rPr>
          <w:rFonts w:ascii="Cambria" w:hAnsi="Cambria" w:cs="Calibri"/>
          <w:sz w:val="21"/>
          <w:szCs w:val="21"/>
        </w:rPr>
        <w:t>MT</w:t>
      </w:r>
      <w:r w:rsidRPr="00941A04">
        <w:rPr>
          <w:rFonts w:ascii="Cambria" w:hAnsi="Cambria" w:cs="Calibri"/>
          <w:sz w:val="21"/>
          <w:szCs w:val="21"/>
        </w:rPr>
        <w:t xml:space="preserve"> overlap. In sketches, dynamic extensions with GDP lattices are </w:t>
      </w:r>
      <w:r w:rsidR="0032010D" w:rsidRPr="00941A04">
        <w:rPr>
          <w:rFonts w:ascii="Cambria" w:hAnsi="Cambria" w:cs="Calibri"/>
          <w:sz w:val="21"/>
          <w:szCs w:val="21"/>
        </w:rPr>
        <w:t>grey</w:t>
      </w:r>
      <w:r w:rsidRPr="00941A04">
        <w:rPr>
          <w:rFonts w:ascii="Cambria" w:hAnsi="Cambria" w:cs="Calibri"/>
          <w:sz w:val="21"/>
          <w:szCs w:val="21"/>
        </w:rPr>
        <w:t xml:space="preserve">, and stabilized GMPCPP seeds are </w:t>
      </w:r>
      <w:r w:rsidR="0032010D" w:rsidRPr="00941A04">
        <w:rPr>
          <w:rFonts w:ascii="Cambria" w:hAnsi="Cambria" w:cs="Calibri"/>
          <w:sz w:val="21"/>
          <w:szCs w:val="21"/>
        </w:rPr>
        <w:t>white</w:t>
      </w:r>
      <w:r w:rsidRPr="00941A04">
        <w:rPr>
          <w:rFonts w:ascii="Cambria" w:hAnsi="Cambria" w:cs="Calibri"/>
          <w:sz w:val="21"/>
          <w:szCs w:val="21"/>
        </w:rPr>
        <w:t xml:space="preserve">. The teal bars next to kymographs indicate the presence of regions of overlap (we only counted regions where the two partaking </w:t>
      </w:r>
      <w:r w:rsidR="00D946DD" w:rsidRPr="00941A04">
        <w:rPr>
          <w:rFonts w:ascii="Cambria" w:hAnsi="Cambria" w:cs="Calibri"/>
          <w:sz w:val="21"/>
          <w:szCs w:val="21"/>
        </w:rPr>
        <w:t>MT</w:t>
      </w:r>
      <w:r w:rsidRPr="00941A04">
        <w:rPr>
          <w:rFonts w:ascii="Cambria" w:hAnsi="Cambria" w:cs="Calibri"/>
          <w:sz w:val="21"/>
          <w:szCs w:val="21"/>
        </w:rPr>
        <w:t xml:space="preserve"> regions are constituted by GDP-tubulin, i.e., a seed stabilized by GMPCPP did not count). The pink bars indicate a termination of the overlap</w:t>
      </w:r>
      <w:r w:rsidR="00630EF1" w:rsidRPr="00941A04">
        <w:rPr>
          <w:rFonts w:ascii="Cambria" w:hAnsi="Cambria" w:cs="Calibri"/>
          <w:sz w:val="21"/>
          <w:szCs w:val="21"/>
        </w:rPr>
        <w:t>ping period</w:t>
      </w:r>
      <w:r w:rsidRPr="00941A04">
        <w:rPr>
          <w:rFonts w:ascii="Cambria" w:hAnsi="Cambria" w:cs="Calibri"/>
          <w:sz w:val="21"/>
          <w:szCs w:val="21"/>
        </w:rPr>
        <w:t>, as evaluated for </w:t>
      </w:r>
      <w:r w:rsidR="00605DE1" w:rsidRPr="00941A04">
        <w:rPr>
          <w:rFonts w:ascii="Cambria" w:hAnsi="Cambria" w:cs="Calibri"/>
          <w:sz w:val="21"/>
          <w:szCs w:val="21"/>
        </w:rPr>
        <w:t>D</w:t>
      </w:r>
      <w:r w:rsidRPr="00941A04">
        <w:rPr>
          <w:rFonts w:ascii="Cambria" w:hAnsi="Cambria" w:cs="Calibri"/>
          <w:sz w:val="21"/>
          <w:szCs w:val="21"/>
        </w:rPr>
        <w:t>. </w:t>
      </w:r>
      <w:r w:rsidR="0032010D" w:rsidRPr="00941A04">
        <w:rPr>
          <w:rFonts w:ascii="Cambria" w:hAnsi="Cambria" w:cs="Calibri"/>
          <w:b/>
          <w:bCs/>
          <w:sz w:val="21"/>
          <w:szCs w:val="21"/>
        </w:rPr>
        <w:t>B</w:t>
      </w:r>
      <w:r w:rsidRPr="00941A04">
        <w:rPr>
          <w:rFonts w:ascii="Cambria" w:hAnsi="Cambria" w:cs="Calibri"/>
          <w:b/>
          <w:bCs/>
          <w:sz w:val="21"/>
          <w:szCs w:val="21"/>
        </w:rPr>
        <w:t> </w:t>
      </w:r>
      <w:r w:rsidRPr="00941A04">
        <w:rPr>
          <w:rFonts w:ascii="Cambria" w:hAnsi="Cambria" w:cs="Calibri"/>
          <w:sz w:val="21"/>
          <w:szCs w:val="21"/>
        </w:rPr>
        <w:t xml:space="preserve">Kymographs of two </w:t>
      </w:r>
      <w:r w:rsidR="00D946DD" w:rsidRPr="00941A04">
        <w:rPr>
          <w:rFonts w:ascii="Cambria" w:hAnsi="Cambria" w:cs="Calibri"/>
          <w:sz w:val="21"/>
          <w:szCs w:val="21"/>
        </w:rPr>
        <w:t>MT</w:t>
      </w:r>
      <w:r w:rsidRPr="00941A04">
        <w:rPr>
          <w:rFonts w:ascii="Cambria" w:hAnsi="Cambria" w:cs="Calibri"/>
          <w:sz w:val="21"/>
          <w:szCs w:val="21"/>
        </w:rPr>
        <w:t xml:space="preserve">s </w:t>
      </w:r>
      <w:r w:rsidR="00E73E33" w:rsidRPr="00941A04">
        <w:rPr>
          <w:rFonts w:ascii="Cambria" w:hAnsi="Cambria" w:cs="Calibri"/>
          <w:sz w:val="21"/>
          <w:szCs w:val="21"/>
        </w:rPr>
        <w:t>polymerizing</w:t>
      </w:r>
      <w:r w:rsidRPr="00941A04">
        <w:rPr>
          <w:rFonts w:ascii="Cambria" w:hAnsi="Cambria" w:cs="Calibri"/>
          <w:sz w:val="21"/>
          <w:szCs w:val="21"/>
        </w:rPr>
        <w:t xml:space="preserve"> in a parallel configuration in the presence of 42nM (respectively 420 </w:t>
      </w:r>
      <w:proofErr w:type="spellStart"/>
      <w:r w:rsidRPr="00941A04">
        <w:rPr>
          <w:rFonts w:ascii="Cambria" w:hAnsi="Cambria" w:cs="Calibri"/>
          <w:sz w:val="21"/>
          <w:szCs w:val="21"/>
        </w:rPr>
        <w:t>nM</w:t>
      </w:r>
      <w:proofErr w:type="spellEnd"/>
      <w:r w:rsidRPr="00941A04">
        <w:rPr>
          <w:rFonts w:ascii="Cambria" w:hAnsi="Cambria" w:cs="Calibri"/>
          <w:sz w:val="21"/>
          <w:szCs w:val="21"/>
        </w:rPr>
        <w:t>) Ase1</w:t>
      </w:r>
      <w:r w:rsidR="00377297" w:rsidRPr="00941A04">
        <w:rPr>
          <w:rFonts w:ascii="Cambria" w:hAnsi="Cambria" w:cs="Calibri"/>
          <w:sz w:val="21"/>
          <w:szCs w:val="21"/>
        </w:rPr>
        <w:t>-mNeonGreen</w:t>
      </w:r>
      <w:r w:rsidRPr="00941A04">
        <w:rPr>
          <w:rFonts w:ascii="Cambria" w:hAnsi="Cambria" w:cs="Calibri"/>
          <w:sz w:val="21"/>
          <w:szCs w:val="21"/>
        </w:rPr>
        <w:t>, sometimes forming a region of overlap. </w:t>
      </w:r>
      <w:r w:rsidR="00850169" w:rsidRPr="00941A04">
        <w:rPr>
          <w:rFonts w:ascii="Cambria" w:hAnsi="Cambria" w:cs="Calibri"/>
          <w:b/>
          <w:bCs/>
          <w:sz w:val="21"/>
          <w:szCs w:val="21"/>
        </w:rPr>
        <w:t>C</w:t>
      </w:r>
      <w:r w:rsidRPr="00941A04">
        <w:rPr>
          <w:rFonts w:ascii="Cambria" w:hAnsi="Cambria" w:cs="Calibri"/>
          <w:b/>
          <w:bCs/>
          <w:sz w:val="21"/>
          <w:szCs w:val="21"/>
        </w:rPr>
        <w:t> </w:t>
      </w:r>
      <w:r w:rsidR="0032010D" w:rsidRPr="00941A04">
        <w:rPr>
          <w:rFonts w:ascii="Cambria" w:hAnsi="Cambria" w:cs="Calibri"/>
          <w:sz w:val="21"/>
          <w:szCs w:val="21"/>
        </w:rPr>
        <w:t>S</w:t>
      </w:r>
      <w:r w:rsidR="001450A2" w:rsidRPr="00941A04">
        <w:rPr>
          <w:rFonts w:ascii="Cambria" w:hAnsi="Cambria" w:cs="Calibri"/>
          <w:sz w:val="21"/>
          <w:szCs w:val="21"/>
        </w:rPr>
        <w:t xml:space="preserve">urvival </w:t>
      </w:r>
      <w:r w:rsidR="0032010D" w:rsidRPr="00941A04">
        <w:rPr>
          <w:rFonts w:ascii="Cambria" w:hAnsi="Cambria" w:cs="Calibri"/>
          <w:sz w:val="21"/>
          <w:szCs w:val="21"/>
        </w:rPr>
        <w:t xml:space="preserve">probability </w:t>
      </w:r>
      <w:r w:rsidR="001450A2" w:rsidRPr="00941A04">
        <w:rPr>
          <w:rFonts w:ascii="Cambria" w:hAnsi="Cambria" w:cs="Calibri"/>
          <w:sz w:val="21"/>
          <w:szCs w:val="21"/>
        </w:rPr>
        <w:t>of</w:t>
      </w:r>
      <w:r w:rsidRPr="00941A04">
        <w:rPr>
          <w:rFonts w:ascii="Cambria" w:hAnsi="Cambria" w:cs="Calibri"/>
          <w:sz w:val="21"/>
          <w:szCs w:val="21"/>
        </w:rPr>
        <w:t xml:space="preserve"> antiparallel </w:t>
      </w:r>
      <w:r w:rsidR="001450A2" w:rsidRPr="00941A04">
        <w:rPr>
          <w:rFonts w:ascii="Cambria" w:hAnsi="Cambria" w:cs="Calibri"/>
          <w:sz w:val="21"/>
          <w:szCs w:val="21"/>
        </w:rPr>
        <w:t>and</w:t>
      </w:r>
      <w:r w:rsidRPr="00941A04">
        <w:rPr>
          <w:rFonts w:ascii="Cambria" w:hAnsi="Cambria" w:cs="Calibri"/>
          <w:sz w:val="21"/>
          <w:szCs w:val="21"/>
        </w:rPr>
        <w:t xml:space="preserve"> parallel </w:t>
      </w:r>
      <w:r w:rsidR="001450A2" w:rsidRPr="00941A04">
        <w:rPr>
          <w:rFonts w:ascii="Cambria" w:hAnsi="Cambria" w:cs="Calibri"/>
          <w:sz w:val="21"/>
          <w:szCs w:val="21"/>
        </w:rPr>
        <w:t xml:space="preserve">overlaps, </w:t>
      </w:r>
      <w:r w:rsidR="00806473" w:rsidRPr="00941A04">
        <w:rPr>
          <w:rFonts w:ascii="Cambria" w:hAnsi="Cambria" w:cs="Calibri"/>
          <w:sz w:val="21"/>
          <w:szCs w:val="21"/>
        </w:rPr>
        <w:t>showing the probability that an overlap formed by two dynamic MT extensions persists at a given time after its formation (Methods)</w:t>
      </w:r>
      <w:r w:rsidRPr="00941A04">
        <w:rPr>
          <w:rFonts w:ascii="Cambria" w:hAnsi="Cambria" w:cs="Calibri"/>
          <w:sz w:val="21"/>
          <w:szCs w:val="21"/>
        </w:rPr>
        <w:t xml:space="preserve">. Semitransparent </w:t>
      </w:r>
      <w:r w:rsidR="00F03D82" w:rsidRPr="00941A04">
        <w:rPr>
          <w:rFonts w:ascii="Cambria" w:hAnsi="Cambria" w:cs="Calibri"/>
          <w:sz w:val="21"/>
          <w:szCs w:val="21"/>
        </w:rPr>
        <w:t>regions</w:t>
      </w:r>
      <w:r w:rsidRPr="00941A04">
        <w:rPr>
          <w:rFonts w:ascii="Cambria" w:hAnsi="Cambria" w:cs="Calibri"/>
          <w:sz w:val="21"/>
          <w:szCs w:val="21"/>
        </w:rPr>
        <w:t xml:space="preserve"> indicate 95% lower and upper confidence bounds. </w:t>
      </w:r>
      <w:r w:rsidR="00850169" w:rsidRPr="00941A04">
        <w:rPr>
          <w:rFonts w:ascii="Cambria" w:hAnsi="Cambria" w:cs="Calibri"/>
          <w:b/>
          <w:bCs/>
          <w:sz w:val="21"/>
          <w:szCs w:val="21"/>
        </w:rPr>
        <w:t>D</w:t>
      </w:r>
      <w:r w:rsidRPr="00941A04">
        <w:rPr>
          <w:rFonts w:ascii="Cambria" w:hAnsi="Cambria" w:cs="Calibri"/>
          <w:b/>
          <w:bCs/>
          <w:sz w:val="21"/>
          <w:szCs w:val="21"/>
        </w:rPr>
        <w:t> </w:t>
      </w:r>
      <w:r w:rsidRPr="00941A04">
        <w:rPr>
          <w:rFonts w:ascii="Cambria" w:hAnsi="Cambria" w:cs="Calibri"/>
          <w:sz w:val="21"/>
          <w:szCs w:val="21"/>
        </w:rPr>
        <w:t>Quantification of the density of Ase1</w:t>
      </w:r>
      <w:r w:rsidR="00377297" w:rsidRPr="00941A04">
        <w:rPr>
          <w:rFonts w:ascii="Cambria" w:hAnsi="Cambria" w:cs="Calibri"/>
          <w:sz w:val="21"/>
          <w:szCs w:val="21"/>
        </w:rPr>
        <w:t>-mNeonGreen</w:t>
      </w:r>
      <w:r w:rsidRPr="00941A04">
        <w:rPr>
          <w:rFonts w:ascii="Cambria" w:hAnsi="Cambria" w:cs="Calibri"/>
          <w:sz w:val="21"/>
          <w:szCs w:val="21"/>
        </w:rPr>
        <w:t xml:space="preserve"> </w:t>
      </w:r>
      <w:r w:rsidR="0032010D" w:rsidRPr="00941A04">
        <w:rPr>
          <w:rFonts w:ascii="Cambria" w:hAnsi="Cambria" w:cs="Calibri"/>
          <w:sz w:val="21"/>
          <w:szCs w:val="21"/>
        </w:rPr>
        <w:t>i</w:t>
      </w:r>
      <w:r w:rsidRPr="00941A04">
        <w:rPr>
          <w:rFonts w:ascii="Cambria" w:hAnsi="Cambria" w:cs="Calibri"/>
          <w:sz w:val="21"/>
          <w:szCs w:val="21"/>
        </w:rPr>
        <w:t xml:space="preserve">n </w:t>
      </w:r>
      <w:r w:rsidR="0032010D" w:rsidRPr="00941A04">
        <w:rPr>
          <w:rFonts w:ascii="Cambria" w:hAnsi="Cambria" w:cs="Calibri"/>
          <w:sz w:val="21"/>
          <w:szCs w:val="21"/>
        </w:rPr>
        <w:t>(anti)parallel overlaps</w:t>
      </w:r>
      <w:r w:rsidRPr="00941A04">
        <w:rPr>
          <w:rFonts w:ascii="Cambria" w:hAnsi="Cambria" w:cs="Calibri"/>
          <w:sz w:val="21"/>
          <w:szCs w:val="21"/>
        </w:rPr>
        <w:t xml:space="preserve"> (Methods)</w:t>
      </w:r>
      <w:r w:rsidR="00351AA3" w:rsidRPr="00941A04">
        <w:rPr>
          <w:rFonts w:ascii="Cambria" w:hAnsi="Cambria" w:cs="Calibri"/>
          <w:sz w:val="21"/>
          <w:szCs w:val="21"/>
        </w:rPr>
        <w:t xml:space="preserve">, </w:t>
      </w:r>
      <w:r w:rsidR="0032010D" w:rsidRPr="00941A04">
        <w:rPr>
          <w:rFonts w:ascii="Cambria" w:hAnsi="Cambria" w:cs="Calibri"/>
          <w:sz w:val="21"/>
          <w:szCs w:val="21"/>
        </w:rPr>
        <w:t xml:space="preserve">normalized </w:t>
      </w:r>
      <w:r w:rsidR="00351AA3" w:rsidRPr="00941A04">
        <w:rPr>
          <w:rFonts w:ascii="Cambria" w:hAnsi="Cambria" w:cs="Calibri"/>
          <w:sz w:val="21"/>
          <w:szCs w:val="21"/>
        </w:rPr>
        <w:t xml:space="preserve">by the median of the Ase1 density on </w:t>
      </w:r>
      <w:r w:rsidR="005000AA" w:rsidRPr="00941A04">
        <w:rPr>
          <w:rFonts w:ascii="Cambria" w:hAnsi="Cambria" w:cs="Calibri"/>
          <w:sz w:val="21"/>
          <w:szCs w:val="21"/>
        </w:rPr>
        <w:t>single</w:t>
      </w:r>
      <w:r w:rsidR="00351AA3" w:rsidRPr="00941A04">
        <w:rPr>
          <w:rFonts w:ascii="Cambria" w:hAnsi="Cambria" w:cs="Calibri"/>
          <w:sz w:val="21"/>
          <w:szCs w:val="21"/>
        </w:rPr>
        <w:t xml:space="preserve"> </w:t>
      </w:r>
      <w:proofErr w:type="spellStart"/>
      <w:r w:rsidR="00351AA3" w:rsidRPr="00941A04">
        <w:rPr>
          <w:rFonts w:ascii="Cambria" w:hAnsi="Cambria" w:cs="Calibri"/>
          <w:sz w:val="21"/>
          <w:szCs w:val="21"/>
        </w:rPr>
        <w:t>MTs</w:t>
      </w:r>
      <w:r w:rsidR="00810837" w:rsidRPr="00941A04">
        <w:rPr>
          <w:rFonts w:ascii="Cambria" w:hAnsi="Cambria" w:cs="Calibri"/>
          <w:sz w:val="21"/>
          <w:szCs w:val="21"/>
        </w:rPr>
        <w:t>.</w:t>
      </w:r>
      <w:proofErr w:type="spellEnd"/>
      <w:r w:rsidR="00810837" w:rsidRPr="00941A04">
        <w:rPr>
          <w:rFonts w:ascii="Cambria" w:hAnsi="Cambria" w:cs="Calibri"/>
          <w:sz w:val="21"/>
          <w:szCs w:val="21"/>
        </w:rPr>
        <w:t xml:space="preserve"> </w:t>
      </w:r>
      <w:r w:rsidR="00D6628F" w:rsidRPr="00941A04">
        <w:rPr>
          <w:rFonts w:ascii="Cambria" w:hAnsi="Cambria" w:cs="Calibri"/>
          <w:sz w:val="21"/>
          <w:szCs w:val="21"/>
        </w:rPr>
        <w:t xml:space="preserve">Three stars denote p&lt;0.001 compared to </w:t>
      </w:r>
      <w:r w:rsidR="00A559AC" w:rsidRPr="00941A04">
        <w:rPr>
          <w:rFonts w:ascii="Cambria" w:hAnsi="Cambria" w:cs="Calibri"/>
          <w:sz w:val="21"/>
          <w:szCs w:val="21"/>
        </w:rPr>
        <w:t>any</w:t>
      </w:r>
      <w:r w:rsidR="00D6628F" w:rsidRPr="00941A04">
        <w:rPr>
          <w:rFonts w:ascii="Cambria" w:hAnsi="Cambria" w:cs="Calibri"/>
          <w:sz w:val="21"/>
          <w:szCs w:val="21"/>
        </w:rPr>
        <w:t xml:space="preserve"> other population, as detected by analysis of variance (ANOVA). “</w:t>
      </w:r>
      <w:proofErr w:type="spellStart"/>
      <w:r w:rsidR="00D6628F" w:rsidRPr="00941A04">
        <w:rPr>
          <w:rFonts w:ascii="Cambria" w:hAnsi="Cambria" w:cs="Calibri"/>
          <w:sz w:val="21"/>
          <w:szCs w:val="21"/>
        </w:rPr>
        <w:t>n</w:t>
      </w:r>
      <w:r w:rsidR="00A36B9C" w:rsidRPr="00941A04">
        <w:rPr>
          <w:rFonts w:ascii="Cambria" w:hAnsi="Cambria" w:cs="Calibri"/>
          <w:sz w:val="21"/>
          <w:szCs w:val="21"/>
        </w:rPr>
        <w:t>.</w:t>
      </w:r>
      <w:r w:rsidR="00800AF2" w:rsidRPr="00941A04">
        <w:rPr>
          <w:rFonts w:ascii="Cambria" w:hAnsi="Cambria" w:cs="Calibri"/>
          <w:sz w:val="21"/>
          <w:szCs w:val="21"/>
        </w:rPr>
        <w:t>s</w:t>
      </w:r>
      <w:proofErr w:type="spellEnd"/>
      <w:r w:rsidR="00A36B9C" w:rsidRPr="00941A04">
        <w:rPr>
          <w:rFonts w:ascii="Cambria" w:hAnsi="Cambria" w:cs="Calibri"/>
          <w:sz w:val="21"/>
          <w:szCs w:val="21"/>
        </w:rPr>
        <w:t>.</w:t>
      </w:r>
      <w:r w:rsidR="00F75CB8" w:rsidRPr="00941A04">
        <w:rPr>
          <w:rFonts w:ascii="Cambria" w:hAnsi="Cambria" w:cs="Calibri"/>
          <w:sz w:val="21"/>
          <w:szCs w:val="21"/>
        </w:rPr>
        <w:t>”</w:t>
      </w:r>
      <w:r w:rsidR="00A36B9C" w:rsidRPr="00941A04">
        <w:rPr>
          <w:rFonts w:ascii="Cambria" w:hAnsi="Cambria" w:cs="Calibri"/>
          <w:sz w:val="21"/>
          <w:szCs w:val="21"/>
        </w:rPr>
        <w:t xml:space="preserve"> denotes no difference between populations</w:t>
      </w:r>
      <w:r w:rsidR="00905ABF" w:rsidRPr="00941A04">
        <w:rPr>
          <w:rFonts w:ascii="Cambria" w:hAnsi="Cambria" w:cs="Calibri"/>
          <w:sz w:val="21"/>
          <w:szCs w:val="21"/>
        </w:rPr>
        <w:t xml:space="preserve"> (p&gt;0.05)</w:t>
      </w:r>
      <w:r w:rsidRPr="00941A04">
        <w:rPr>
          <w:rFonts w:ascii="Cambria" w:hAnsi="Cambria" w:cs="Calibri"/>
          <w:sz w:val="21"/>
          <w:szCs w:val="21"/>
        </w:rPr>
        <w:t xml:space="preserve">. The numbers </w:t>
      </w:r>
      <w:r w:rsidR="00F23759" w:rsidRPr="00941A04">
        <w:rPr>
          <w:rFonts w:ascii="Cambria" w:hAnsi="Cambria" w:cs="Calibri"/>
          <w:sz w:val="21"/>
          <w:szCs w:val="21"/>
        </w:rPr>
        <w:t>below</w:t>
      </w:r>
      <w:r w:rsidRPr="00941A04">
        <w:rPr>
          <w:rFonts w:ascii="Cambria" w:hAnsi="Cambria" w:cs="Calibri"/>
          <w:sz w:val="21"/>
          <w:szCs w:val="21"/>
        </w:rPr>
        <w:t xml:space="preserve"> the boxes denote the number of </w:t>
      </w:r>
      <w:r w:rsidR="0032010D" w:rsidRPr="00941A04">
        <w:rPr>
          <w:rFonts w:ascii="Cambria" w:hAnsi="Cambria" w:cs="Calibri"/>
          <w:sz w:val="21"/>
          <w:szCs w:val="21"/>
        </w:rPr>
        <w:t>analyzed</w:t>
      </w:r>
      <w:r w:rsidRPr="00941A04">
        <w:rPr>
          <w:rFonts w:ascii="Cambria" w:hAnsi="Cambria" w:cs="Calibri"/>
          <w:sz w:val="21"/>
          <w:szCs w:val="21"/>
        </w:rPr>
        <w:t xml:space="preserve"> </w:t>
      </w:r>
      <w:r w:rsidR="0032010D" w:rsidRPr="00941A04">
        <w:rPr>
          <w:rFonts w:ascii="Cambria" w:hAnsi="Cambria" w:cs="Calibri"/>
          <w:sz w:val="21"/>
          <w:szCs w:val="21"/>
        </w:rPr>
        <w:t xml:space="preserve">microtubule </w:t>
      </w:r>
      <w:r w:rsidR="002D4E68" w:rsidRPr="00941A04">
        <w:rPr>
          <w:rFonts w:ascii="Cambria" w:hAnsi="Cambria" w:cs="Calibri"/>
          <w:sz w:val="21"/>
          <w:szCs w:val="21"/>
        </w:rPr>
        <w:t>bundle</w:t>
      </w:r>
      <w:r w:rsidR="0032010D" w:rsidRPr="00941A04">
        <w:rPr>
          <w:rFonts w:ascii="Cambria" w:hAnsi="Cambria" w:cs="Calibri"/>
          <w:sz w:val="21"/>
          <w:szCs w:val="21"/>
        </w:rPr>
        <w:t>s</w:t>
      </w:r>
      <w:r w:rsidRPr="00941A04">
        <w:rPr>
          <w:rFonts w:ascii="Cambria" w:hAnsi="Cambria" w:cs="Calibri"/>
          <w:sz w:val="21"/>
          <w:szCs w:val="21"/>
        </w:rPr>
        <w:t xml:space="preserve">. Panels show data for MT plus ends (minus ends </w:t>
      </w:r>
      <w:r w:rsidR="00351AA3" w:rsidRPr="00941A04">
        <w:rPr>
          <w:rFonts w:ascii="Cambria" w:hAnsi="Cambria" w:cs="Calibri"/>
          <w:sz w:val="21"/>
          <w:szCs w:val="21"/>
        </w:rPr>
        <w:t xml:space="preserve">generally </w:t>
      </w:r>
      <w:r w:rsidRPr="00941A04">
        <w:rPr>
          <w:rFonts w:ascii="Cambria" w:hAnsi="Cambria" w:cs="Calibri"/>
          <w:sz w:val="21"/>
          <w:szCs w:val="21"/>
        </w:rPr>
        <w:t>were not analyzed). </w:t>
      </w:r>
    </w:p>
    <w:p w14:paraId="0F163436" w14:textId="77777777" w:rsidR="00941A04" w:rsidRDefault="00941A04" w:rsidP="00941A04">
      <w:pPr>
        <w:jc w:val="both"/>
        <w:rPr>
          <w:rFonts w:ascii="Cambria" w:hAnsi="Cambria" w:cs="Calibri"/>
          <w:b/>
          <w:bCs/>
          <w:sz w:val="22"/>
        </w:rPr>
      </w:pPr>
    </w:p>
    <w:p w14:paraId="157EA5C2" w14:textId="212D0D9F" w:rsidR="002F2922" w:rsidRPr="00557EAA" w:rsidRDefault="002F2922" w:rsidP="002F2922">
      <w:pPr>
        <w:spacing w:line="360" w:lineRule="auto"/>
        <w:textAlignment w:val="baseline"/>
        <w:rPr>
          <w:rFonts w:ascii="Cambria" w:hAnsi="Cambria" w:cs="Segoe UI"/>
          <w:color w:val="2F5496"/>
          <w:sz w:val="22"/>
        </w:rPr>
      </w:pPr>
      <w:commentRangeStart w:id="40"/>
      <w:r w:rsidRPr="000A1BD6">
        <w:rPr>
          <w:rFonts w:ascii="Cambria" w:hAnsi="Cambria" w:cs="Calibri"/>
          <w:b/>
          <w:bCs/>
          <w:sz w:val="22"/>
        </w:rPr>
        <w:t xml:space="preserve">Ase1 differentially regulates </w:t>
      </w:r>
      <w:r w:rsidR="00D946DD" w:rsidRPr="000A1BD6">
        <w:rPr>
          <w:rFonts w:ascii="Cambria" w:hAnsi="Cambria" w:cs="Calibri"/>
          <w:b/>
          <w:bCs/>
          <w:sz w:val="22"/>
        </w:rPr>
        <w:t>MT</w:t>
      </w:r>
      <w:r w:rsidRPr="000A1BD6">
        <w:rPr>
          <w:rFonts w:ascii="Cambria" w:hAnsi="Cambria" w:cs="Calibri"/>
          <w:b/>
          <w:bCs/>
          <w:sz w:val="22"/>
        </w:rPr>
        <w:t xml:space="preserve"> dynamics</w:t>
      </w:r>
      <w:commentRangeEnd w:id="40"/>
      <w:r w:rsidR="00601FF8">
        <w:rPr>
          <w:rStyle w:val="CommentReference"/>
        </w:rPr>
        <w:commentReference w:id="40"/>
      </w:r>
    </w:p>
    <w:p w14:paraId="29830D4E" w14:textId="23B43F66" w:rsidR="002F2922" w:rsidRPr="000A1BD6" w:rsidRDefault="00515234" w:rsidP="002F2922">
      <w:pPr>
        <w:spacing w:line="360" w:lineRule="auto"/>
        <w:jc w:val="both"/>
        <w:textAlignment w:val="baseline"/>
        <w:rPr>
          <w:rFonts w:ascii="Cambria" w:hAnsi="Cambria" w:cs="Calibri"/>
          <w:sz w:val="22"/>
        </w:rPr>
      </w:pPr>
      <w:r w:rsidRPr="000A1BD6">
        <w:rPr>
          <w:rFonts w:ascii="Cambria" w:hAnsi="Cambria" w:cs="Calibri"/>
          <w:sz w:val="22"/>
        </w:rPr>
        <w:t xml:space="preserve">To </w:t>
      </w:r>
      <w:r w:rsidR="00996983" w:rsidRPr="000A1BD6">
        <w:rPr>
          <w:rFonts w:ascii="Cambria" w:hAnsi="Cambria" w:cs="Calibri"/>
          <w:sz w:val="22"/>
        </w:rPr>
        <w:t xml:space="preserve">investigate </w:t>
      </w:r>
      <w:del w:id="41" w:author="Jochen Krattenmacher" w:date="2023-02-28T23:03:00Z">
        <w:r w:rsidR="00996983" w:rsidRPr="000A1BD6" w:rsidDel="00796A8E">
          <w:rPr>
            <w:rFonts w:ascii="Cambria" w:hAnsi="Cambria" w:cs="Calibri"/>
            <w:sz w:val="22"/>
          </w:rPr>
          <w:delText xml:space="preserve">further </w:delText>
        </w:r>
      </w:del>
      <w:r w:rsidR="00996983" w:rsidRPr="000A1BD6">
        <w:rPr>
          <w:rFonts w:ascii="Cambria" w:hAnsi="Cambria" w:cs="Calibri"/>
          <w:sz w:val="22"/>
        </w:rPr>
        <w:t>how</w:t>
      </w:r>
      <w:r w:rsidR="002F2922" w:rsidRPr="000A1BD6">
        <w:rPr>
          <w:rFonts w:ascii="Cambria" w:hAnsi="Cambria" w:cs="Calibri"/>
          <w:sz w:val="22"/>
        </w:rPr>
        <w:t xml:space="preserve"> antiparallel </w:t>
      </w:r>
      <w:r w:rsidR="00241DC7" w:rsidRPr="000A1BD6">
        <w:rPr>
          <w:rFonts w:ascii="Cambria" w:hAnsi="Cambria" w:cs="Calibri"/>
          <w:sz w:val="22"/>
        </w:rPr>
        <w:t>overlaps</w:t>
      </w:r>
      <w:r w:rsidRPr="000A1BD6">
        <w:rPr>
          <w:rFonts w:ascii="Cambria" w:hAnsi="Cambria" w:cs="Calibri"/>
          <w:sz w:val="22"/>
        </w:rPr>
        <w:t xml:space="preserve"> are </w:t>
      </w:r>
      <w:r w:rsidR="00996983" w:rsidRPr="000A1BD6">
        <w:rPr>
          <w:rFonts w:ascii="Cambria" w:hAnsi="Cambria" w:cs="Calibri"/>
          <w:sz w:val="22"/>
        </w:rPr>
        <w:t>stabilized by Ase1,</w:t>
      </w:r>
      <w:r w:rsidR="002F2922" w:rsidRPr="000A1BD6">
        <w:rPr>
          <w:rFonts w:ascii="Cambria" w:hAnsi="Cambria" w:cs="Calibri"/>
          <w:sz w:val="22"/>
        </w:rPr>
        <w:t xml:space="preserve"> </w:t>
      </w:r>
      <w:r w:rsidRPr="000A1BD6">
        <w:rPr>
          <w:rFonts w:ascii="Cambria" w:hAnsi="Cambria" w:cs="Calibri"/>
          <w:sz w:val="22"/>
        </w:rPr>
        <w:t xml:space="preserve">we </w:t>
      </w:r>
      <w:r w:rsidR="00624DA5">
        <w:rPr>
          <w:rFonts w:ascii="Cambria" w:hAnsi="Cambria" w:cs="Calibri"/>
          <w:sz w:val="22"/>
        </w:rPr>
        <w:t xml:space="preserve">quantified </w:t>
      </w:r>
      <w:r w:rsidR="00D946DD" w:rsidRPr="000A1BD6">
        <w:rPr>
          <w:rFonts w:ascii="Cambria" w:hAnsi="Cambria" w:cs="Calibri"/>
          <w:sz w:val="22"/>
        </w:rPr>
        <w:t>MT</w:t>
      </w:r>
      <w:r w:rsidR="00462FDA" w:rsidRPr="000A1BD6">
        <w:rPr>
          <w:rFonts w:ascii="Cambria" w:hAnsi="Cambria" w:cs="Calibri"/>
          <w:sz w:val="22"/>
        </w:rPr>
        <w:t xml:space="preserve"> </w:t>
      </w:r>
      <w:r w:rsidR="00624DA5">
        <w:rPr>
          <w:rFonts w:ascii="Cambria" w:hAnsi="Cambria" w:cs="Calibri"/>
          <w:sz w:val="22"/>
        </w:rPr>
        <w:t>dynamics as function of</w:t>
      </w:r>
      <w:r w:rsidR="00353C54" w:rsidRPr="000A1BD6">
        <w:rPr>
          <w:rFonts w:ascii="Cambria" w:hAnsi="Cambria" w:cs="Calibri"/>
          <w:sz w:val="22"/>
        </w:rPr>
        <w:t xml:space="preserve"> Ase1 density</w:t>
      </w:r>
      <w:r w:rsidR="009E7E06">
        <w:rPr>
          <w:rFonts w:ascii="Cambria" w:hAnsi="Cambria" w:cs="Calibri"/>
          <w:sz w:val="22"/>
        </w:rPr>
        <w:t xml:space="preserve"> (Figure 2, </w:t>
      </w:r>
      <w:r w:rsidR="00A55DE2">
        <w:rPr>
          <w:rFonts w:ascii="Cambria" w:hAnsi="Cambria" w:cs="Calibri"/>
          <w:sz w:val="22"/>
        </w:rPr>
        <w:t xml:space="preserve">Figure </w:t>
      </w:r>
      <w:r w:rsidR="009E7E06">
        <w:rPr>
          <w:rFonts w:ascii="Cambria" w:hAnsi="Cambria" w:cs="Calibri"/>
          <w:sz w:val="22"/>
        </w:rPr>
        <w:t>S2)</w:t>
      </w:r>
      <w:r w:rsidR="00353C54" w:rsidRPr="000A1BD6">
        <w:rPr>
          <w:rFonts w:ascii="Cambria" w:hAnsi="Cambria" w:cs="Calibri"/>
          <w:sz w:val="22"/>
        </w:rPr>
        <w:t>. We</w:t>
      </w:r>
      <w:r w:rsidRPr="000A1BD6">
        <w:rPr>
          <w:rFonts w:ascii="Cambria" w:hAnsi="Cambria" w:cs="Calibri"/>
          <w:sz w:val="22"/>
        </w:rPr>
        <w:t xml:space="preserve"> found that</w:t>
      </w:r>
      <w:r w:rsidR="002F2922" w:rsidRPr="000A1BD6">
        <w:rPr>
          <w:rFonts w:ascii="Cambria" w:hAnsi="Cambria" w:cs="Calibri"/>
          <w:sz w:val="22"/>
        </w:rPr>
        <w:t xml:space="preserve">, at </w:t>
      </w:r>
      <w:r w:rsidR="00D43E41" w:rsidRPr="000A1BD6">
        <w:rPr>
          <w:rFonts w:ascii="Cambria" w:hAnsi="Cambria" w:cs="Calibri"/>
          <w:sz w:val="22"/>
        </w:rPr>
        <w:t xml:space="preserve">42 </w:t>
      </w:r>
      <w:proofErr w:type="spellStart"/>
      <w:r w:rsidR="00D43E41" w:rsidRPr="000A1BD6">
        <w:rPr>
          <w:rFonts w:ascii="Cambria" w:hAnsi="Cambria" w:cs="Calibri"/>
          <w:sz w:val="22"/>
        </w:rPr>
        <w:t>nM</w:t>
      </w:r>
      <w:proofErr w:type="spellEnd"/>
      <w:r w:rsidR="00BA748D" w:rsidRPr="000A1BD6">
        <w:rPr>
          <w:rFonts w:ascii="Cambria" w:hAnsi="Cambria" w:cs="Calibri"/>
          <w:sz w:val="22"/>
        </w:rPr>
        <w:t xml:space="preserve"> </w:t>
      </w:r>
      <w:r w:rsidR="002F2922" w:rsidRPr="000A1BD6">
        <w:rPr>
          <w:rFonts w:ascii="Cambria" w:hAnsi="Cambria" w:cs="Calibri"/>
          <w:sz w:val="22"/>
        </w:rPr>
        <w:t>Ase1 concentration</w:t>
      </w:r>
      <w:r w:rsidR="00D43E41" w:rsidRPr="000A1BD6">
        <w:rPr>
          <w:rFonts w:ascii="Cambria" w:hAnsi="Cambria" w:cs="Calibri"/>
          <w:sz w:val="22"/>
        </w:rPr>
        <w:t>,</w:t>
      </w:r>
      <w:r w:rsidR="00D13AD0" w:rsidRPr="000A1BD6">
        <w:rPr>
          <w:rFonts w:ascii="Cambria" w:hAnsi="Cambria" w:cs="Calibri"/>
          <w:sz w:val="22"/>
        </w:rPr>
        <w:t xml:space="preserve"> p</w:t>
      </w:r>
      <w:r w:rsidR="009124DD" w:rsidRPr="000A1BD6">
        <w:rPr>
          <w:rFonts w:ascii="Cambria" w:hAnsi="Cambria" w:cs="Calibri"/>
          <w:sz w:val="22"/>
        </w:rPr>
        <w:t>olymerization</w:t>
      </w:r>
      <w:r w:rsidR="002F2922" w:rsidRPr="000A1BD6">
        <w:rPr>
          <w:rFonts w:ascii="Cambria" w:hAnsi="Cambria" w:cs="Calibri"/>
          <w:sz w:val="22"/>
        </w:rPr>
        <w:t xml:space="preserve"> velocities and catastrophe </w:t>
      </w:r>
      <w:r w:rsidR="000B0101">
        <w:rPr>
          <w:rFonts w:ascii="Cambria" w:hAnsi="Cambria" w:cs="Calibri"/>
          <w:sz w:val="22"/>
        </w:rPr>
        <w:t>rates</w:t>
      </w:r>
      <w:r w:rsidR="00545398" w:rsidRPr="000A1BD6">
        <w:rPr>
          <w:rFonts w:ascii="Cambria" w:hAnsi="Cambria" w:cs="Calibri"/>
          <w:sz w:val="22"/>
        </w:rPr>
        <w:t> </w:t>
      </w:r>
      <w:r w:rsidR="002F2922" w:rsidRPr="000A1BD6">
        <w:rPr>
          <w:rFonts w:ascii="Cambria" w:hAnsi="Cambria" w:cs="Calibri"/>
          <w:sz w:val="22"/>
        </w:rPr>
        <w:t xml:space="preserve">were </w:t>
      </w:r>
      <w:r w:rsidR="00545398" w:rsidRPr="000A1BD6">
        <w:rPr>
          <w:rFonts w:ascii="Cambria" w:hAnsi="Cambria" w:cs="Calibri"/>
          <w:sz w:val="22"/>
        </w:rPr>
        <w:t>similar</w:t>
      </w:r>
      <w:r w:rsidR="002F2922" w:rsidRPr="000A1BD6">
        <w:rPr>
          <w:rFonts w:ascii="Cambria" w:hAnsi="Cambria" w:cs="Calibri"/>
          <w:sz w:val="22"/>
        </w:rPr>
        <w:t xml:space="preserve"> </w:t>
      </w:r>
      <w:r w:rsidR="009124DD" w:rsidRPr="000A1BD6">
        <w:rPr>
          <w:rFonts w:ascii="Cambria" w:hAnsi="Cambria" w:cs="Calibri"/>
          <w:sz w:val="22"/>
        </w:rPr>
        <w:t xml:space="preserve">for </w:t>
      </w:r>
      <w:r w:rsidR="00353C54" w:rsidRPr="000A1BD6">
        <w:rPr>
          <w:rFonts w:ascii="Cambria" w:hAnsi="Cambria" w:cs="Calibri"/>
          <w:sz w:val="22"/>
        </w:rPr>
        <w:t xml:space="preserve">all </w:t>
      </w:r>
      <w:r w:rsidR="00D946DD" w:rsidRPr="000A1BD6">
        <w:rPr>
          <w:rFonts w:ascii="Cambria" w:hAnsi="Cambria" w:cs="Calibri"/>
          <w:sz w:val="22"/>
        </w:rPr>
        <w:t>MT</w:t>
      </w:r>
      <w:r w:rsidR="009124DD" w:rsidRPr="000A1BD6">
        <w:rPr>
          <w:rFonts w:ascii="Cambria" w:hAnsi="Cambria" w:cs="Calibri"/>
          <w:sz w:val="22"/>
        </w:rPr>
        <w:t xml:space="preserve">s, </w:t>
      </w:r>
      <w:r w:rsidR="00353C54" w:rsidRPr="000A1BD6">
        <w:rPr>
          <w:rFonts w:ascii="Cambria" w:hAnsi="Cambria" w:cs="Calibri"/>
          <w:sz w:val="22"/>
        </w:rPr>
        <w:t xml:space="preserve">either </w:t>
      </w:r>
      <w:r w:rsidR="005000AA">
        <w:rPr>
          <w:rFonts w:ascii="Cambria" w:hAnsi="Cambria" w:cs="Calibri"/>
          <w:sz w:val="22"/>
        </w:rPr>
        <w:t>single</w:t>
      </w:r>
      <w:r w:rsidR="00353C54" w:rsidRPr="000A1BD6">
        <w:rPr>
          <w:rFonts w:ascii="Cambria" w:hAnsi="Cambria" w:cs="Calibri"/>
          <w:sz w:val="22"/>
        </w:rPr>
        <w:t xml:space="preserve"> or </w:t>
      </w:r>
      <w:r w:rsidR="00093D7A">
        <w:rPr>
          <w:rFonts w:ascii="Cambria" w:hAnsi="Cambria" w:cs="Calibri"/>
          <w:sz w:val="22"/>
        </w:rPr>
        <w:t>bundled</w:t>
      </w:r>
      <w:r w:rsidR="002F2922" w:rsidRPr="000A1BD6">
        <w:rPr>
          <w:rFonts w:ascii="Cambria" w:hAnsi="Cambria" w:cs="Calibri"/>
          <w:sz w:val="22"/>
        </w:rPr>
        <w:t xml:space="preserve"> (Figure 2</w:t>
      </w:r>
      <w:r w:rsidR="00C20340">
        <w:rPr>
          <w:rFonts w:ascii="Cambria" w:hAnsi="Cambria" w:cs="Calibri"/>
          <w:sz w:val="22"/>
        </w:rPr>
        <w:t>B</w:t>
      </w:r>
      <w:r w:rsidR="00FF3145">
        <w:rPr>
          <w:rFonts w:ascii="Cambria" w:hAnsi="Cambria" w:cs="Calibri"/>
          <w:sz w:val="22"/>
        </w:rPr>
        <w:t>, D</w:t>
      </w:r>
      <w:r w:rsidR="002F2922" w:rsidRPr="000A1BD6">
        <w:rPr>
          <w:rFonts w:ascii="Cambria" w:hAnsi="Cambria" w:cs="Calibri"/>
          <w:sz w:val="22"/>
        </w:rPr>
        <w:t>). </w:t>
      </w:r>
      <w:r w:rsidR="00C20340">
        <w:rPr>
          <w:rFonts w:ascii="Cambria" w:hAnsi="Cambria" w:cs="Calibri"/>
          <w:sz w:val="22"/>
        </w:rPr>
        <w:t>However</w:t>
      </w:r>
      <w:r w:rsidR="00D13AD0" w:rsidRPr="000A1BD6">
        <w:rPr>
          <w:rFonts w:ascii="Cambria" w:hAnsi="Cambria" w:cs="Calibri"/>
          <w:sz w:val="22"/>
        </w:rPr>
        <w:t xml:space="preserve">, antiparallel </w:t>
      </w:r>
      <w:r w:rsidR="00093D7A">
        <w:rPr>
          <w:rFonts w:ascii="Cambria" w:hAnsi="Cambria" w:cs="Calibri"/>
          <w:sz w:val="22"/>
        </w:rPr>
        <w:t>MTs</w:t>
      </w:r>
      <w:r w:rsidR="00093D7A" w:rsidRPr="000A1BD6">
        <w:rPr>
          <w:rFonts w:ascii="Cambria" w:hAnsi="Cambria" w:cs="Calibri"/>
          <w:sz w:val="22"/>
        </w:rPr>
        <w:t xml:space="preserve"> </w:t>
      </w:r>
      <w:r w:rsidR="00D13AD0" w:rsidRPr="000A1BD6">
        <w:rPr>
          <w:rFonts w:ascii="Cambria" w:hAnsi="Cambria" w:cs="Calibri"/>
          <w:sz w:val="22"/>
        </w:rPr>
        <w:t xml:space="preserve">displayed a </w:t>
      </w:r>
      <w:r w:rsidR="00353C54" w:rsidRPr="000A1BD6">
        <w:rPr>
          <w:rFonts w:ascii="Cambria" w:hAnsi="Cambria" w:cs="Calibri"/>
          <w:sz w:val="22"/>
        </w:rPr>
        <w:t xml:space="preserve">marked </w:t>
      </w:r>
      <w:r w:rsidR="00D13AD0" w:rsidRPr="000A1BD6">
        <w:rPr>
          <w:rFonts w:ascii="Cambria" w:hAnsi="Cambria" w:cs="Calibri"/>
          <w:sz w:val="22"/>
        </w:rPr>
        <w:t xml:space="preserve">decrease in </w:t>
      </w:r>
      <w:r w:rsidR="00C20340">
        <w:rPr>
          <w:rFonts w:ascii="Cambria" w:hAnsi="Cambria" w:cs="Calibri"/>
          <w:sz w:val="22"/>
        </w:rPr>
        <w:t>de</w:t>
      </w:r>
      <w:r w:rsidR="00D13AD0" w:rsidRPr="000A1BD6">
        <w:rPr>
          <w:rFonts w:ascii="Cambria" w:hAnsi="Cambria" w:cs="Calibri"/>
          <w:sz w:val="22"/>
        </w:rPr>
        <w:t xml:space="preserve">polymerization </w:t>
      </w:r>
      <w:r w:rsidR="00AC2144">
        <w:rPr>
          <w:rFonts w:ascii="Cambria" w:hAnsi="Cambria" w:cs="Calibri"/>
          <w:sz w:val="22"/>
        </w:rPr>
        <w:t>velocity</w:t>
      </w:r>
      <w:r w:rsidR="00D13AD0" w:rsidRPr="000A1BD6">
        <w:rPr>
          <w:rFonts w:ascii="Cambria" w:hAnsi="Cambria" w:cs="Calibri"/>
          <w:sz w:val="22"/>
        </w:rPr>
        <w:t xml:space="preserve"> and a pronounced increase in rescue </w:t>
      </w:r>
      <w:r w:rsidR="000B0101">
        <w:rPr>
          <w:rFonts w:ascii="Cambria" w:hAnsi="Cambria" w:cs="Calibri"/>
          <w:sz w:val="22"/>
        </w:rPr>
        <w:t>rate</w:t>
      </w:r>
      <w:r w:rsidR="00D43E41" w:rsidRPr="000A1BD6">
        <w:rPr>
          <w:rFonts w:ascii="Cambria" w:hAnsi="Cambria" w:cs="Calibri"/>
          <w:sz w:val="22"/>
        </w:rPr>
        <w:t xml:space="preserve"> compared to </w:t>
      </w:r>
      <w:r w:rsidR="005000AA">
        <w:rPr>
          <w:rFonts w:ascii="Cambria" w:hAnsi="Cambria" w:cs="Calibri"/>
          <w:sz w:val="22"/>
        </w:rPr>
        <w:t>single</w:t>
      </w:r>
      <w:r w:rsidR="00D43E41" w:rsidRPr="000A1BD6">
        <w:rPr>
          <w:rFonts w:ascii="Cambria" w:hAnsi="Cambria" w:cs="Calibri"/>
          <w:sz w:val="22"/>
        </w:rPr>
        <w:t xml:space="preserve"> and parallel </w:t>
      </w:r>
      <w:r w:rsidR="00093D7A">
        <w:rPr>
          <w:rFonts w:ascii="Cambria" w:hAnsi="Cambria" w:cs="Calibri"/>
          <w:sz w:val="22"/>
        </w:rPr>
        <w:t>MTs</w:t>
      </w:r>
      <w:r w:rsidR="00093D7A" w:rsidRPr="000A1BD6">
        <w:rPr>
          <w:rFonts w:ascii="Cambria" w:hAnsi="Cambria" w:cs="Calibri"/>
          <w:sz w:val="22"/>
        </w:rPr>
        <w:t xml:space="preserve"> </w:t>
      </w:r>
      <w:r w:rsidR="00D13AD0" w:rsidRPr="000A1BD6">
        <w:rPr>
          <w:rFonts w:ascii="Cambria" w:hAnsi="Cambria" w:cs="Calibri"/>
          <w:sz w:val="22"/>
        </w:rPr>
        <w:t>(Fig</w:t>
      </w:r>
      <w:r w:rsidR="00BD14A7" w:rsidRPr="000A1BD6">
        <w:rPr>
          <w:rFonts w:ascii="Cambria" w:hAnsi="Cambria" w:cs="Calibri"/>
          <w:sz w:val="22"/>
        </w:rPr>
        <w:t>ure 2</w:t>
      </w:r>
      <w:r w:rsidR="00C20340">
        <w:rPr>
          <w:rFonts w:ascii="Cambria" w:hAnsi="Cambria" w:cs="Calibri"/>
          <w:sz w:val="22"/>
        </w:rPr>
        <w:t xml:space="preserve">A, </w:t>
      </w:r>
      <w:r w:rsidR="00BD14A7" w:rsidRPr="000A1BD6">
        <w:rPr>
          <w:rFonts w:ascii="Cambria" w:hAnsi="Cambria" w:cs="Calibri"/>
          <w:sz w:val="22"/>
        </w:rPr>
        <w:t>C</w:t>
      </w:r>
      <w:r w:rsidR="00D13AD0" w:rsidRPr="000A1BD6">
        <w:rPr>
          <w:rFonts w:ascii="Cambria" w:hAnsi="Cambria" w:cs="Calibri"/>
          <w:sz w:val="22"/>
        </w:rPr>
        <w:t xml:space="preserve">). </w:t>
      </w:r>
      <w:r w:rsidR="001132FC">
        <w:rPr>
          <w:rFonts w:ascii="Cambria" w:hAnsi="Cambria" w:cs="Calibri"/>
          <w:sz w:val="22"/>
        </w:rPr>
        <w:t>We hypothesized that t</w:t>
      </w:r>
      <w:r w:rsidR="00D223D7" w:rsidRPr="00F94B3F">
        <w:rPr>
          <w:rFonts w:ascii="Cambria" w:hAnsi="Cambria" w:cs="Calibri"/>
          <w:sz w:val="22"/>
        </w:rPr>
        <w:t xml:space="preserve">his observation </w:t>
      </w:r>
      <w:r w:rsidR="001132FC">
        <w:rPr>
          <w:rFonts w:ascii="Cambria" w:hAnsi="Cambria" w:cs="Calibri"/>
          <w:sz w:val="22"/>
        </w:rPr>
        <w:t>might be</w:t>
      </w:r>
      <w:r w:rsidR="00D223D7" w:rsidRPr="00F94B3F">
        <w:rPr>
          <w:rFonts w:ascii="Cambria" w:hAnsi="Cambria" w:cs="Calibri"/>
          <w:sz w:val="22"/>
        </w:rPr>
        <w:t xml:space="preserve"> </w:t>
      </w:r>
      <w:r w:rsidR="001132FC">
        <w:rPr>
          <w:rFonts w:ascii="Cambria" w:hAnsi="Cambria" w:cs="Calibri"/>
          <w:sz w:val="22"/>
        </w:rPr>
        <w:t xml:space="preserve">due to </w:t>
      </w:r>
      <w:r w:rsidR="00CD14B4" w:rsidRPr="00F94B3F">
        <w:rPr>
          <w:rFonts w:ascii="Cambria" w:hAnsi="Cambria" w:cs="Calibri"/>
          <w:sz w:val="22"/>
        </w:rPr>
        <w:t>the</w:t>
      </w:r>
      <w:r w:rsidR="00D223D7" w:rsidRPr="00F94B3F">
        <w:rPr>
          <w:rFonts w:ascii="Cambria" w:hAnsi="Cambria" w:cs="Calibri"/>
          <w:sz w:val="22"/>
        </w:rPr>
        <w:t xml:space="preserve"> </w:t>
      </w:r>
      <w:r w:rsidR="001132FC">
        <w:rPr>
          <w:rFonts w:ascii="Cambria" w:hAnsi="Cambria" w:cs="Calibri"/>
          <w:sz w:val="22"/>
        </w:rPr>
        <w:t xml:space="preserve">observed </w:t>
      </w:r>
      <w:r w:rsidR="00D223D7" w:rsidRPr="00F94B3F">
        <w:rPr>
          <w:rFonts w:ascii="Cambria" w:hAnsi="Cambria" w:cs="Calibri"/>
          <w:sz w:val="22"/>
        </w:rPr>
        <w:t xml:space="preserve">increased Ase1 density on antiparallel MTs at 42 </w:t>
      </w:r>
      <w:proofErr w:type="spellStart"/>
      <w:r w:rsidR="00D223D7" w:rsidRPr="00F94B3F">
        <w:rPr>
          <w:rFonts w:ascii="Cambria" w:hAnsi="Cambria" w:cs="Calibri"/>
          <w:sz w:val="22"/>
        </w:rPr>
        <w:t>nM</w:t>
      </w:r>
      <w:proofErr w:type="spellEnd"/>
      <w:r w:rsidR="00D223D7" w:rsidRPr="00F94B3F">
        <w:rPr>
          <w:rFonts w:ascii="Cambria" w:hAnsi="Cambria" w:cs="Calibri"/>
          <w:sz w:val="22"/>
        </w:rPr>
        <w:t xml:space="preserve"> Ase1 (Fig</w:t>
      </w:r>
      <w:r w:rsidR="00BD14A7" w:rsidRPr="00F94B3F">
        <w:rPr>
          <w:rFonts w:ascii="Cambria" w:hAnsi="Cambria" w:cs="Calibri"/>
          <w:sz w:val="22"/>
        </w:rPr>
        <w:t>ure</w:t>
      </w:r>
      <w:r w:rsidR="00FC3F42">
        <w:rPr>
          <w:rFonts w:ascii="Cambria" w:hAnsi="Cambria" w:cs="Calibri"/>
          <w:sz w:val="22"/>
        </w:rPr>
        <w:t xml:space="preserve"> </w:t>
      </w:r>
      <w:r w:rsidR="00605DE1">
        <w:rPr>
          <w:rFonts w:ascii="Cambria" w:hAnsi="Cambria" w:cs="Calibri"/>
          <w:sz w:val="22"/>
        </w:rPr>
        <w:t>1D</w:t>
      </w:r>
      <w:r w:rsidR="00D223D7" w:rsidRPr="00F94B3F">
        <w:rPr>
          <w:rFonts w:ascii="Cambria" w:hAnsi="Cambria" w:cs="Calibri"/>
          <w:sz w:val="22"/>
        </w:rPr>
        <w:t xml:space="preserve">). </w:t>
      </w:r>
      <w:r w:rsidR="00C138EE">
        <w:rPr>
          <w:rFonts w:ascii="Cambria" w:hAnsi="Cambria" w:cs="Calibri"/>
          <w:sz w:val="22"/>
        </w:rPr>
        <w:t xml:space="preserve">Indeed, </w:t>
      </w:r>
      <w:r w:rsidR="00733A29">
        <w:rPr>
          <w:rFonts w:ascii="Cambria" w:hAnsi="Cambria" w:cs="Calibri"/>
          <w:sz w:val="22"/>
        </w:rPr>
        <w:t>differences in</w:t>
      </w:r>
      <w:r w:rsidR="00C138EE">
        <w:rPr>
          <w:rFonts w:ascii="Cambria" w:hAnsi="Cambria" w:cs="Calibri"/>
          <w:sz w:val="22"/>
        </w:rPr>
        <w:t xml:space="preserve"> Ase1 density can partially explain</w:t>
      </w:r>
      <w:r w:rsidR="00733A29">
        <w:rPr>
          <w:rFonts w:ascii="Cambria" w:hAnsi="Cambria" w:cs="Calibri"/>
          <w:sz w:val="22"/>
        </w:rPr>
        <w:t xml:space="preserve"> this observation</w:t>
      </w:r>
      <w:r w:rsidR="00C138EE">
        <w:rPr>
          <w:rFonts w:ascii="Cambria" w:hAnsi="Cambria" w:cs="Calibri"/>
          <w:sz w:val="22"/>
        </w:rPr>
        <w:t>, as at a higher</w:t>
      </w:r>
      <w:r w:rsidR="00C138EE" w:rsidRPr="00F94B3F" w:rsidDel="009E7E06">
        <w:rPr>
          <w:rFonts w:ascii="Cambria" w:hAnsi="Cambria" w:cs="Calibri"/>
          <w:sz w:val="22"/>
        </w:rPr>
        <w:t xml:space="preserve"> Ase1 concentration</w:t>
      </w:r>
      <w:r w:rsidR="00733A29">
        <w:rPr>
          <w:rFonts w:ascii="Cambria" w:hAnsi="Cambria" w:cs="Calibri"/>
          <w:sz w:val="22"/>
        </w:rPr>
        <w:t xml:space="preserve"> (420 </w:t>
      </w:r>
      <w:proofErr w:type="spellStart"/>
      <w:r w:rsidR="00733A29">
        <w:rPr>
          <w:rFonts w:ascii="Cambria" w:hAnsi="Cambria" w:cs="Calibri"/>
          <w:sz w:val="22"/>
        </w:rPr>
        <w:t>nM</w:t>
      </w:r>
      <w:proofErr w:type="spellEnd"/>
      <w:r w:rsidR="00733A29">
        <w:rPr>
          <w:rFonts w:ascii="Cambria" w:hAnsi="Cambria" w:cs="Calibri"/>
          <w:sz w:val="22"/>
        </w:rPr>
        <w:t>)</w:t>
      </w:r>
      <w:r w:rsidR="00C138EE">
        <w:rPr>
          <w:rFonts w:ascii="Cambria" w:hAnsi="Cambria" w:cs="Calibri"/>
          <w:sz w:val="22"/>
        </w:rPr>
        <w:t>, we observed</w:t>
      </w:r>
      <w:r w:rsidR="00C138EE" w:rsidRPr="00F94B3F" w:rsidDel="009E7E06">
        <w:rPr>
          <w:rFonts w:ascii="Cambria" w:hAnsi="Cambria" w:cs="Calibri"/>
          <w:sz w:val="22"/>
        </w:rPr>
        <w:t xml:space="preserve"> reduced polymerization and depolymerization velocities in all configurations: </w:t>
      </w:r>
      <w:r w:rsidR="005000AA">
        <w:rPr>
          <w:rFonts w:ascii="Cambria" w:hAnsi="Cambria" w:cs="Calibri"/>
          <w:sz w:val="22"/>
        </w:rPr>
        <w:t>single</w:t>
      </w:r>
      <w:r w:rsidR="00C138EE" w:rsidRPr="00F94B3F" w:rsidDel="009E7E06">
        <w:rPr>
          <w:rFonts w:ascii="Cambria" w:hAnsi="Cambria" w:cs="Calibri"/>
          <w:sz w:val="22"/>
        </w:rPr>
        <w:t xml:space="preserve"> MTs </w:t>
      </w:r>
      <w:r w:rsidR="005E0F40">
        <w:rPr>
          <w:rFonts w:ascii="Cambria" w:hAnsi="Cambria" w:cs="Calibri"/>
          <w:sz w:val="22"/>
        </w:rPr>
        <w:t>and</w:t>
      </w:r>
      <w:r w:rsidR="00C138EE" w:rsidRPr="00F94B3F" w:rsidDel="009E7E06">
        <w:rPr>
          <w:rFonts w:ascii="Cambria" w:hAnsi="Cambria" w:cs="Calibri"/>
          <w:sz w:val="22"/>
        </w:rPr>
        <w:t xml:space="preserve"> overlapping </w:t>
      </w:r>
      <w:r w:rsidR="00C138EE" w:rsidDel="009E7E06">
        <w:rPr>
          <w:rFonts w:ascii="Cambria" w:hAnsi="Cambria" w:cs="Calibri"/>
          <w:sz w:val="22"/>
        </w:rPr>
        <w:t xml:space="preserve">MTs </w:t>
      </w:r>
      <w:r w:rsidR="00C138EE" w:rsidRPr="00F94B3F" w:rsidDel="009E7E06">
        <w:rPr>
          <w:rFonts w:ascii="Cambria" w:hAnsi="Cambria" w:cs="Calibri"/>
          <w:sz w:val="22"/>
        </w:rPr>
        <w:t>(Figure 2A).</w:t>
      </w:r>
      <w:r w:rsidR="00C138EE">
        <w:rPr>
          <w:rFonts w:ascii="Cambria" w:hAnsi="Cambria" w:cs="Calibri"/>
          <w:sz w:val="22"/>
        </w:rPr>
        <w:t xml:space="preserve"> </w:t>
      </w:r>
      <w:r w:rsidR="00733A29">
        <w:rPr>
          <w:rFonts w:ascii="Cambria" w:hAnsi="Cambria" w:cs="Calibri"/>
          <w:sz w:val="22"/>
        </w:rPr>
        <w:t>However</w:t>
      </w:r>
      <w:r w:rsidR="001132FC">
        <w:rPr>
          <w:rFonts w:ascii="Cambria" w:hAnsi="Cambria" w:cs="Calibri"/>
          <w:sz w:val="22"/>
        </w:rPr>
        <w:t xml:space="preserve">, </w:t>
      </w:r>
      <w:r w:rsidR="00BD14A7" w:rsidRPr="00F94B3F">
        <w:rPr>
          <w:rFonts w:ascii="Cambria" w:hAnsi="Cambria" w:cs="Calibri"/>
          <w:sz w:val="22"/>
        </w:rPr>
        <w:t xml:space="preserve">antiparallel </w:t>
      </w:r>
      <w:r w:rsidR="000F4C02" w:rsidRPr="00F94B3F">
        <w:rPr>
          <w:rFonts w:ascii="Cambria" w:hAnsi="Cambria" w:cs="Calibri"/>
          <w:sz w:val="22"/>
        </w:rPr>
        <w:t>MTs</w:t>
      </w:r>
      <w:r w:rsidR="001C105A" w:rsidRPr="00F94B3F">
        <w:rPr>
          <w:rFonts w:ascii="Cambria" w:hAnsi="Cambria" w:cs="Calibri"/>
          <w:sz w:val="22"/>
        </w:rPr>
        <w:t xml:space="preserve"> exhibited again</w:t>
      </w:r>
      <w:r w:rsidR="00733A29">
        <w:rPr>
          <w:rFonts w:ascii="Cambria" w:hAnsi="Cambria" w:cs="Calibri"/>
          <w:sz w:val="22"/>
        </w:rPr>
        <w:t xml:space="preserve"> reduced depolymerization velocity and</w:t>
      </w:r>
      <w:r w:rsidR="001C105A" w:rsidRPr="00F94B3F">
        <w:rPr>
          <w:rFonts w:ascii="Cambria" w:hAnsi="Cambria" w:cs="Calibri"/>
          <w:sz w:val="22"/>
        </w:rPr>
        <w:t xml:space="preserve"> increased </w:t>
      </w:r>
      <w:r w:rsidR="000F4C02" w:rsidRPr="00F94B3F">
        <w:rPr>
          <w:rFonts w:ascii="Cambria" w:hAnsi="Cambria" w:cs="Calibri"/>
          <w:sz w:val="22"/>
        </w:rPr>
        <w:t>rescu</w:t>
      </w:r>
      <w:r w:rsidR="001C105A" w:rsidRPr="00F94B3F">
        <w:rPr>
          <w:rFonts w:ascii="Cambria" w:hAnsi="Cambria" w:cs="Calibri"/>
          <w:sz w:val="22"/>
        </w:rPr>
        <w:t xml:space="preserve">e </w:t>
      </w:r>
      <w:r w:rsidR="000B0101">
        <w:rPr>
          <w:rFonts w:ascii="Cambria" w:hAnsi="Cambria" w:cs="Calibri"/>
          <w:sz w:val="22"/>
        </w:rPr>
        <w:t>rate</w:t>
      </w:r>
      <w:r w:rsidR="001C105A" w:rsidRPr="00F94B3F">
        <w:rPr>
          <w:rFonts w:ascii="Cambria" w:hAnsi="Cambria" w:cs="Calibri"/>
          <w:sz w:val="22"/>
        </w:rPr>
        <w:t xml:space="preserve"> compared to</w:t>
      </w:r>
      <w:r w:rsidR="000F4C02" w:rsidRPr="00F94B3F">
        <w:rPr>
          <w:rFonts w:ascii="Cambria" w:hAnsi="Cambria" w:cs="Calibri"/>
          <w:sz w:val="22"/>
        </w:rPr>
        <w:t xml:space="preserve"> </w:t>
      </w:r>
      <w:r w:rsidR="005000AA">
        <w:rPr>
          <w:rFonts w:ascii="Cambria" w:hAnsi="Cambria" w:cs="Calibri"/>
          <w:sz w:val="22"/>
        </w:rPr>
        <w:t>single</w:t>
      </w:r>
      <w:r w:rsidR="000F4C02" w:rsidRPr="00F94B3F">
        <w:rPr>
          <w:rFonts w:ascii="Cambria" w:hAnsi="Cambria" w:cs="Calibri"/>
          <w:sz w:val="22"/>
        </w:rPr>
        <w:t xml:space="preserve"> and parallel </w:t>
      </w:r>
      <w:r w:rsidR="00733A29">
        <w:rPr>
          <w:rFonts w:ascii="Cambria" w:hAnsi="Cambria" w:cs="Calibri"/>
          <w:sz w:val="22"/>
        </w:rPr>
        <w:t>MTs</w:t>
      </w:r>
      <w:r w:rsidR="00733A29" w:rsidRPr="00F94B3F">
        <w:rPr>
          <w:rFonts w:ascii="Cambria" w:hAnsi="Cambria" w:cs="Calibri"/>
          <w:sz w:val="22"/>
        </w:rPr>
        <w:t xml:space="preserve"> </w:t>
      </w:r>
      <w:r w:rsidR="0050384A" w:rsidRPr="00F94B3F">
        <w:rPr>
          <w:rFonts w:ascii="Cambria" w:hAnsi="Cambria" w:cs="Calibri"/>
          <w:sz w:val="22"/>
        </w:rPr>
        <w:t>(Fig</w:t>
      </w:r>
      <w:r w:rsidR="00BD14A7" w:rsidRPr="00F94B3F">
        <w:rPr>
          <w:rFonts w:ascii="Cambria" w:hAnsi="Cambria" w:cs="Calibri"/>
          <w:sz w:val="22"/>
        </w:rPr>
        <w:t>ure 2A</w:t>
      </w:r>
      <w:r w:rsidR="00A55DE2">
        <w:rPr>
          <w:rFonts w:ascii="Cambria" w:hAnsi="Cambria" w:cs="Calibri"/>
          <w:sz w:val="22"/>
        </w:rPr>
        <w:t>, C</w:t>
      </w:r>
      <w:r w:rsidR="0050384A" w:rsidRPr="00F94B3F">
        <w:rPr>
          <w:rFonts w:ascii="Cambria" w:hAnsi="Cambria" w:cs="Calibri"/>
          <w:sz w:val="22"/>
        </w:rPr>
        <w:t>)</w:t>
      </w:r>
      <w:r w:rsidR="00CD14B4" w:rsidRPr="00F94B3F">
        <w:rPr>
          <w:rFonts w:ascii="Cambria" w:hAnsi="Cambria" w:cs="Calibri"/>
          <w:sz w:val="22"/>
        </w:rPr>
        <w:t xml:space="preserve"> despite the fact that at </w:t>
      </w:r>
      <w:r w:rsidR="001C105A" w:rsidRPr="00F94B3F">
        <w:rPr>
          <w:rFonts w:ascii="Cambria" w:hAnsi="Cambria" w:cs="Calibri"/>
          <w:sz w:val="22"/>
        </w:rPr>
        <w:t xml:space="preserve">420 </w:t>
      </w:r>
      <w:proofErr w:type="spellStart"/>
      <w:r w:rsidR="001C105A" w:rsidRPr="00F94B3F">
        <w:rPr>
          <w:rFonts w:ascii="Cambria" w:hAnsi="Cambria" w:cs="Calibri"/>
          <w:sz w:val="22"/>
        </w:rPr>
        <w:t>nM</w:t>
      </w:r>
      <w:proofErr w:type="spellEnd"/>
      <w:r w:rsidR="00CD14B4" w:rsidRPr="00F94B3F">
        <w:rPr>
          <w:rFonts w:ascii="Cambria" w:hAnsi="Cambria" w:cs="Calibri"/>
          <w:sz w:val="22"/>
        </w:rPr>
        <w:t xml:space="preserve"> Ase1 concentration</w:t>
      </w:r>
      <w:r w:rsidR="001C105A" w:rsidRPr="00F94B3F">
        <w:rPr>
          <w:rFonts w:ascii="Cambria" w:hAnsi="Cambria" w:cs="Calibri"/>
          <w:sz w:val="22"/>
        </w:rPr>
        <w:t>,</w:t>
      </w:r>
      <w:r w:rsidR="00CD14B4" w:rsidRPr="00F94B3F">
        <w:rPr>
          <w:rFonts w:ascii="Cambria" w:hAnsi="Cambria" w:cs="Calibri"/>
          <w:sz w:val="22"/>
        </w:rPr>
        <w:t xml:space="preserve"> the Ase1 decoration </w:t>
      </w:r>
      <w:r w:rsidR="00D0316A" w:rsidRPr="00F94B3F">
        <w:rPr>
          <w:rFonts w:ascii="Cambria" w:hAnsi="Cambria" w:cs="Calibri"/>
          <w:sz w:val="22"/>
        </w:rPr>
        <w:t>level</w:t>
      </w:r>
      <w:r w:rsidR="00D0316A">
        <w:rPr>
          <w:rFonts w:ascii="Cambria" w:hAnsi="Cambria" w:cs="Calibri"/>
          <w:sz w:val="22"/>
        </w:rPr>
        <w:t>s</w:t>
      </w:r>
      <w:r w:rsidR="00CD14B4" w:rsidRPr="00F94B3F">
        <w:rPr>
          <w:rFonts w:ascii="Cambria" w:hAnsi="Cambria" w:cs="Calibri"/>
          <w:sz w:val="22"/>
        </w:rPr>
        <w:t xml:space="preserve"> of antiparallel and parallel </w:t>
      </w:r>
      <w:r w:rsidR="005E0F40">
        <w:rPr>
          <w:rFonts w:ascii="Cambria" w:hAnsi="Cambria" w:cs="Calibri"/>
          <w:sz w:val="22"/>
        </w:rPr>
        <w:t>bundles</w:t>
      </w:r>
      <w:r w:rsidR="005E0F40" w:rsidRPr="00F94B3F">
        <w:rPr>
          <w:rFonts w:ascii="Cambria" w:hAnsi="Cambria" w:cs="Calibri"/>
          <w:sz w:val="22"/>
        </w:rPr>
        <w:t xml:space="preserve"> </w:t>
      </w:r>
      <w:r w:rsidR="00D0316A">
        <w:rPr>
          <w:rFonts w:ascii="Cambria" w:hAnsi="Cambria" w:cs="Calibri"/>
          <w:sz w:val="22"/>
        </w:rPr>
        <w:t>were</w:t>
      </w:r>
      <w:r w:rsidR="00D0316A" w:rsidRPr="00F94B3F">
        <w:rPr>
          <w:rFonts w:ascii="Cambria" w:hAnsi="Cambria" w:cs="Calibri"/>
          <w:sz w:val="22"/>
        </w:rPr>
        <w:t xml:space="preserve"> </w:t>
      </w:r>
      <w:r w:rsidR="00CD14B4" w:rsidRPr="00F94B3F">
        <w:rPr>
          <w:rFonts w:ascii="Cambria" w:hAnsi="Cambria" w:cs="Calibri"/>
          <w:sz w:val="22"/>
        </w:rPr>
        <w:t>comparable (Fig</w:t>
      </w:r>
      <w:r w:rsidR="00BD14A7" w:rsidRPr="00F94B3F">
        <w:rPr>
          <w:rFonts w:ascii="Cambria" w:hAnsi="Cambria" w:cs="Calibri"/>
          <w:sz w:val="22"/>
        </w:rPr>
        <w:t>ure 2E</w:t>
      </w:r>
      <w:r w:rsidR="0050384A" w:rsidRPr="00F94B3F">
        <w:rPr>
          <w:rFonts w:ascii="Cambria" w:hAnsi="Cambria" w:cs="Calibri"/>
          <w:sz w:val="22"/>
        </w:rPr>
        <w:t>,</w:t>
      </w:r>
      <w:r w:rsidR="00BD14A7" w:rsidRPr="00F94B3F">
        <w:rPr>
          <w:rFonts w:ascii="Cambria" w:hAnsi="Cambria" w:cs="Calibri"/>
          <w:sz w:val="22"/>
        </w:rPr>
        <w:t xml:space="preserve"> F</w:t>
      </w:r>
      <w:r w:rsidR="00CD14B4" w:rsidRPr="00F94B3F">
        <w:rPr>
          <w:rFonts w:ascii="Cambria" w:hAnsi="Cambria" w:cs="Calibri"/>
          <w:sz w:val="22"/>
        </w:rPr>
        <w:t xml:space="preserve">). </w:t>
      </w:r>
      <w:r w:rsidR="004A1AAC">
        <w:rPr>
          <w:rFonts w:ascii="Cambria" w:hAnsi="Cambria" w:cs="Calibri"/>
          <w:sz w:val="22"/>
        </w:rPr>
        <w:t xml:space="preserve">This result </w:t>
      </w:r>
      <w:r w:rsidR="007D68B8">
        <w:rPr>
          <w:rFonts w:ascii="Cambria" w:hAnsi="Cambria" w:cs="Calibri"/>
          <w:sz w:val="22"/>
        </w:rPr>
        <w:t>suggests</w:t>
      </w:r>
      <w:r w:rsidR="004A1AAC">
        <w:rPr>
          <w:rFonts w:ascii="Cambria" w:hAnsi="Cambria" w:cs="Calibri"/>
          <w:sz w:val="22"/>
        </w:rPr>
        <w:t xml:space="preserve"> that density of Ase1 is not the sole factor affecting MT dynamics. </w:t>
      </w:r>
      <w:r w:rsidR="0060697D" w:rsidRPr="000A1BD6">
        <w:rPr>
          <w:rFonts w:ascii="Cambria" w:hAnsi="Cambria" w:cs="Calibri"/>
          <w:sz w:val="22"/>
        </w:rPr>
        <w:t>Altogether</w:t>
      </w:r>
      <w:r w:rsidR="002F2922" w:rsidRPr="000A1BD6">
        <w:rPr>
          <w:rFonts w:ascii="Cambria" w:hAnsi="Cambria" w:cs="Calibri"/>
          <w:sz w:val="22"/>
        </w:rPr>
        <w:t xml:space="preserve">, </w:t>
      </w:r>
      <w:r w:rsidR="00A434AC" w:rsidRPr="000A1BD6">
        <w:rPr>
          <w:rFonts w:ascii="Cambria" w:hAnsi="Cambria" w:cs="Calibri"/>
          <w:sz w:val="22"/>
        </w:rPr>
        <w:t xml:space="preserve">these results show that Ase1 is able to differently modulate MT dynamics in parallel and antiparallel overlaps, </w:t>
      </w:r>
      <w:r w:rsidR="005E0F40">
        <w:rPr>
          <w:rFonts w:ascii="Cambria" w:hAnsi="Cambria" w:cs="Calibri"/>
          <w:sz w:val="22"/>
        </w:rPr>
        <w:t>with a high specificity for</w:t>
      </w:r>
      <w:r w:rsidR="005E0F40" w:rsidRPr="000A1BD6">
        <w:rPr>
          <w:rFonts w:ascii="Cambria" w:hAnsi="Cambria" w:cs="Calibri"/>
          <w:sz w:val="22"/>
        </w:rPr>
        <w:t xml:space="preserve"> </w:t>
      </w:r>
      <w:r w:rsidR="00D0316A" w:rsidRPr="000A1BD6">
        <w:rPr>
          <w:rFonts w:ascii="Cambria" w:hAnsi="Cambria" w:cs="Calibri"/>
          <w:sz w:val="22"/>
        </w:rPr>
        <w:t>stabiliz</w:t>
      </w:r>
      <w:r w:rsidR="00A434AC">
        <w:rPr>
          <w:rFonts w:ascii="Cambria" w:hAnsi="Cambria" w:cs="Calibri"/>
          <w:sz w:val="22"/>
        </w:rPr>
        <w:t>ing</w:t>
      </w:r>
      <w:r w:rsidR="00D0316A" w:rsidRPr="000A1BD6">
        <w:rPr>
          <w:rFonts w:ascii="Cambria" w:hAnsi="Cambria" w:cs="Calibri"/>
          <w:sz w:val="22"/>
        </w:rPr>
        <w:t xml:space="preserve"> </w:t>
      </w:r>
      <w:r w:rsidR="00B14887" w:rsidRPr="000A1BD6">
        <w:rPr>
          <w:rFonts w:ascii="Cambria" w:hAnsi="Cambria" w:cs="Calibri"/>
          <w:sz w:val="22"/>
        </w:rPr>
        <w:t>antiparallel MT bundles</w:t>
      </w:r>
      <w:r w:rsidR="006175D2" w:rsidRPr="000A1BD6">
        <w:rPr>
          <w:rFonts w:ascii="Cambria" w:hAnsi="Cambria" w:cs="Calibri"/>
          <w:sz w:val="22"/>
        </w:rPr>
        <w:t>.</w:t>
      </w:r>
    </w:p>
    <w:p w14:paraId="105A8326" w14:textId="3C54941B" w:rsidR="002F2922" w:rsidRPr="000A1BD6" w:rsidRDefault="009B7920" w:rsidP="006462AE">
      <w:pPr>
        <w:jc w:val="center"/>
        <w:rPr>
          <w:rFonts w:ascii="Cambria" w:hAnsi="Cambria"/>
          <w:sz w:val="22"/>
        </w:rPr>
      </w:pPr>
      <w:r>
        <w:rPr>
          <w:rFonts w:ascii="Cambria" w:hAnsi="Cambria"/>
          <w:noProof/>
          <w:sz w:val="22"/>
        </w:rPr>
        <w:lastRenderedPageBreak/>
        <w:drawing>
          <wp:inline distT="0" distB="0" distL="0" distR="0" wp14:anchorId="13C2B663" wp14:editId="362896C7">
            <wp:extent cx="3956074" cy="5493488"/>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4311" cy="5518812"/>
                    </a:xfrm>
                    <a:prstGeom prst="rect">
                      <a:avLst/>
                    </a:prstGeom>
                  </pic:spPr>
                </pic:pic>
              </a:graphicData>
            </a:graphic>
          </wp:inline>
        </w:drawing>
      </w:r>
    </w:p>
    <w:p w14:paraId="53CEF9F8" w14:textId="77777777" w:rsidR="00B2544B" w:rsidRPr="00941A04" w:rsidRDefault="00BC1E06" w:rsidP="00BC1E06">
      <w:pPr>
        <w:jc w:val="both"/>
        <w:rPr>
          <w:rFonts w:ascii="Cambria" w:hAnsi="Cambria" w:cs="Calibri"/>
          <w:b/>
          <w:bCs/>
          <w:sz w:val="21"/>
          <w:szCs w:val="21"/>
        </w:rPr>
      </w:pPr>
      <w:r w:rsidRPr="00941A04">
        <w:rPr>
          <w:rFonts w:ascii="Cambria" w:hAnsi="Cambria" w:cs="Calibri"/>
          <w:b/>
          <w:bCs/>
          <w:sz w:val="21"/>
          <w:szCs w:val="21"/>
        </w:rPr>
        <w:t xml:space="preserve">Figure 2. Ase1 differentially regulates </w:t>
      </w:r>
      <w:r w:rsidR="00D946DD" w:rsidRPr="00941A04">
        <w:rPr>
          <w:rFonts w:ascii="Cambria" w:hAnsi="Cambria" w:cs="Calibri"/>
          <w:b/>
          <w:bCs/>
          <w:sz w:val="21"/>
          <w:szCs w:val="21"/>
        </w:rPr>
        <w:t>MT</w:t>
      </w:r>
      <w:r w:rsidRPr="00941A04">
        <w:rPr>
          <w:rFonts w:ascii="Cambria" w:hAnsi="Cambria" w:cs="Calibri"/>
          <w:b/>
          <w:bCs/>
          <w:sz w:val="21"/>
          <w:szCs w:val="21"/>
        </w:rPr>
        <w:t xml:space="preserve"> dynamics. </w:t>
      </w:r>
    </w:p>
    <w:p w14:paraId="10BA7CC8" w14:textId="2C568E86" w:rsidR="002F2922" w:rsidRPr="00941A04" w:rsidRDefault="00BC1E06" w:rsidP="00BC1E06">
      <w:pPr>
        <w:jc w:val="both"/>
        <w:rPr>
          <w:rFonts w:ascii="Cambria" w:hAnsi="Cambria" w:cs="Calibri"/>
          <w:b/>
          <w:bCs/>
          <w:sz w:val="21"/>
          <w:szCs w:val="21"/>
        </w:rPr>
      </w:pPr>
      <w:r w:rsidRPr="00941A04">
        <w:rPr>
          <w:rFonts w:ascii="Cambria" w:hAnsi="Cambria" w:cs="Calibri"/>
          <w:sz w:val="21"/>
          <w:szCs w:val="21"/>
        </w:rPr>
        <w:t xml:space="preserve">The depolymerization </w:t>
      </w:r>
      <w:r w:rsidR="00AC2144" w:rsidRPr="00941A04">
        <w:rPr>
          <w:rFonts w:ascii="Cambria" w:hAnsi="Cambria" w:cs="Calibri"/>
          <w:sz w:val="21"/>
          <w:szCs w:val="21"/>
        </w:rPr>
        <w:t>velocity</w:t>
      </w:r>
      <w:r w:rsidRPr="00941A04">
        <w:rPr>
          <w:rFonts w:ascii="Cambria" w:hAnsi="Cambria" w:cs="Calibri"/>
          <w:sz w:val="21"/>
          <w:szCs w:val="21"/>
        </w:rPr>
        <w:t> (</w:t>
      </w:r>
      <w:r w:rsidRPr="00941A04">
        <w:rPr>
          <w:rFonts w:ascii="Cambria" w:hAnsi="Cambria" w:cs="Calibri"/>
          <w:b/>
          <w:bCs/>
          <w:sz w:val="21"/>
          <w:szCs w:val="21"/>
        </w:rPr>
        <w:t>A</w:t>
      </w:r>
      <w:r w:rsidRPr="00941A04">
        <w:rPr>
          <w:rFonts w:ascii="Cambria" w:hAnsi="Cambria" w:cs="Calibri"/>
          <w:sz w:val="21"/>
          <w:szCs w:val="21"/>
        </w:rPr>
        <w:t xml:space="preserve">), polymerization </w:t>
      </w:r>
      <w:r w:rsidR="00AC2144" w:rsidRPr="00941A04">
        <w:rPr>
          <w:rFonts w:ascii="Cambria" w:hAnsi="Cambria" w:cs="Calibri"/>
          <w:sz w:val="21"/>
          <w:szCs w:val="21"/>
        </w:rPr>
        <w:t>velocity</w:t>
      </w:r>
      <w:r w:rsidRPr="00941A04">
        <w:rPr>
          <w:rFonts w:ascii="Cambria" w:hAnsi="Cambria" w:cs="Calibri"/>
          <w:sz w:val="21"/>
          <w:szCs w:val="21"/>
        </w:rPr>
        <w:t> (</w:t>
      </w:r>
      <w:r w:rsidRPr="00941A04">
        <w:rPr>
          <w:rFonts w:ascii="Cambria" w:hAnsi="Cambria" w:cs="Calibri"/>
          <w:b/>
          <w:bCs/>
          <w:sz w:val="21"/>
          <w:szCs w:val="21"/>
        </w:rPr>
        <w:t>B</w:t>
      </w:r>
      <w:r w:rsidRPr="00941A04">
        <w:rPr>
          <w:rFonts w:ascii="Cambria" w:hAnsi="Cambria" w:cs="Calibri"/>
          <w:sz w:val="21"/>
          <w:szCs w:val="21"/>
        </w:rPr>
        <w:t xml:space="preserve">), rescue </w:t>
      </w:r>
      <w:r w:rsidR="000B0101" w:rsidRPr="00941A04">
        <w:rPr>
          <w:rFonts w:ascii="Cambria" w:hAnsi="Cambria" w:cs="Calibri"/>
          <w:sz w:val="21"/>
          <w:szCs w:val="21"/>
        </w:rPr>
        <w:t>rate</w:t>
      </w:r>
      <w:r w:rsidRPr="00941A04">
        <w:rPr>
          <w:rFonts w:ascii="Cambria" w:hAnsi="Cambria" w:cs="Calibri"/>
          <w:sz w:val="21"/>
          <w:szCs w:val="21"/>
        </w:rPr>
        <w:t xml:space="preserve"> (</w:t>
      </w:r>
      <w:r w:rsidRPr="00941A04">
        <w:rPr>
          <w:rFonts w:ascii="Cambria" w:hAnsi="Cambria" w:cs="Calibri"/>
          <w:b/>
          <w:bCs/>
          <w:sz w:val="21"/>
          <w:szCs w:val="21"/>
        </w:rPr>
        <w:t>C</w:t>
      </w:r>
      <w:r w:rsidRPr="00941A04">
        <w:rPr>
          <w:rFonts w:ascii="Cambria" w:hAnsi="Cambria" w:cs="Calibri"/>
          <w:sz w:val="21"/>
          <w:szCs w:val="21"/>
        </w:rPr>
        <w:t xml:space="preserve">), and catastrophe </w:t>
      </w:r>
      <w:r w:rsidR="000B0101" w:rsidRPr="00941A04">
        <w:rPr>
          <w:rFonts w:ascii="Cambria" w:hAnsi="Cambria" w:cs="Calibri"/>
          <w:sz w:val="21"/>
          <w:szCs w:val="21"/>
        </w:rPr>
        <w:t>rate</w:t>
      </w:r>
      <w:r w:rsidRPr="00941A04">
        <w:rPr>
          <w:rFonts w:ascii="Cambria" w:hAnsi="Cambria" w:cs="Calibri"/>
          <w:sz w:val="21"/>
          <w:szCs w:val="21"/>
        </w:rPr>
        <w:t xml:space="preserve"> (</w:t>
      </w:r>
      <w:r w:rsidRPr="00941A04">
        <w:rPr>
          <w:rFonts w:ascii="Cambria" w:hAnsi="Cambria" w:cs="Calibri"/>
          <w:b/>
          <w:bCs/>
          <w:sz w:val="21"/>
          <w:szCs w:val="21"/>
        </w:rPr>
        <w:t>D</w:t>
      </w:r>
      <w:r w:rsidRPr="00941A04">
        <w:rPr>
          <w:rFonts w:ascii="Cambria" w:hAnsi="Cambria" w:cs="Calibri"/>
          <w:sz w:val="21"/>
          <w:szCs w:val="21"/>
        </w:rPr>
        <w:t xml:space="preserve">) of dynamic </w:t>
      </w:r>
      <w:r w:rsidR="00D946DD" w:rsidRPr="00941A04">
        <w:rPr>
          <w:rFonts w:ascii="Cambria" w:hAnsi="Cambria" w:cs="Calibri"/>
          <w:sz w:val="21"/>
          <w:szCs w:val="21"/>
        </w:rPr>
        <w:t>MT</w:t>
      </w:r>
      <w:r w:rsidRPr="00941A04">
        <w:rPr>
          <w:rFonts w:ascii="Cambria" w:hAnsi="Cambria" w:cs="Calibri"/>
          <w:sz w:val="21"/>
          <w:szCs w:val="21"/>
        </w:rPr>
        <w:t xml:space="preserve"> plus ends in different configurations and in the presence of 42 or 420 </w:t>
      </w:r>
      <w:proofErr w:type="spellStart"/>
      <w:r w:rsidRPr="00941A04">
        <w:rPr>
          <w:rFonts w:ascii="Cambria" w:hAnsi="Cambria" w:cs="Calibri"/>
          <w:sz w:val="21"/>
          <w:szCs w:val="21"/>
        </w:rPr>
        <w:t>nM</w:t>
      </w:r>
      <w:proofErr w:type="spellEnd"/>
      <w:r w:rsidRPr="00941A04">
        <w:rPr>
          <w:rFonts w:ascii="Cambria" w:hAnsi="Cambria" w:cs="Calibri"/>
          <w:sz w:val="21"/>
          <w:szCs w:val="21"/>
        </w:rPr>
        <w:t> Ase1</w:t>
      </w:r>
      <w:r w:rsidR="00377297" w:rsidRPr="00941A04">
        <w:rPr>
          <w:rFonts w:ascii="Cambria" w:hAnsi="Cambria" w:cs="Calibri"/>
          <w:sz w:val="21"/>
          <w:szCs w:val="21"/>
        </w:rPr>
        <w:t>-mNeonGreen</w:t>
      </w:r>
      <w:r w:rsidRPr="00941A04">
        <w:rPr>
          <w:rFonts w:ascii="Cambria" w:hAnsi="Cambria" w:cs="Calibri"/>
          <w:sz w:val="21"/>
          <w:szCs w:val="21"/>
        </w:rPr>
        <w:t>. </w:t>
      </w:r>
      <w:r w:rsidRPr="00941A04">
        <w:rPr>
          <w:rFonts w:ascii="Cambria" w:hAnsi="Cambria" w:cs="Calibri"/>
          <w:b/>
          <w:bCs/>
          <w:sz w:val="21"/>
          <w:szCs w:val="21"/>
        </w:rPr>
        <w:t>E</w:t>
      </w:r>
      <w:r w:rsidRPr="00941A04">
        <w:rPr>
          <w:rFonts w:ascii="Cambria" w:hAnsi="Cambria" w:cs="Calibri"/>
          <w:sz w:val="21"/>
          <w:szCs w:val="21"/>
        </w:rPr>
        <w:t> </w:t>
      </w:r>
      <w:r w:rsidR="00512518" w:rsidRPr="00941A04">
        <w:rPr>
          <w:rFonts w:ascii="Cambria" w:hAnsi="Cambria" w:cs="Calibri"/>
          <w:sz w:val="21"/>
          <w:szCs w:val="21"/>
        </w:rPr>
        <w:t xml:space="preserve">Depolymerization </w:t>
      </w:r>
      <w:r w:rsidR="00AC2144" w:rsidRPr="00941A04">
        <w:rPr>
          <w:rFonts w:ascii="Cambria" w:hAnsi="Cambria" w:cs="Calibri"/>
          <w:sz w:val="21"/>
          <w:szCs w:val="21"/>
        </w:rPr>
        <w:t>velocity</w:t>
      </w:r>
      <w:r w:rsidR="00512518" w:rsidRPr="00941A04">
        <w:rPr>
          <w:rFonts w:ascii="Cambria" w:hAnsi="Cambria" w:cs="Calibri"/>
          <w:sz w:val="21"/>
          <w:szCs w:val="21"/>
        </w:rPr>
        <w:t> (see A) versus</w:t>
      </w:r>
      <w:r w:rsidRPr="00941A04">
        <w:rPr>
          <w:rFonts w:ascii="Cambria" w:hAnsi="Cambria" w:cs="Calibri"/>
          <w:sz w:val="21"/>
          <w:szCs w:val="21"/>
        </w:rPr>
        <w:t xml:space="preserve"> Ase1</w:t>
      </w:r>
      <w:r w:rsidR="00377297" w:rsidRPr="00941A04">
        <w:rPr>
          <w:rFonts w:ascii="Cambria" w:hAnsi="Cambria" w:cs="Calibri"/>
          <w:sz w:val="21"/>
          <w:szCs w:val="21"/>
        </w:rPr>
        <w:t>-mNeonGreen</w:t>
      </w:r>
      <w:r w:rsidRPr="00941A04">
        <w:rPr>
          <w:rFonts w:ascii="Cambria" w:hAnsi="Cambria" w:cs="Calibri"/>
          <w:sz w:val="21"/>
          <w:szCs w:val="21"/>
        </w:rPr>
        <w:t xml:space="preserve"> density</w:t>
      </w:r>
      <w:r w:rsidR="001C3A15" w:rsidRPr="00941A04">
        <w:rPr>
          <w:rFonts w:ascii="Cambria" w:hAnsi="Cambria" w:cs="Calibri"/>
          <w:sz w:val="21"/>
          <w:szCs w:val="21"/>
        </w:rPr>
        <w:t xml:space="preserve"> (see Figure 1D)</w:t>
      </w:r>
      <w:r w:rsidR="00C0728E" w:rsidRPr="00941A04">
        <w:rPr>
          <w:rFonts w:ascii="Cambria" w:hAnsi="Cambria" w:cs="Calibri"/>
          <w:sz w:val="21"/>
          <w:szCs w:val="21"/>
        </w:rPr>
        <w:t xml:space="preserve"> </w:t>
      </w:r>
      <w:r w:rsidR="00AA2CE2" w:rsidRPr="00941A04">
        <w:rPr>
          <w:rFonts w:ascii="Cambria" w:hAnsi="Cambria" w:cs="Calibri"/>
          <w:sz w:val="21"/>
          <w:szCs w:val="21"/>
        </w:rPr>
        <w:t xml:space="preserve">in a given region </w:t>
      </w:r>
      <w:r w:rsidR="00725258" w:rsidRPr="00941A04">
        <w:rPr>
          <w:rFonts w:ascii="Cambria" w:hAnsi="Cambria" w:cs="Calibri"/>
          <w:sz w:val="21"/>
          <w:szCs w:val="21"/>
        </w:rPr>
        <w:t>divided by number of MTs (</w:t>
      </w:r>
      <w:r w:rsidR="00AA2CE2" w:rsidRPr="00941A04">
        <w:rPr>
          <w:rFonts w:ascii="Cambria" w:hAnsi="Cambria" w:cs="Calibri"/>
          <w:sz w:val="21"/>
          <w:szCs w:val="21"/>
        </w:rPr>
        <w:t>i.e.</w:t>
      </w:r>
      <w:r w:rsidR="00725258" w:rsidRPr="00941A04">
        <w:rPr>
          <w:rFonts w:ascii="Cambria" w:hAnsi="Cambria" w:cs="Calibri"/>
          <w:sz w:val="21"/>
          <w:szCs w:val="21"/>
        </w:rPr>
        <w:t xml:space="preserve">, </w:t>
      </w:r>
      <w:r w:rsidR="00AA2CE2" w:rsidRPr="00941A04">
        <w:rPr>
          <w:rFonts w:ascii="Cambria" w:hAnsi="Cambria" w:cs="Calibri"/>
          <w:sz w:val="21"/>
          <w:szCs w:val="21"/>
        </w:rPr>
        <w:t>density</w:t>
      </w:r>
      <w:r w:rsidR="00725258" w:rsidRPr="00941A04">
        <w:rPr>
          <w:rFonts w:ascii="Cambria" w:hAnsi="Cambria" w:cs="Calibri"/>
          <w:sz w:val="21"/>
          <w:szCs w:val="21"/>
        </w:rPr>
        <w:t xml:space="preserve"> is divided by 2</w:t>
      </w:r>
      <w:r w:rsidR="00AA2CE2" w:rsidRPr="00941A04">
        <w:rPr>
          <w:rFonts w:ascii="Cambria" w:hAnsi="Cambria" w:cs="Calibri"/>
          <w:sz w:val="21"/>
          <w:szCs w:val="21"/>
        </w:rPr>
        <w:t xml:space="preserve"> in the case of bundles</w:t>
      </w:r>
      <w:r w:rsidR="00725258" w:rsidRPr="00941A04">
        <w:rPr>
          <w:rFonts w:ascii="Cambria" w:hAnsi="Cambria" w:cs="Calibri"/>
          <w:sz w:val="21"/>
          <w:szCs w:val="21"/>
        </w:rPr>
        <w:t>)</w:t>
      </w:r>
      <w:r w:rsidR="00512518" w:rsidRPr="00941A04">
        <w:rPr>
          <w:rFonts w:ascii="Cambria" w:hAnsi="Cambria" w:cs="Calibri"/>
          <w:sz w:val="21"/>
          <w:szCs w:val="21"/>
        </w:rPr>
        <w:t>.</w:t>
      </w:r>
      <w:r w:rsidRPr="00941A04">
        <w:rPr>
          <w:rFonts w:ascii="Cambria" w:hAnsi="Cambria" w:cs="Calibri"/>
          <w:sz w:val="21"/>
          <w:szCs w:val="21"/>
        </w:rPr>
        <w:t> </w:t>
      </w:r>
      <w:r w:rsidR="00512518" w:rsidRPr="00941A04" w:rsidDel="00512518">
        <w:rPr>
          <w:rFonts w:ascii="Cambria" w:hAnsi="Cambria" w:cs="Calibri"/>
          <w:sz w:val="21"/>
          <w:szCs w:val="21"/>
        </w:rPr>
        <w:t xml:space="preserve"> </w:t>
      </w:r>
      <w:r w:rsidRPr="00941A04">
        <w:rPr>
          <w:rFonts w:ascii="Cambria" w:hAnsi="Cambria" w:cs="Calibri"/>
          <w:b/>
          <w:bCs/>
          <w:sz w:val="21"/>
          <w:szCs w:val="21"/>
        </w:rPr>
        <w:t>F</w:t>
      </w:r>
      <w:r w:rsidRPr="00941A04">
        <w:rPr>
          <w:rFonts w:ascii="Cambria" w:hAnsi="Cambria" w:cs="Calibri"/>
          <w:sz w:val="21"/>
          <w:szCs w:val="21"/>
        </w:rPr>
        <w:t> </w:t>
      </w:r>
      <w:r w:rsidR="00512518" w:rsidRPr="00941A04">
        <w:rPr>
          <w:rFonts w:ascii="Cambria" w:hAnsi="Cambria" w:cs="Calibri"/>
          <w:sz w:val="21"/>
          <w:szCs w:val="21"/>
        </w:rPr>
        <w:t xml:space="preserve">Rescue </w:t>
      </w:r>
      <w:r w:rsidR="000B0101" w:rsidRPr="00941A04">
        <w:rPr>
          <w:rFonts w:ascii="Cambria" w:hAnsi="Cambria" w:cs="Calibri"/>
          <w:sz w:val="21"/>
          <w:szCs w:val="21"/>
        </w:rPr>
        <w:t>rate</w:t>
      </w:r>
      <w:r w:rsidR="00512518" w:rsidRPr="00941A04">
        <w:rPr>
          <w:rFonts w:ascii="Cambria" w:hAnsi="Cambria" w:cs="Calibri"/>
          <w:sz w:val="21"/>
          <w:szCs w:val="21"/>
        </w:rPr>
        <w:t> (see C) versus</w:t>
      </w:r>
      <w:r w:rsidRPr="00941A04">
        <w:rPr>
          <w:rFonts w:ascii="Cambria" w:hAnsi="Cambria" w:cs="Calibri"/>
          <w:sz w:val="21"/>
          <w:szCs w:val="21"/>
        </w:rPr>
        <w:t xml:space="preserve"> Ase1</w:t>
      </w:r>
      <w:r w:rsidR="00377297" w:rsidRPr="00941A04">
        <w:rPr>
          <w:rFonts w:ascii="Cambria" w:hAnsi="Cambria" w:cs="Calibri"/>
          <w:sz w:val="21"/>
          <w:szCs w:val="21"/>
        </w:rPr>
        <w:t>-mNeonGreen</w:t>
      </w:r>
      <w:r w:rsidRPr="00941A04">
        <w:rPr>
          <w:rFonts w:ascii="Cambria" w:hAnsi="Cambria" w:cs="Calibri"/>
          <w:sz w:val="21"/>
          <w:szCs w:val="21"/>
        </w:rPr>
        <w:t xml:space="preserve"> density (see Figure </w:t>
      </w:r>
      <w:r w:rsidR="00605DE1" w:rsidRPr="00941A04">
        <w:rPr>
          <w:rFonts w:ascii="Cambria" w:hAnsi="Cambria" w:cs="Calibri"/>
          <w:sz w:val="21"/>
          <w:szCs w:val="21"/>
        </w:rPr>
        <w:t>1D</w:t>
      </w:r>
      <w:r w:rsidRPr="00941A04">
        <w:rPr>
          <w:rFonts w:ascii="Cambria" w:hAnsi="Cambria" w:cs="Calibri"/>
          <w:sz w:val="21"/>
          <w:szCs w:val="21"/>
        </w:rPr>
        <w:t>). All plots show results for the same experiments as shown in Figure 1.  Boxplots are weighted by the distance a</w:t>
      </w:r>
      <w:r w:rsidR="006863E1" w:rsidRPr="00941A04">
        <w:rPr>
          <w:rFonts w:ascii="Cambria" w:hAnsi="Cambria" w:cs="Calibri"/>
          <w:sz w:val="21"/>
          <w:szCs w:val="21"/>
        </w:rPr>
        <w:t>n</w:t>
      </w:r>
      <w:r w:rsidRPr="00941A04">
        <w:rPr>
          <w:rFonts w:ascii="Cambria" w:hAnsi="Cambria" w:cs="Calibri"/>
          <w:sz w:val="21"/>
          <w:szCs w:val="21"/>
        </w:rPr>
        <w:t xml:space="preserve"> </w:t>
      </w:r>
      <w:r w:rsidR="00D946DD" w:rsidRPr="00941A04">
        <w:rPr>
          <w:rFonts w:ascii="Cambria" w:hAnsi="Cambria" w:cs="Calibri"/>
          <w:sz w:val="21"/>
          <w:szCs w:val="21"/>
        </w:rPr>
        <w:t>MT</w:t>
      </w:r>
      <w:r w:rsidRPr="00941A04">
        <w:rPr>
          <w:rFonts w:ascii="Cambria" w:hAnsi="Cambria" w:cs="Calibri"/>
          <w:sz w:val="21"/>
          <w:szCs w:val="21"/>
        </w:rPr>
        <w:t xml:space="preserve"> </w:t>
      </w:r>
      <w:r w:rsidR="00066C00" w:rsidRPr="00941A04">
        <w:rPr>
          <w:rFonts w:ascii="Cambria" w:hAnsi="Cambria" w:cs="Calibri"/>
          <w:sz w:val="21"/>
          <w:szCs w:val="21"/>
        </w:rPr>
        <w:t xml:space="preserve">end </w:t>
      </w:r>
      <w:r w:rsidRPr="00941A04">
        <w:rPr>
          <w:rFonts w:ascii="Cambria" w:hAnsi="Cambria" w:cs="Calibri"/>
          <w:sz w:val="21"/>
          <w:szCs w:val="21"/>
        </w:rPr>
        <w:t xml:space="preserve">covered during a sampled period of </w:t>
      </w:r>
      <w:r w:rsidR="00D946DD" w:rsidRPr="00941A04">
        <w:rPr>
          <w:rFonts w:ascii="Cambria" w:hAnsi="Cambria" w:cs="Calibri"/>
          <w:sz w:val="21"/>
          <w:szCs w:val="21"/>
        </w:rPr>
        <w:t>polymerization</w:t>
      </w:r>
      <w:r w:rsidRPr="00941A04">
        <w:rPr>
          <w:rFonts w:ascii="Cambria" w:hAnsi="Cambria" w:cs="Calibri"/>
          <w:sz w:val="21"/>
          <w:szCs w:val="21"/>
        </w:rPr>
        <w:t xml:space="preserve"> or </w:t>
      </w:r>
      <w:r w:rsidR="00D946DD" w:rsidRPr="00941A04">
        <w:rPr>
          <w:rFonts w:ascii="Cambria" w:hAnsi="Cambria" w:cs="Calibri"/>
          <w:sz w:val="21"/>
          <w:szCs w:val="21"/>
        </w:rPr>
        <w:t>depolymerization</w:t>
      </w:r>
      <w:r w:rsidRPr="00941A04">
        <w:rPr>
          <w:rFonts w:ascii="Cambria" w:hAnsi="Cambria" w:cs="Calibri"/>
          <w:sz w:val="21"/>
          <w:szCs w:val="21"/>
        </w:rPr>
        <w:t xml:space="preserve">. In boxplots, the numbers indicate the number of </w:t>
      </w:r>
      <w:r w:rsidR="00FB20E9" w:rsidRPr="00941A04">
        <w:rPr>
          <w:rFonts w:ascii="Cambria" w:hAnsi="Cambria" w:cs="Calibri"/>
          <w:sz w:val="21"/>
          <w:szCs w:val="21"/>
        </w:rPr>
        <w:t>recorded events</w:t>
      </w:r>
      <w:r w:rsidRPr="00941A04">
        <w:rPr>
          <w:rFonts w:ascii="Cambria" w:hAnsi="Cambria" w:cs="Calibri"/>
          <w:sz w:val="21"/>
          <w:szCs w:val="21"/>
        </w:rPr>
        <w:t xml:space="preserve">, in bar plots, the numbers indicate the number of catastrophes or rescues. </w:t>
      </w:r>
      <w:r w:rsidR="00144159" w:rsidRPr="00941A04">
        <w:rPr>
          <w:rFonts w:ascii="Cambria" w:hAnsi="Cambria" w:cs="Calibri"/>
          <w:sz w:val="21"/>
          <w:szCs w:val="21"/>
        </w:rPr>
        <w:t xml:space="preserve">Non-overlapping notches of boxes in the boxplots indicate that medians differ between the respective populations, at a 95% confidence level. </w:t>
      </w:r>
      <w:r w:rsidRPr="00941A04">
        <w:rPr>
          <w:rFonts w:ascii="Cambria" w:hAnsi="Cambria" w:cs="Calibri"/>
          <w:sz w:val="21"/>
          <w:szCs w:val="21"/>
        </w:rPr>
        <w:t xml:space="preserve">Further, in bar plots, the height of the bar indicates the catastrophe/rescue </w:t>
      </w:r>
      <w:r w:rsidR="000B0101" w:rsidRPr="00941A04">
        <w:rPr>
          <w:rFonts w:ascii="Cambria" w:hAnsi="Cambria" w:cs="Calibri"/>
          <w:sz w:val="21"/>
          <w:szCs w:val="21"/>
        </w:rPr>
        <w:t>rate</w:t>
      </w:r>
      <w:r w:rsidRPr="00941A04">
        <w:rPr>
          <w:rFonts w:ascii="Cambria" w:hAnsi="Cambria" w:cs="Calibri"/>
          <w:sz w:val="21"/>
          <w:szCs w:val="21"/>
        </w:rPr>
        <w:t xml:space="preserve"> as determined from all time lapses (number of total events divided by total </w:t>
      </w:r>
      <w:ins w:id="42" w:author="Jochen Krattenmacher" w:date="2023-01-19T17:53:00Z">
        <w:r w:rsidR="00210DD5">
          <w:rPr>
            <w:rFonts w:ascii="Cambria" w:hAnsi="Cambria"/>
            <w:sz w:val="22"/>
          </w:rPr>
          <w:t>duration of depolymerization</w:t>
        </w:r>
      </w:ins>
      <w:del w:id="43" w:author="Jochen Krattenmacher" w:date="2023-01-19T17:53:00Z">
        <w:r w:rsidRPr="00941A04" w:rsidDel="00210DD5">
          <w:rPr>
            <w:rFonts w:ascii="Cambria" w:hAnsi="Cambria" w:cs="Calibri"/>
            <w:sz w:val="21"/>
            <w:szCs w:val="21"/>
          </w:rPr>
          <w:delText>distance covered</w:delText>
        </w:r>
      </w:del>
      <w:r w:rsidRPr="00941A04">
        <w:rPr>
          <w:rFonts w:ascii="Cambria" w:hAnsi="Cambria" w:cs="Calibri"/>
          <w:sz w:val="21"/>
          <w:szCs w:val="21"/>
        </w:rPr>
        <w:t xml:space="preserve">), while the error bars indicate the lowest and highest </w:t>
      </w:r>
      <w:r w:rsidR="000B0101" w:rsidRPr="00941A04">
        <w:rPr>
          <w:rFonts w:ascii="Cambria" w:hAnsi="Cambria" w:cs="Calibri"/>
          <w:sz w:val="21"/>
          <w:szCs w:val="21"/>
        </w:rPr>
        <w:t>rates</w:t>
      </w:r>
      <w:r w:rsidRPr="00941A04">
        <w:rPr>
          <w:rFonts w:ascii="Cambria" w:hAnsi="Cambria" w:cs="Calibri"/>
          <w:sz w:val="21"/>
          <w:szCs w:val="21"/>
        </w:rPr>
        <w:t xml:space="preserve"> as determined from each individual time lapse (Methods). </w:t>
      </w:r>
      <w:r w:rsidR="00B92007" w:rsidRPr="00941A04">
        <w:rPr>
          <w:rFonts w:ascii="Cambria" w:hAnsi="Cambria" w:cs="Calibri"/>
          <w:sz w:val="21"/>
          <w:szCs w:val="21"/>
        </w:rPr>
        <w:t>F</w:t>
      </w:r>
      <w:r w:rsidR="003D2C3B" w:rsidRPr="00941A04">
        <w:rPr>
          <w:rFonts w:ascii="Cambria" w:hAnsi="Cambria" w:cs="Calibri"/>
          <w:sz w:val="21"/>
          <w:szCs w:val="21"/>
        </w:rPr>
        <w:t>or p-values for A-</w:t>
      </w:r>
      <w:r w:rsidR="006D3B1C" w:rsidRPr="00941A04">
        <w:rPr>
          <w:rFonts w:ascii="Cambria" w:hAnsi="Cambria" w:cs="Calibri"/>
          <w:sz w:val="21"/>
          <w:szCs w:val="21"/>
        </w:rPr>
        <w:t>D</w:t>
      </w:r>
      <w:r w:rsidR="003D2C3B" w:rsidRPr="00941A04">
        <w:rPr>
          <w:rFonts w:ascii="Cambria" w:hAnsi="Cambria" w:cs="Calibri"/>
          <w:sz w:val="21"/>
          <w:szCs w:val="21"/>
        </w:rPr>
        <w:t xml:space="preserve">, see Table </w:t>
      </w:r>
      <w:r w:rsidR="00E7341A" w:rsidRPr="00941A04">
        <w:rPr>
          <w:rFonts w:ascii="Cambria" w:hAnsi="Cambria" w:cs="Calibri"/>
          <w:sz w:val="21"/>
          <w:szCs w:val="21"/>
        </w:rPr>
        <w:t>S1</w:t>
      </w:r>
      <w:r w:rsidR="003D2C3B" w:rsidRPr="00941A04">
        <w:rPr>
          <w:rFonts w:ascii="Cambria" w:hAnsi="Cambria" w:cs="Calibri"/>
          <w:sz w:val="21"/>
          <w:szCs w:val="21"/>
        </w:rPr>
        <w:t>.</w:t>
      </w:r>
    </w:p>
    <w:p w14:paraId="2550A829" w14:textId="6A289E9C" w:rsidR="002F2922" w:rsidRPr="000A1BD6" w:rsidRDefault="00C2405D" w:rsidP="002F2922">
      <w:pPr>
        <w:spacing w:line="360" w:lineRule="auto"/>
        <w:textAlignment w:val="baseline"/>
        <w:rPr>
          <w:rFonts w:ascii="Cambria" w:hAnsi="Cambria" w:cs="Calibri"/>
          <w:sz w:val="22"/>
        </w:rPr>
      </w:pPr>
      <w:r w:rsidRPr="000A1BD6">
        <w:rPr>
          <w:rFonts w:ascii="Cambria" w:hAnsi="Cambria" w:cs="Calibri Light"/>
          <w:b/>
          <w:bCs/>
          <w:sz w:val="22"/>
        </w:rPr>
        <w:t>A</w:t>
      </w:r>
      <w:r w:rsidR="002F2922" w:rsidRPr="000A1BD6">
        <w:rPr>
          <w:rFonts w:ascii="Cambria" w:hAnsi="Cambria" w:cs="Calibri Light"/>
          <w:b/>
          <w:bCs/>
          <w:sz w:val="22"/>
        </w:rPr>
        <w:t>ccumulat</w:t>
      </w:r>
      <w:r w:rsidR="00B45005" w:rsidRPr="000A1BD6">
        <w:rPr>
          <w:rFonts w:ascii="Cambria" w:hAnsi="Cambria" w:cs="Calibri Light"/>
          <w:b/>
          <w:bCs/>
          <w:sz w:val="22"/>
        </w:rPr>
        <w:t>ion</w:t>
      </w:r>
      <w:r w:rsidR="002F2922" w:rsidRPr="000A1BD6">
        <w:rPr>
          <w:rFonts w:ascii="Cambria" w:hAnsi="Cambria" w:cs="Calibri Light"/>
          <w:b/>
          <w:bCs/>
          <w:sz w:val="22"/>
        </w:rPr>
        <w:t xml:space="preserve"> </w:t>
      </w:r>
      <w:r w:rsidRPr="000A1BD6">
        <w:rPr>
          <w:rFonts w:ascii="Cambria" w:hAnsi="Cambria" w:cs="Calibri Light"/>
          <w:b/>
          <w:bCs/>
          <w:sz w:val="22"/>
        </w:rPr>
        <w:t xml:space="preserve">of Ase1 </w:t>
      </w:r>
      <w:r w:rsidR="002F2922" w:rsidRPr="000A1BD6">
        <w:rPr>
          <w:rFonts w:ascii="Cambria" w:hAnsi="Cambria" w:cs="Calibri Light"/>
          <w:b/>
          <w:bCs/>
          <w:sz w:val="22"/>
        </w:rPr>
        <w:t xml:space="preserve">at </w:t>
      </w:r>
      <w:r w:rsidR="00390742" w:rsidRPr="000A1BD6">
        <w:rPr>
          <w:rFonts w:ascii="Cambria" w:hAnsi="Cambria" w:cs="Calibri Light"/>
          <w:b/>
          <w:bCs/>
          <w:sz w:val="22"/>
        </w:rPr>
        <w:t>depolymerizing</w:t>
      </w:r>
      <w:r w:rsidRPr="000A1BD6">
        <w:rPr>
          <w:rFonts w:ascii="Cambria" w:hAnsi="Cambria" w:cs="Calibri Light"/>
          <w:b/>
          <w:bCs/>
          <w:sz w:val="22"/>
        </w:rPr>
        <w:t xml:space="preserve"> </w:t>
      </w:r>
      <w:r w:rsidR="00D946DD" w:rsidRPr="000A1BD6">
        <w:rPr>
          <w:rFonts w:ascii="Cambria" w:hAnsi="Cambria" w:cs="Calibri Light"/>
          <w:b/>
          <w:bCs/>
          <w:sz w:val="22"/>
        </w:rPr>
        <w:t xml:space="preserve">MT ends </w:t>
      </w:r>
      <w:r w:rsidRPr="000A1BD6">
        <w:rPr>
          <w:rFonts w:ascii="Cambria" w:hAnsi="Cambria" w:cs="Calibri Light"/>
          <w:b/>
          <w:bCs/>
          <w:sz w:val="22"/>
        </w:rPr>
        <w:t xml:space="preserve">reduces </w:t>
      </w:r>
      <w:r w:rsidR="00F50D9B" w:rsidRPr="000A1BD6">
        <w:rPr>
          <w:rFonts w:ascii="Cambria" w:hAnsi="Cambria" w:cs="Calibri Light"/>
          <w:b/>
          <w:bCs/>
          <w:sz w:val="22"/>
        </w:rPr>
        <w:t xml:space="preserve">depolymerization </w:t>
      </w:r>
      <w:r w:rsidRPr="000A1BD6">
        <w:rPr>
          <w:rFonts w:ascii="Cambria" w:hAnsi="Cambria" w:cs="Calibri Light"/>
          <w:b/>
          <w:bCs/>
          <w:sz w:val="22"/>
        </w:rPr>
        <w:t>velocities</w:t>
      </w:r>
      <w:r w:rsidR="002F2922" w:rsidRPr="000A1BD6">
        <w:rPr>
          <w:rFonts w:ascii="Cambria" w:hAnsi="Cambria" w:cs="Calibri Light"/>
          <w:b/>
          <w:bCs/>
          <w:sz w:val="22"/>
        </w:rPr>
        <w:t> </w:t>
      </w:r>
    </w:p>
    <w:p w14:paraId="3B21A299" w14:textId="081C9EAC" w:rsidR="00D06149" w:rsidRPr="000A1BD6" w:rsidRDefault="002D4243" w:rsidP="0042450E">
      <w:pPr>
        <w:spacing w:line="360" w:lineRule="auto"/>
        <w:jc w:val="both"/>
        <w:textAlignment w:val="baseline"/>
        <w:rPr>
          <w:rFonts w:ascii="Cambria" w:hAnsi="Cambria" w:cs="Calibri"/>
          <w:sz w:val="22"/>
        </w:rPr>
      </w:pPr>
      <w:r w:rsidRPr="000A1BD6">
        <w:rPr>
          <w:rFonts w:ascii="Cambria" w:hAnsi="Cambria" w:cs="Calibri"/>
          <w:sz w:val="22"/>
        </w:rPr>
        <w:lastRenderedPageBreak/>
        <w:t>T</w:t>
      </w:r>
      <w:r w:rsidR="00251633" w:rsidRPr="000A1BD6">
        <w:rPr>
          <w:rFonts w:ascii="Cambria" w:hAnsi="Cambria" w:cs="Calibri"/>
          <w:sz w:val="22"/>
        </w:rPr>
        <w:t xml:space="preserve">o </w:t>
      </w:r>
      <w:r w:rsidRPr="000A1BD6">
        <w:rPr>
          <w:rFonts w:ascii="Cambria" w:hAnsi="Cambria" w:cs="Calibri"/>
          <w:sz w:val="22"/>
        </w:rPr>
        <w:t xml:space="preserve">investigate </w:t>
      </w:r>
      <w:r w:rsidR="00251633" w:rsidRPr="000A1BD6">
        <w:rPr>
          <w:rFonts w:ascii="Cambria" w:hAnsi="Cambria" w:cs="Calibri"/>
          <w:sz w:val="22"/>
        </w:rPr>
        <w:t>the mechanism of Ase1-dependen</w:t>
      </w:r>
      <w:r w:rsidRPr="000A1BD6">
        <w:rPr>
          <w:rFonts w:ascii="Cambria" w:hAnsi="Cambria" w:cs="Calibri"/>
          <w:sz w:val="22"/>
        </w:rPr>
        <w:t>t</w:t>
      </w:r>
      <w:r w:rsidR="00251633" w:rsidRPr="000A1BD6">
        <w:rPr>
          <w:rFonts w:ascii="Cambria" w:hAnsi="Cambria" w:cs="Calibri"/>
          <w:sz w:val="22"/>
        </w:rPr>
        <w:t xml:space="preserve"> </w:t>
      </w:r>
      <w:r w:rsidR="00D946DD" w:rsidRPr="000A1BD6">
        <w:rPr>
          <w:rFonts w:ascii="Cambria" w:hAnsi="Cambria" w:cs="Calibri"/>
          <w:sz w:val="22"/>
        </w:rPr>
        <w:t>MT</w:t>
      </w:r>
      <w:r w:rsidR="00251633" w:rsidRPr="000A1BD6">
        <w:rPr>
          <w:rFonts w:ascii="Cambria" w:hAnsi="Cambria" w:cs="Calibri"/>
          <w:sz w:val="22"/>
        </w:rPr>
        <w:t xml:space="preserve"> stabilization, </w:t>
      </w:r>
      <w:r w:rsidRPr="000A1BD6">
        <w:rPr>
          <w:rFonts w:ascii="Cambria" w:hAnsi="Cambria" w:cs="Calibri"/>
          <w:sz w:val="22"/>
        </w:rPr>
        <w:t>we next</w:t>
      </w:r>
      <w:r w:rsidR="002F2922" w:rsidRPr="000A1BD6">
        <w:rPr>
          <w:rFonts w:ascii="Cambria" w:hAnsi="Cambria" w:cs="Calibri"/>
          <w:sz w:val="22"/>
        </w:rPr>
        <w:t xml:space="preserve"> examined Ase1 </w:t>
      </w:r>
      <w:r w:rsidR="006175D2" w:rsidRPr="000A1BD6">
        <w:rPr>
          <w:rFonts w:ascii="Cambria" w:hAnsi="Cambria" w:cs="Calibri"/>
          <w:sz w:val="22"/>
        </w:rPr>
        <w:t>at</w:t>
      </w:r>
      <w:r w:rsidR="002F2922" w:rsidRPr="000A1BD6">
        <w:rPr>
          <w:rFonts w:ascii="Cambria" w:hAnsi="Cambria" w:cs="Calibri"/>
          <w:sz w:val="22"/>
        </w:rPr>
        <w:t xml:space="preserve"> </w:t>
      </w:r>
      <w:r w:rsidR="00D946DD" w:rsidRPr="000A1BD6">
        <w:rPr>
          <w:rFonts w:ascii="Cambria" w:hAnsi="Cambria" w:cs="Calibri"/>
          <w:sz w:val="22"/>
        </w:rPr>
        <w:t>MT</w:t>
      </w:r>
      <w:r w:rsidR="00367CC2" w:rsidRPr="000A1BD6" w:rsidDel="00367CC2">
        <w:rPr>
          <w:rFonts w:ascii="Cambria" w:hAnsi="Cambria" w:cs="Calibri"/>
          <w:sz w:val="22"/>
        </w:rPr>
        <w:t xml:space="preserve"> </w:t>
      </w:r>
      <w:r w:rsidR="002F2922" w:rsidRPr="000A1BD6">
        <w:rPr>
          <w:rFonts w:ascii="Cambria" w:hAnsi="Cambria" w:cs="Calibri"/>
          <w:sz w:val="22"/>
        </w:rPr>
        <w:t xml:space="preserve">ends. </w:t>
      </w:r>
      <w:r w:rsidRPr="000A1BD6">
        <w:rPr>
          <w:rFonts w:ascii="Cambria" w:hAnsi="Cambria" w:cs="Calibri"/>
          <w:sz w:val="22"/>
        </w:rPr>
        <w:t xml:space="preserve">On </w:t>
      </w:r>
      <w:r w:rsidR="00E73E33" w:rsidRPr="000A1BD6">
        <w:rPr>
          <w:rFonts w:ascii="Cambria" w:hAnsi="Cambria" w:cs="Calibri"/>
          <w:sz w:val="22"/>
        </w:rPr>
        <w:t>polymerizing</w:t>
      </w:r>
      <w:r w:rsidRPr="000A1BD6">
        <w:rPr>
          <w:rFonts w:ascii="Cambria" w:hAnsi="Cambria" w:cs="Calibri"/>
          <w:sz w:val="22"/>
        </w:rPr>
        <w:t xml:space="preserve"> plus ends, </w:t>
      </w:r>
      <w:r w:rsidR="002F2922" w:rsidRPr="000A1BD6">
        <w:rPr>
          <w:rFonts w:ascii="Cambria" w:hAnsi="Cambria" w:cs="Calibri"/>
          <w:sz w:val="22"/>
        </w:rPr>
        <w:t xml:space="preserve">Ase1 </w:t>
      </w:r>
      <w:r w:rsidRPr="000A1BD6">
        <w:rPr>
          <w:rFonts w:ascii="Cambria" w:hAnsi="Cambria" w:cs="Calibri"/>
          <w:sz w:val="22"/>
        </w:rPr>
        <w:t>did not exhibit any specific localization</w:t>
      </w:r>
      <w:r w:rsidR="002F2922" w:rsidRPr="000A1BD6">
        <w:rPr>
          <w:rFonts w:ascii="Cambria" w:hAnsi="Cambria" w:cs="Calibri"/>
          <w:sz w:val="22"/>
        </w:rPr>
        <w:t> (Figure 1</w:t>
      </w:r>
      <w:r w:rsidR="001C3A15">
        <w:rPr>
          <w:rFonts w:ascii="Cambria" w:hAnsi="Cambria" w:cs="Calibri"/>
          <w:sz w:val="22"/>
        </w:rPr>
        <w:t>A, B</w:t>
      </w:r>
      <w:r w:rsidR="002F2922" w:rsidRPr="000A1BD6">
        <w:rPr>
          <w:rFonts w:ascii="Cambria" w:hAnsi="Cambria" w:cs="Calibri"/>
          <w:sz w:val="22"/>
        </w:rPr>
        <w:t>,</w:t>
      </w:r>
      <w:r w:rsidR="001C3A15">
        <w:rPr>
          <w:rFonts w:ascii="Cambria" w:hAnsi="Cambria" w:cs="Calibri"/>
          <w:sz w:val="22"/>
        </w:rPr>
        <w:t xml:space="preserve"> Figure </w:t>
      </w:r>
      <w:r w:rsidR="00C140D8">
        <w:rPr>
          <w:rFonts w:ascii="Cambria" w:hAnsi="Cambria" w:cs="Calibri"/>
          <w:sz w:val="22"/>
        </w:rPr>
        <w:t>3A,</w:t>
      </w:r>
      <w:r w:rsidR="00973399">
        <w:rPr>
          <w:rFonts w:ascii="Cambria" w:hAnsi="Cambria" w:cs="Calibri"/>
          <w:sz w:val="22"/>
        </w:rPr>
        <w:t xml:space="preserve"> </w:t>
      </w:r>
      <w:r w:rsidR="001C3A15">
        <w:rPr>
          <w:rFonts w:ascii="Cambria" w:hAnsi="Cambria" w:cs="Calibri"/>
          <w:sz w:val="22"/>
        </w:rPr>
        <w:t xml:space="preserve">Figure </w:t>
      </w:r>
      <w:r w:rsidR="004B09A5">
        <w:rPr>
          <w:rFonts w:ascii="Cambria" w:hAnsi="Cambria" w:cs="Calibri"/>
          <w:sz w:val="22"/>
        </w:rPr>
        <w:t>S2</w:t>
      </w:r>
      <w:r w:rsidR="00FC5A0B">
        <w:rPr>
          <w:rFonts w:ascii="Cambria" w:hAnsi="Cambria" w:cs="Calibri"/>
          <w:sz w:val="22"/>
        </w:rPr>
        <w:t>A</w:t>
      </w:r>
      <w:r w:rsidR="002F2922" w:rsidRPr="000A1BD6">
        <w:rPr>
          <w:rFonts w:ascii="Cambria" w:hAnsi="Cambria" w:cs="Calibri"/>
          <w:sz w:val="22"/>
        </w:rPr>
        <w:t>)</w:t>
      </w:r>
      <w:r w:rsidRPr="000A1BD6">
        <w:rPr>
          <w:rFonts w:ascii="Cambria" w:hAnsi="Cambria" w:cs="Calibri"/>
          <w:sz w:val="22"/>
        </w:rPr>
        <w:t>. W</w:t>
      </w:r>
      <w:r w:rsidR="002F2922" w:rsidRPr="000A1BD6">
        <w:rPr>
          <w:rFonts w:ascii="Cambria" w:hAnsi="Cambria" w:cs="Calibri"/>
          <w:sz w:val="22"/>
        </w:rPr>
        <w:t>e observe</w:t>
      </w:r>
      <w:r w:rsidRPr="000A1BD6">
        <w:rPr>
          <w:rFonts w:ascii="Cambria" w:hAnsi="Cambria" w:cs="Calibri"/>
          <w:sz w:val="22"/>
        </w:rPr>
        <w:t>d</w:t>
      </w:r>
      <w:r w:rsidR="002F2922" w:rsidRPr="000A1BD6">
        <w:rPr>
          <w:rFonts w:ascii="Cambria" w:hAnsi="Cambria" w:cs="Calibri"/>
          <w:sz w:val="22"/>
        </w:rPr>
        <w:t xml:space="preserve"> </w:t>
      </w:r>
      <w:r w:rsidRPr="000A1BD6">
        <w:rPr>
          <w:rFonts w:ascii="Cambria" w:hAnsi="Cambria" w:cs="Calibri"/>
          <w:sz w:val="22"/>
        </w:rPr>
        <w:t xml:space="preserve">however </w:t>
      </w:r>
      <w:r w:rsidR="00A16739" w:rsidRPr="000A1BD6">
        <w:rPr>
          <w:rFonts w:ascii="Cambria" w:hAnsi="Cambria" w:cs="Calibri"/>
          <w:sz w:val="22"/>
        </w:rPr>
        <w:t xml:space="preserve">that </w:t>
      </w:r>
      <w:r w:rsidR="002F2922" w:rsidRPr="000A1BD6">
        <w:rPr>
          <w:rFonts w:ascii="Cambria" w:hAnsi="Cambria" w:cs="Calibri"/>
          <w:sz w:val="22"/>
        </w:rPr>
        <w:t xml:space="preserve">Ase1 </w:t>
      </w:r>
      <w:r w:rsidR="00A16739" w:rsidRPr="000A1BD6">
        <w:rPr>
          <w:rFonts w:ascii="Cambria" w:hAnsi="Cambria" w:cs="Calibri"/>
          <w:sz w:val="22"/>
        </w:rPr>
        <w:t xml:space="preserve">accumulated </w:t>
      </w:r>
      <w:r w:rsidR="002F2922" w:rsidRPr="000A1BD6">
        <w:rPr>
          <w:rFonts w:ascii="Cambria" w:hAnsi="Cambria" w:cs="Calibri"/>
          <w:sz w:val="22"/>
        </w:rPr>
        <w:t xml:space="preserve">at depolymerizing </w:t>
      </w:r>
      <w:r w:rsidR="00D946DD" w:rsidRPr="000A1BD6">
        <w:rPr>
          <w:rFonts w:ascii="Cambria" w:hAnsi="Cambria" w:cs="Calibri"/>
          <w:sz w:val="22"/>
        </w:rPr>
        <w:t>MT</w:t>
      </w:r>
      <w:r w:rsidR="002F2922" w:rsidRPr="000A1BD6">
        <w:rPr>
          <w:rFonts w:ascii="Cambria" w:hAnsi="Cambria" w:cs="Calibri"/>
          <w:sz w:val="22"/>
        </w:rPr>
        <w:t xml:space="preserve"> </w:t>
      </w:r>
      <w:r w:rsidR="00390742" w:rsidRPr="000A1BD6">
        <w:rPr>
          <w:rFonts w:ascii="Cambria" w:hAnsi="Cambria" w:cs="Calibri"/>
          <w:sz w:val="22"/>
        </w:rPr>
        <w:t>ends</w:t>
      </w:r>
      <w:r w:rsidR="00A16739" w:rsidRPr="000A1BD6">
        <w:rPr>
          <w:rFonts w:ascii="Cambria" w:hAnsi="Cambria" w:cs="Calibri"/>
          <w:sz w:val="22"/>
        </w:rPr>
        <w:t xml:space="preserve">, proximal of the retracting </w:t>
      </w:r>
      <w:r w:rsidR="00390742" w:rsidRPr="000A1BD6">
        <w:rPr>
          <w:rFonts w:ascii="Cambria" w:hAnsi="Cambria" w:cs="Calibri"/>
          <w:sz w:val="22"/>
        </w:rPr>
        <w:t>ends</w:t>
      </w:r>
      <w:r w:rsidR="002F2922" w:rsidRPr="000A1BD6">
        <w:rPr>
          <w:rFonts w:ascii="Cambria" w:hAnsi="Cambria" w:cs="Calibri"/>
          <w:sz w:val="22"/>
        </w:rPr>
        <w:t xml:space="preserve"> (Figure 3</w:t>
      </w:r>
      <w:r w:rsidR="008C7654" w:rsidRPr="000A1BD6">
        <w:rPr>
          <w:rFonts w:ascii="Cambria" w:hAnsi="Cambria" w:cs="Calibri"/>
          <w:sz w:val="22"/>
        </w:rPr>
        <w:t>A</w:t>
      </w:r>
      <w:r w:rsidR="00C871E2" w:rsidRPr="000A1BD6">
        <w:rPr>
          <w:rFonts w:ascii="Cambria" w:hAnsi="Cambria" w:cs="Calibri"/>
          <w:sz w:val="22"/>
        </w:rPr>
        <w:t>-C</w:t>
      </w:r>
      <w:r w:rsidR="002F2922" w:rsidRPr="000A1BD6">
        <w:rPr>
          <w:rFonts w:ascii="Cambria" w:hAnsi="Cambria" w:cs="Calibri"/>
          <w:sz w:val="22"/>
        </w:rPr>
        <w:t>)</w:t>
      </w:r>
      <w:r w:rsidR="00F50D9B" w:rsidRPr="000A1BD6">
        <w:rPr>
          <w:rFonts w:ascii="Cambria" w:hAnsi="Cambria" w:cs="Calibri"/>
          <w:sz w:val="22"/>
        </w:rPr>
        <w:t xml:space="preserve">. </w:t>
      </w:r>
      <w:r w:rsidR="002F2922" w:rsidRPr="000A1BD6">
        <w:rPr>
          <w:rFonts w:ascii="Cambria" w:hAnsi="Cambria" w:cs="Calibri"/>
          <w:sz w:val="22"/>
        </w:rPr>
        <w:t xml:space="preserve">We </w:t>
      </w:r>
      <w:r w:rsidR="0070591A" w:rsidRPr="000A1BD6">
        <w:rPr>
          <w:rFonts w:ascii="Cambria" w:hAnsi="Cambria" w:cs="Calibri"/>
          <w:sz w:val="22"/>
        </w:rPr>
        <w:t xml:space="preserve">found </w:t>
      </w:r>
      <w:r w:rsidR="002F2922" w:rsidRPr="000A1BD6">
        <w:rPr>
          <w:rFonts w:ascii="Cambria" w:hAnsi="Cambria" w:cs="Calibri"/>
          <w:sz w:val="22"/>
        </w:rPr>
        <w:t xml:space="preserve">that </w:t>
      </w:r>
      <w:r w:rsidR="0065431A">
        <w:rPr>
          <w:rFonts w:ascii="Cambria" w:hAnsi="Cambria" w:cs="Calibri"/>
          <w:sz w:val="22"/>
        </w:rPr>
        <w:t xml:space="preserve">these </w:t>
      </w:r>
      <w:r w:rsidR="002F2922" w:rsidRPr="000A1BD6">
        <w:rPr>
          <w:rFonts w:ascii="Cambria" w:hAnsi="Cambria" w:cs="Calibri"/>
          <w:sz w:val="22"/>
        </w:rPr>
        <w:t xml:space="preserve">Ase1 </w:t>
      </w:r>
      <w:r w:rsidR="0065431A">
        <w:rPr>
          <w:rFonts w:ascii="Cambria" w:hAnsi="Cambria" w:cs="Calibri"/>
          <w:sz w:val="22"/>
        </w:rPr>
        <w:t xml:space="preserve">molecules, swept by the MT end, </w:t>
      </w:r>
      <w:r w:rsidR="002F2922" w:rsidRPr="000A1BD6">
        <w:rPr>
          <w:rFonts w:ascii="Cambria" w:hAnsi="Cambria" w:cs="Calibri"/>
          <w:sz w:val="22"/>
        </w:rPr>
        <w:t>accumulat</w:t>
      </w:r>
      <w:r w:rsidR="00F07FE6" w:rsidRPr="000A1BD6">
        <w:rPr>
          <w:rFonts w:ascii="Cambria" w:hAnsi="Cambria" w:cs="Calibri"/>
          <w:sz w:val="22"/>
        </w:rPr>
        <w:t xml:space="preserve">ed </w:t>
      </w:r>
      <w:r w:rsidR="0070591A" w:rsidRPr="000A1BD6">
        <w:rPr>
          <w:rFonts w:ascii="Cambria" w:hAnsi="Cambria" w:cs="Calibri"/>
          <w:sz w:val="22"/>
        </w:rPr>
        <w:t xml:space="preserve">within </w:t>
      </w:r>
      <w:r w:rsidR="002F2922" w:rsidRPr="000A1BD6">
        <w:rPr>
          <w:rFonts w:ascii="Cambria" w:hAnsi="Cambria" w:cs="Calibri"/>
          <w:sz w:val="22"/>
        </w:rPr>
        <w:t>20 seconds after catastrophe</w:t>
      </w:r>
      <w:r w:rsidR="00781F42" w:rsidRPr="000A1BD6">
        <w:rPr>
          <w:rFonts w:ascii="Cambria" w:hAnsi="Cambria" w:cs="Calibri"/>
          <w:sz w:val="22"/>
        </w:rPr>
        <w:t>, after which</w:t>
      </w:r>
      <w:r w:rsidR="00F07FE6" w:rsidRPr="000A1BD6">
        <w:rPr>
          <w:rFonts w:ascii="Cambria" w:hAnsi="Cambria" w:cs="Calibri"/>
          <w:sz w:val="22"/>
        </w:rPr>
        <w:t xml:space="preserve"> Ase1 densit</w:t>
      </w:r>
      <w:r w:rsidR="000C6B58" w:rsidRPr="000A1BD6">
        <w:rPr>
          <w:rFonts w:ascii="Cambria" w:hAnsi="Cambria" w:cs="Calibri"/>
          <w:sz w:val="22"/>
        </w:rPr>
        <w:t>ies</w:t>
      </w:r>
      <w:r w:rsidR="00F07FE6" w:rsidRPr="000A1BD6">
        <w:rPr>
          <w:rFonts w:ascii="Cambria" w:hAnsi="Cambria" w:cs="Calibri"/>
          <w:sz w:val="22"/>
        </w:rPr>
        <w:t xml:space="preserve"> </w:t>
      </w:r>
      <w:r w:rsidR="00781F42" w:rsidRPr="000A1BD6">
        <w:rPr>
          <w:rFonts w:ascii="Cambria" w:hAnsi="Cambria" w:cs="Calibri"/>
          <w:sz w:val="22"/>
        </w:rPr>
        <w:t xml:space="preserve">saturated </w:t>
      </w:r>
      <w:r w:rsidR="002F2922" w:rsidRPr="000A1BD6">
        <w:rPr>
          <w:rFonts w:ascii="Cambria" w:hAnsi="Cambria" w:cs="Calibri"/>
          <w:sz w:val="22"/>
        </w:rPr>
        <w:t>(Figure </w:t>
      </w:r>
      <w:r w:rsidR="008C7654" w:rsidRPr="000A1BD6">
        <w:rPr>
          <w:rFonts w:ascii="Cambria" w:hAnsi="Cambria" w:cs="Calibri"/>
          <w:sz w:val="22"/>
        </w:rPr>
        <w:t>3D</w:t>
      </w:r>
      <w:r w:rsidR="007B529C">
        <w:rPr>
          <w:rFonts w:ascii="Cambria" w:hAnsi="Cambria" w:cs="Calibri"/>
          <w:sz w:val="22"/>
        </w:rPr>
        <w:t>, Figure S3A</w:t>
      </w:r>
      <w:r w:rsidR="002F2922" w:rsidRPr="000A1BD6">
        <w:rPr>
          <w:rFonts w:ascii="Cambria" w:hAnsi="Cambria" w:cs="Calibri"/>
          <w:sz w:val="22"/>
        </w:rPr>
        <w:t>). Th</w:t>
      </w:r>
      <w:r w:rsidR="00781F42" w:rsidRPr="000A1BD6">
        <w:rPr>
          <w:rFonts w:ascii="Cambria" w:hAnsi="Cambria" w:cs="Calibri"/>
          <w:sz w:val="22"/>
        </w:rPr>
        <w:t>e</w:t>
      </w:r>
      <w:r w:rsidR="002F2922" w:rsidRPr="000A1BD6">
        <w:rPr>
          <w:rFonts w:ascii="Cambria" w:hAnsi="Cambria" w:cs="Calibri"/>
          <w:sz w:val="22"/>
        </w:rPr>
        <w:t xml:space="preserve"> accumulation</w:t>
      </w:r>
      <w:r w:rsidR="0070591A" w:rsidRPr="000A1BD6">
        <w:rPr>
          <w:rFonts w:ascii="Cambria" w:hAnsi="Cambria" w:cs="Calibri"/>
          <w:sz w:val="22"/>
        </w:rPr>
        <w:t xml:space="preserve"> </w:t>
      </w:r>
      <w:r w:rsidR="001A3CA9" w:rsidRPr="000A1BD6">
        <w:rPr>
          <w:rFonts w:ascii="Cambria" w:hAnsi="Cambria" w:cs="Calibri"/>
          <w:sz w:val="22"/>
        </w:rPr>
        <w:t xml:space="preserve">and </w:t>
      </w:r>
      <w:r w:rsidR="00606C2C" w:rsidRPr="000A1BD6">
        <w:rPr>
          <w:rFonts w:ascii="Cambria" w:hAnsi="Cambria" w:cs="Calibri"/>
          <w:sz w:val="22"/>
        </w:rPr>
        <w:t xml:space="preserve">the </w:t>
      </w:r>
      <w:r w:rsidR="001A3CA9" w:rsidRPr="000A1BD6">
        <w:rPr>
          <w:rFonts w:ascii="Cambria" w:hAnsi="Cambria" w:cs="Calibri"/>
          <w:sz w:val="22"/>
        </w:rPr>
        <w:t>resulting</w:t>
      </w:r>
      <w:r w:rsidR="00F07FE6" w:rsidRPr="000A1BD6">
        <w:rPr>
          <w:rFonts w:ascii="Cambria" w:hAnsi="Cambria" w:cs="Calibri"/>
          <w:sz w:val="22"/>
        </w:rPr>
        <w:t xml:space="preserve"> </w:t>
      </w:r>
      <w:r w:rsidR="00A16739" w:rsidRPr="000A1BD6">
        <w:rPr>
          <w:rFonts w:ascii="Cambria" w:hAnsi="Cambria" w:cs="Calibri"/>
          <w:sz w:val="22"/>
        </w:rPr>
        <w:t>elevated levels</w:t>
      </w:r>
      <w:r w:rsidR="001A3CA9" w:rsidRPr="000A1BD6">
        <w:rPr>
          <w:rFonts w:ascii="Cambria" w:hAnsi="Cambria" w:cs="Calibri"/>
          <w:sz w:val="22"/>
        </w:rPr>
        <w:t xml:space="preserve"> of Ase1 </w:t>
      </w:r>
      <w:r w:rsidR="00781F42" w:rsidRPr="000A1BD6">
        <w:rPr>
          <w:rFonts w:ascii="Cambria" w:hAnsi="Cambria" w:cs="Calibri"/>
          <w:sz w:val="22"/>
        </w:rPr>
        <w:t xml:space="preserve">at the retracting </w:t>
      </w:r>
      <w:r w:rsidR="00D946DD" w:rsidRPr="000A1BD6">
        <w:rPr>
          <w:rFonts w:ascii="Cambria" w:hAnsi="Cambria" w:cs="Calibri"/>
          <w:sz w:val="22"/>
        </w:rPr>
        <w:t>MT</w:t>
      </w:r>
      <w:r w:rsidR="00781F42" w:rsidRPr="000A1BD6">
        <w:rPr>
          <w:rFonts w:ascii="Cambria" w:hAnsi="Cambria" w:cs="Calibri"/>
          <w:sz w:val="22"/>
        </w:rPr>
        <w:t xml:space="preserve"> </w:t>
      </w:r>
      <w:r w:rsidR="00066C00" w:rsidRPr="000A1BD6">
        <w:rPr>
          <w:rFonts w:ascii="Cambria" w:hAnsi="Cambria" w:cs="Calibri"/>
          <w:sz w:val="22"/>
        </w:rPr>
        <w:t xml:space="preserve">end </w:t>
      </w:r>
      <w:r w:rsidR="002F2922" w:rsidRPr="000A1BD6">
        <w:rPr>
          <w:rFonts w:ascii="Cambria" w:hAnsi="Cambria" w:cs="Calibri"/>
          <w:sz w:val="22"/>
        </w:rPr>
        <w:t xml:space="preserve">coincided with </w:t>
      </w:r>
      <w:r w:rsidR="00781F42" w:rsidRPr="000A1BD6">
        <w:rPr>
          <w:rFonts w:ascii="Cambria" w:hAnsi="Cambria" w:cs="Calibri"/>
          <w:sz w:val="22"/>
        </w:rPr>
        <w:t>a</w:t>
      </w:r>
      <w:r w:rsidR="002F2922" w:rsidRPr="000A1BD6">
        <w:rPr>
          <w:rFonts w:ascii="Cambria" w:hAnsi="Cambria" w:cs="Calibri"/>
          <w:sz w:val="22"/>
        </w:rPr>
        <w:t xml:space="preserve"> </w:t>
      </w:r>
      <w:r w:rsidR="00A16739" w:rsidRPr="000A1BD6">
        <w:rPr>
          <w:rFonts w:ascii="Cambria" w:hAnsi="Cambria" w:cs="Calibri"/>
          <w:sz w:val="22"/>
        </w:rPr>
        <w:t>slowdown of</w:t>
      </w:r>
      <w:r w:rsidR="002F2922" w:rsidRPr="000A1BD6">
        <w:rPr>
          <w:rFonts w:ascii="Cambria" w:hAnsi="Cambria" w:cs="Calibri"/>
          <w:sz w:val="22"/>
        </w:rPr>
        <w:t xml:space="preserve"> depolymerization</w:t>
      </w:r>
      <w:r w:rsidR="00781F42" w:rsidRPr="000A1BD6">
        <w:rPr>
          <w:rFonts w:ascii="Cambria" w:hAnsi="Cambria" w:cs="Calibri"/>
          <w:sz w:val="22"/>
        </w:rPr>
        <w:t xml:space="preserve"> </w:t>
      </w:r>
      <w:r w:rsidR="002F2922" w:rsidRPr="000A1BD6">
        <w:rPr>
          <w:rFonts w:ascii="Cambria" w:hAnsi="Cambria" w:cs="Calibri"/>
          <w:sz w:val="22"/>
        </w:rPr>
        <w:t>(Figure </w:t>
      </w:r>
      <w:r w:rsidR="00826999" w:rsidRPr="000A1BD6">
        <w:rPr>
          <w:rFonts w:ascii="Cambria" w:hAnsi="Cambria" w:cs="Calibri"/>
          <w:sz w:val="22"/>
        </w:rPr>
        <w:t>3E</w:t>
      </w:r>
      <w:r w:rsidR="00B25DB9" w:rsidRPr="000A1BD6">
        <w:rPr>
          <w:rFonts w:ascii="Cambria" w:hAnsi="Cambria" w:cs="Calibri"/>
          <w:sz w:val="22"/>
        </w:rPr>
        <w:t xml:space="preserve">, </w:t>
      </w:r>
      <w:r w:rsidR="001C3A15">
        <w:rPr>
          <w:rFonts w:ascii="Cambria" w:hAnsi="Cambria" w:cs="Calibri"/>
          <w:sz w:val="22"/>
        </w:rPr>
        <w:t xml:space="preserve">Figure </w:t>
      </w:r>
      <w:r w:rsidR="00B25DB9" w:rsidRPr="000A1BD6">
        <w:rPr>
          <w:rFonts w:ascii="Cambria" w:hAnsi="Cambria" w:cs="Calibri"/>
          <w:sz w:val="22"/>
        </w:rPr>
        <w:t>S3</w:t>
      </w:r>
      <w:r w:rsidR="00B74213" w:rsidRPr="000A1BD6">
        <w:rPr>
          <w:rFonts w:ascii="Cambria" w:hAnsi="Cambria" w:cs="Calibri"/>
          <w:sz w:val="22"/>
        </w:rPr>
        <w:t>B</w:t>
      </w:r>
      <w:r w:rsidR="002F2922" w:rsidRPr="000A1BD6">
        <w:rPr>
          <w:rFonts w:ascii="Cambria" w:hAnsi="Cambria" w:cs="Calibri"/>
          <w:sz w:val="22"/>
        </w:rPr>
        <w:t>)</w:t>
      </w:r>
      <w:r w:rsidR="00A05664" w:rsidRPr="000A1BD6">
        <w:rPr>
          <w:rFonts w:ascii="Cambria" w:hAnsi="Cambria" w:cs="Calibri"/>
          <w:sz w:val="22"/>
        </w:rPr>
        <w:t xml:space="preserve">. </w:t>
      </w:r>
      <w:r w:rsidR="00D42C20" w:rsidRPr="000A1BD6">
        <w:rPr>
          <w:rFonts w:ascii="Cambria" w:hAnsi="Cambria" w:cs="Calibri"/>
          <w:sz w:val="22"/>
        </w:rPr>
        <w:t>F</w:t>
      </w:r>
      <w:r w:rsidR="00A05664" w:rsidRPr="000A1BD6">
        <w:rPr>
          <w:rFonts w:ascii="Cambria" w:hAnsi="Cambria" w:cs="Calibri"/>
          <w:sz w:val="22"/>
        </w:rPr>
        <w:t xml:space="preserve">or </w:t>
      </w:r>
      <w:r w:rsidR="00C47ADF" w:rsidRPr="000A1BD6">
        <w:rPr>
          <w:rFonts w:ascii="Cambria" w:hAnsi="Cambria" w:cs="Calibri"/>
          <w:sz w:val="22"/>
        </w:rPr>
        <w:t xml:space="preserve">antiparallel </w:t>
      </w:r>
      <w:r w:rsidR="009E37BF" w:rsidRPr="000A1BD6">
        <w:rPr>
          <w:rFonts w:ascii="Cambria" w:hAnsi="Cambria" w:cs="Calibri"/>
          <w:sz w:val="22"/>
        </w:rPr>
        <w:t>MTs</w:t>
      </w:r>
      <w:r w:rsidR="00A05664" w:rsidRPr="000A1BD6">
        <w:rPr>
          <w:rFonts w:ascii="Cambria" w:hAnsi="Cambria" w:cs="Calibri"/>
          <w:sz w:val="22"/>
        </w:rPr>
        <w:t xml:space="preserve">, </w:t>
      </w:r>
      <w:r w:rsidR="00A16739" w:rsidRPr="000A1BD6">
        <w:rPr>
          <w:rFonts w:ascii="Cambria" w:hAnsi="Cambria" w:cs="Calibri"/>
          <w:sz w:val="22"/>
        </w:rPr>
        <w:t>the</w:t>
      </w:r>
      <w:r w:rsidR="001A3CA9" w:rsidRPr="000A1BD6">
        <w:rPr>
          <w:rFonts w:ascii="Cambria" w:hAnsi="Cambria" w:cs="Calibri"/>
          <w:sz w:val="22"/>
        </w:rPr>
        <w:t xml:space="preserve"> </w:t>
      </w:r>
      <w:r w:rsidR="00781F42" w:rsidRPr="000A1BD6">
        <w:rPr>
          <w:rFonts w:ascii="Cambria" w:hAnsi="Cambria" w:cs="Calibri"/>
          <w:sz w:val="22"/>
        </w:rPr>
        <w:t xml:space="preserve">local </w:t>
      </w:r>
      <w:r w:rsidR="00A16739" w:rsidRPr="000A1BD6">
        <w:rPr>
          <w:rFonts w:ascii="Cambria" w:hAnsi="Cambria" w:cs="Calibri"/>
          <w:sz w:val="22"/>
        </w:rPr>
        <w:t xml:space="preserve">accumulation </w:t>
      </w:r>
      <w:r w:rsidR="00606C2C" w:rsidRPr="000A1BD6">
        <w:rPr>
          <w:rFonts w:ascii="Cambria" w:hAnsi="Cambria" w:cs="Calibri"/>
          <w:sz w:val="22"/>
        </w:rPr>
        <w:t>of Ase1</w:t>
      </w:r>
      <w:r w:rsidR="00A16739" w:rsidRPr="000A1BD6">
        <w:rPr>
          <w:rFonts w:ascii="Cambria" w:hAnsi="Cambria" w:cs="Calibri"/>
          <w:sz w:val="22"/>
        </w:rPr>
        <w:t xml:space="preserve"> at the MT </w:t>
      </w:r>
      <w:r w:rsidR="00066C00" w:rsidRPr="000A1BD6">
        <w:rPr>
          <w:rFonts w:ascii="Cambria" w:hAnsi="Cambria" w:cs="Calibri"/>
          <w:sz w:val="22"/>
        </w:rPr>
        <w:t xml:space="preserve">end </w:t>
      </w:r>
      <w:r w:rsidR="00CA5DCC" w:rsidRPr="000A1BD6">
        <w:rPr>
          <w:rFonts w:ascii="Cambria" w:hAnsi="Cambria" w:cs="Calibri"/>
          <w:sz w:val="22"/>
        </w:rPr>
        <w:t>coincided with</w:t>
      </w:r>
      <w:r w:rsidR="002F2922" w:rsidRPr="000A1BD6">
        <w:rPr>
          <w:rFonts w:ascii="Cambria" w:hAnsi="Cambria" w:cs="Calibri"/>
          <w:sz w:val="22"/>
        </w:rPr>
        <w:t xml:space="preserve"> increased rescue rate</w:t>
      </w:r>
      <w:r w:rsidR="00A16739" w:rsidRPr="000A1BD6">
        <w:rPr>
          <w:rFonts w:ascii="Cambria" w:hAnsi="Cambria" w:cs="Calibri"/>
          <w:sz w:val="22"/>
        </w:rPr>
        <w:t>s</w:t>
      </w:r>
      <w:r w:rsidR="002F2922" w:rsidRPr="000A1BD6">
        <w:rPr>
          <w:rFonts w:ascii="Cambria" w:hAnsi="Cambria" w:cs="Calibri"/>
          <w:sz w:val="22"/>
        </w:rPr>
        <w:t xml:space="preserve"> (Fig</w:t>
      </w:r>
      <w:r w:rsidR="00E469F3" w:rsidRPr="000A1BD6">
        <w:rPr>
          <w:rFonts w:ascii="Cambria" w:hAnsi="Cambria" w:cs="Calibri"/>
          <w:sz w:val="22"/>
        </w:rPr>
        <w:t>ure</w:t>
      </w:r>
      <w:r w:rsidR="002F2922" w:rsidRPr="000A1BD6">
        <w:rPr>
          <w:rFonts w:ascii="Cambria" w:hAnsi="Cambria" w:cs="Calibri"/>
          <w:sz w:val="22"/>
        </w:rPr>
        <w:t xml:space="preserve"> </w:t>
      </w:r>
      <w:r w:rsidR="00E469F3" w:rsidRPr="000A1BD6">
        <w:rPr>
          <w:rFonts w:ascii="Cambria" w:hAnsi="Cambria" w:cs="Calibri"/>
          <w:sz w:val="22"/>
        </w:rPr>
        <w:t>3F</w:t>
      </w:r>
      <w:r w:rsidR="002F2922" w:rsidRPr="000A1BD6">
        <w:rPr>
          <w:rFonts w:ascii="Cambria" w:hAnsi="Cambria" w:cs="Calibri"/>
          <w:sz w:val="22"/>
        </w:rPr>
        <w:t>)</w:t>
      </w:r>
      <w:r w:rsidR="00F45AE2" w:rsidRPr="000A1BD6">
        <w:rPr>
          <w:rFonts w:ascii="Cambria" w:hAnsi="Cambria" w:cs="Calibri"/>
          <w:sz w:val="22"/>
        </w:rPr>
        <w:t>.</w:t>
      </w:r>
      <w:r w:rsidR="00D06149" w:rsidRPr="000A1BD6">
        <w:rPr>
          <w:rFonts w:ascii="Cambria" w:hAnsi="Cambria" w:cs="Calibri"/>
          <w:sz w:val="22"/>
        </w:rPr>
        <w:t xml:space="preserve"> </w:t>
      </w:r>
      <w:r w:rsidR="001B4345">
        <w:rPr>
          <w:rFonts w:ascii="Cambria" w:hAnsi="Cambria" w:cs="Calibri"/>
          <w:sz w:val="22"/>
        </w:rPr>
        <w:t>For</w:t>
      </w:r>
      <w:r w:rsidR="001B4345" w:rsidRPr="000A1BD6">
        <w:rPr>
          <w:rFonts w:ascii="Cambria" w:hAnsi="Cambria" w:cs="Calibri"/>
          <w:sz w:val="22"/>
        </w:rPr>
        <w:t xml:space="preserve"> </w:t>
      </w:r>
      <w:r w:rsidR="005000AA">
        <w:rPr>
          <w:rFonts w:ascii="Cambria" w:hAnsi="Cambria" w:cs="Calibri"/>
          <w:sz w:val="22"/>
        </w:rPr>
        <w:t>single</w:t>
      </w:r>
      <w:r w:rsidR="00A16739" w:rsidRPr="000A1BD6">
        <w:rPr>
          <w:rFonts w:ascii="Cambria" w:hAnsi="Cambria" w:cs="Calibri"/>
          <w:sz w:val="22"/>
        </w:rPr>
        <w:t xml:space="preserve"> </w:t>
      </w:r>
      <w:r w:rsidR="00D946DD" w:rsidRPr="000A1BD6">
        <w:rPr>
          <w:rFonts w:ascii="Cambria" w:hAnsi="Cambria" w:cs="Calibri"/>
          <w:sz w:val="22"/>
        </w:rPr>
        <w:t>MT</w:t>
      </w:r>
      <w:r w:rsidR="00D06149" w:rsidRPr="000A1BD6">
        <w:rPr>
          <w:rFonts w:ascii="Cambria" w:hAnsi="Cambria" w:cs="Calibri"/>
          <w:sz w:val="22"/>
        </w:rPr>
        <w:t xml:space="preserve">s and parallel </w:t>
      </w:r>
      <w:r w:rsidR="009E37BF" w:rsidRPr="000A1BD6">
        <w:rPr>
          <w:rFonts w:ascii="Cambria" w:hAnsi="Cambria" w:cs="Calibri"/>
          <w:sz w:val="22"/>
        </w:rPr>
        <w:t>MTs</w:t>
      </w:r>
      <w:r w:rsidR="00A16739" w:rsidRPr="000A1BD6">
        <w:rPr>
          <w:rFonts w:ascii="Cambria" w:hAnsi="Cambria" w:cs="Calibri"/>
          <w:sz w:val="22"/>
        </w:rPr>
        <w:t>,</w:t>
      </w:r>
      <w:r w:rsidR="00D06149" w:rsidRPr="000A1BD6">
        <w:rPr>
          <w:rFonts w:ascii="Cambria" w:hAnsi="Cambria" w:cs="Calibri"/>
          <w:sz w:val="22"/>
        </w:rPr>
        <w:t xml:space="preserve"> the rescue rate was too </w:t>
      </w:r>
      <w:r w:rsidR="00A16739" w:rsidRPr="000A1BD6">
        <w:rPr>
          <w:rFonts w:ascii="Cambria" w:hAnsi="Cambria" w:cs="Calibri"/>
          <w:sz w:val="22"/>
        </w:rPr>
        <w:t xml:space="preserve">low </w:t>
      </w:r>
      <w:r w:rsidR="00D06149" w:rsidRPr="000A1BD6">
        <w:rPr>
          <w:rFonts w:ascii="Cambria" w:hAnsi="Cambria" w:cs="Calibri"/>
          <w:sz w:val="22"/>
        </w:rPr>
        <w:t xml:space="preserve">to </w:t>
      </w:r>
      <w:r w:rsidR="00A16739" w:rsidRPr="000A1BD6">
        <w:rPr>
          <w:rFonts w:ascii="Cambria" w:hAnsi="Cambria" w:cs="Calibri"/>
          <w:sz w:val="22"/>
        </w:rPr>
        <w:t>observe</w:t>
      </w:r>
      <w:r w:rsidR="00D06149" w:rsidRPr="000A1BD6">
        <w:rPr>
          <w:rFonts w:ascii="Cambria" w:hAnsi="Cambria" w:cs="Calibri"/>
          <w:sz w:val="22"/>
        </w:rPr>
        <w:t xml:space="preserve"> this correlation (Fig</w:t>
      </w:r>
      <w:r w:rsidR="004C789F" w:rsidRPr="000A1BD6">
        <w:rPr>
          <w:rFonts w:ascii="Cambria" w:hAnsi="Cambria" w:cs="Calibri"/>
          <w:sz w:val="22"/>
        </w:rPr>
        <w:t>ure 2C</w:t>
      </w:r>
      <w:r w:rsidR="00D06149" w:rsidRPr="000A1BD6">
        <w:rPr>
          <w:rFonts w:ascii="Cambria" w:hAnsi="Cambria" w:cs="Calibri"/>
          <w:sz w:val="22"/>
        </w:rPr>
        <w:t>).</w:t>
      </w:r>
    </w:p>
    <w:p w14:paraId="184CA255" w14:textId="696C7F7F" w:rsidR="002F2922" w:rsidRDefault="002F2922" w:rsidP="00CC04BB">
      <w:pPr>
        <w:spacing w:line="360" w:lineRule="auto"/>
        <w:jc w:val="both"/>
        <w:textAlignment w:val="baseline"/>
        <w:rPr>
          <w:rFonts w:ascii="Cambria" w:hAnsi="Cambria" w:cs="Calibri"/>
          <w:sz w:val="22"/>
        </w:rPr>
      </w:pPr>
      <w:r w:rsidRPr="000A1BD6">
        <w:rPr>
          <w:rFonts w:ascii="Cambria" w:hAnsi="Cambria" w:cs="Calibri"/>
          <w:sz w:val="22"/>
        </w:rPr>
        <w:t xml:space="preserve">To </w:t>
      </w:r>
      <w:r w:rsidR="00F45AE2" w:rsidRPr="000A1BD6">
        <w:rPr>
          <w:rFonts w:ascii="Cambria" w:hAnsi="Cambria" w:cs="Calibri"/>
          <w:sz w:val="22"/>
        </w:rPr>
        <w:t xml:space="preserve">exclude </w:t>
      </w:r>
      <w:r w:rsidR="00A16739" w:rsidRPr="000A1BD6">
        <w:rPr>
          <w:rFonts w:ascii="Cambria" w:hAnsi="Cambria" w:cs="Calibri"/>
          <w:sz w:val="22"/>
        </w:rPr>
        <w:t xml:space="preserve">the possibility that </w:t>
      </w:r>
      <w:r w:rsidR="00AD7159" w:rsidRPr="000A1BD6">
        <w:rPr>
          <w:rFonts w:ascii="Cambria" w:hAnsi="Cambria" w:cs="Calibri"/>
          <w:sz w:val="22"/>
        </w:rPr>
        <w:t xml:space="preserve">Ase1 </w:t>
      </w:r>
      <w:r w:rsidR="00A16739" w:rsidRPr="000A1BD6">
        <w:rPr>
          <w:rFonts w:ascii="Cambria" w:hAnsi="Cambria" w:cs="Calibri"/>
          <w:sz w:val="22"/>
        </w:rPr>
        <w:t xml:space="preserve">could </w:t>
      </w:r>
      <w:r w:rsidR="00AD7159" w:rsidRPr="000A1BD6">
        <w:rPr>
          <w:rFonts w:ascii="Cambria" w:hAnsi="Cambria" w:cs="Calibri"/>
          <w:sz w:val="22"/>
        </w:rPr>
        <w:t>bind</w:t>
      </w:r>
      <w:r w:rsidR="00A16739" w:rsidRPr="000A1BD6">
        <w:rPr>
          <w:rFonts w:ascii="Cambria" w:hAnsi="Cambria" w:cs="Calibri"/>
          <w:sz w:val="22"/>
        </w:rPr>
        <w:t xml:space="preserve"> to tubulin in </w:t>
      </w:r>
      <w:r w:rsidR="000C6B58" w:rsidRPr="000A1BD6">
        <w:rPr>
          <w:rFonts w:ascii="Cambria" w:hAnsi="Cambria" w:cs="Calibri"/>
          <w:sz w:val="22"/>
        </w:rPr>
        <w:t>solution</w:t>
      </w:r>
      <w:r w:rsidR="004E4FBD" w:rsidRPr="000A1BD6">
        <w:rPr>
          <w:rFonts w:ascii="Cambria" w:hAnsi="Cambria" w:cs="Calibri"/>
          <w:sz w:val="22"/>
        </w:rPr>
        <w:t xml:space="preserve"> and change the chemical equilibrium of MT </w:t>
      </w:r>
      <w:r w:rsidR="00390742" w:rsidRPr="000A1BD6">
        <w:rPr>
          <w:rFonts w:ascii="Cambria" w:hAnsi="Cambria" w:cs="Calibri"/>
          <w:sz w:val="22"/>
          <w:shd w:val="clear" w:color="auto" w:fill="FFFFFF"/>
        </w:rPr>
        <w:t>depolymerization</w:t>
      </w:r>
      <w:r w:rsidR="004E4FBD" w:rsidRPr="000A1BD6">
        <w:rPr>
          <w:rFonts w:ascii="Cambria" w:hAnsi="Cambria" w:cs="Calibri"/>
          <w:sz w:val="22"/>
        </w:rPr>
        <w:t xml:space="preserve">, or that it could bind directly to MT </w:t>
      </w:r>
      <w:r w:rsidR="00390742" w:rsidRPr="000A1BD6">
        <w:rPr>
          <w:rFonts w:ascii="Cambria" w:hAnsi="Cambria" w:cs="Calibri"/>
          <w:sz w:val="22"/>
        </w:rPr>
        <w:t>ends</w:t>
      </w:r>
      <w:r w:rsidR="004E4FBD" w:rsidRPr="000A1BD6">
        <w:rPr>
          <w:rFonts w:ascii="Cambria" w:hAnsi="Cambria" w:cs="Calibri"/>
          <w:sz w:val="22"/>
        </w:rPr>
        <w:t>,</w:t>
      </w:r>
      <w:r w:rsidR="00F36B70" w:rsidRPr="000A1BD6">
        <w:rPr>
          <w:rFonts w:ascii="Cambria" w:hAnsi="Cambria" w:cs="Calibri"/>
          <w:sz w:val="22"/>
        </w:rPr>
        <w:t xml:space="preserve"> we </w:t>
      </w:r>
      <w:r w:rsidRPr="000A1BD6">
        <w:rPr>
          <w:rFonts w:ascii="Cambria" w:hAnsi="Cambria" w:cs="Calibri"/>
          <w:sz w:val="22"/>
        </w:rPr>
        <w:t xml:space="preserve">removed </w:t>
      </w:r>
      <w:r w:rsidR="00A6422A" w:rsidRPr="000A1BD6">
        <w:rPr>
          <w:rFonts w:ascii="Cambria" w:hAnsi="Cambria" w:cs="Calibri"/>
          <w:sz w:val="22"/>
        </w:rPr>
        <w:t xml:space="preserve">both </w:t>
      </w:r>
      <w:r w:rsidRPr="000A1BD6">
        <w:rPr>
          <w:rFonts w:ascii="Cambria" w:hAnsi="Cambria" w:cs="Calibri"/>
          <w:sz w:val="22"/>
        </w:rPr>
        <w:t xml:space="preserve">Ase1 and tubulin from solution. </w:t>
      </w:r>
      <w:r w:rsidR="00A6422A" w:rsidRPr="000A1BD6">
        <w:rPr>
          <w:rFonts w:ascii="Cambria" w:hAnsi="Cambria" w:cs="Calibri"/>
          <w:sz w:val="22"/>
        </w:rPr>
        <w:t xml:space="preserve">As </w:t>
      </w:r>
      <w:r w:rsidR="00D946DD" w:rsidRPr="000A1BD6">
        <w:rPr>
          <w:rFonts w:ascii="Cambria" w:hAnsi="Cambria" w:cs="Calibri"/>
          <w:sz w:val="22"/>
        </w:rPr>
        <w:t>MT</w:t>
      </w:r>
      <w:r w:rsidR="00A6422A" w:rsidRPr="000A1BD6">
        <w:rPr>
          <w:rFonts w:ascii="Cambria" w:hAnsi="Cambria" w:cs="Calibri"/>
          <w:sz w:val="22"/>
        </w:rPr>
        <w:t xml:space="preserve">s started to depolymerize </w:t>
      </w:r>
      <w:r w:rsidRPr="000A1BD6">
        <w:rPr>
          <w:rFonts w:ascii="Cambria" w:hAnsi="Cambria" w:cs="Calibri"/>
          <w:sz w:val="22"/>
        </w:rPr>
        <w:t>Ase1</w:t>
      </w:r>
      <w:r w:rsidR="004E4FBD" w:rsidRPr="000A1BD6">
        <w:rPr>
          <w:rFonts w:ascii="Cambria" w:hAnsi="Cambria" w:cs="Calibri"/>
          <w:sz w:val="22"/>
        </w:rPr>
        <w:t xml:space="preserve"> still</w:t>
      </w:r>
      <w:r w:rsidRPr="000A1BD6">
        <w:rPr>
          <w:rFonts w:ascii="Cambria" w:hAnsi="Cambria" w:cs="Calibri"/>
          <w:sz w:val="22"/>
        </w:rPr>
        <w:t xml:space="preserve"> accumulat</w:t>
      </w:r>
      <w:r w:rsidR="004E4FBD" w:rsidRPr="000A1BD6">
        <w:rPr>
          <w:rFonts w:ascii="Cambria" w:hAnsi="Cambria" w:cs="Calibri"/>
          <w:sz w:val="22"/>
        </w:rPr>
        <w:t>ed</w:t>
      </w:r>
      <w:r w:rsidRPr="000A1BD6">
        <w:rPr>
          <w:rFonts w:ascii="Cambria" w:hAnsi="Cambria" w:cs="Calibri"/>
          <w:sz w:val="22"/>
        </w:rPr>
        <w:t xml:space="preserve"> at the depolymerizing ends, </w:t>
      </w:r>
      <w:r w:rsidR="004E4FBD" w:rsidRPr="000A1BD6">
        <w:rPr>
          <w:rFonts w:ascii="Cambria" w:hAnsi="Cambria" w:cs="Calibri"/>
          <w:sz w:val="22"/>
        </w:rPr>
        <w:t xml:space="preserve">further indicating </w:t>
      </w:r>
      <w:r w:rsidRPr="000A1BD6">
        <w:rPr>
          <w:rFonts w:ascii="Cambria" w:hAnsi="Cambria" w:cs="Calibri"/>
          <w:sz w:val="22"/>
        </w:rPr>
        <w:t xml:space="preserve">that </w:t>
      </w:r>
      <w:r w:rsidR="003A3571" w:rsidRPr="000A1BD6">
        <w:rPr>
          <w:rFonts w:ascii="Cambria" w:hAnsi="Cambria" w:cs="Calibri"/>
          <w:sz w:val="22"/>
        </w:rPr>
        <w:t>th</w:t>
      </w:r>
      <w:r w:rsidR="004E4FBD" w:rsidRPr="000A1BD6">
        <w:rPr>
          <w:rFonts w:ascii="Cambria" w:hAnsi="Cambria" w:cs="Calibri"/>
          <w:sz w:val="22"/>
        </w:rPr>
        <w:t>is</w:t>
      </w:r>
      <w:r w:rsidR="003A3571" w:rsidRPr="000A1BD6">
        <w:rPr>
          <w:rFonts w:ascii="Cambria" w:hAnsi="Cambria" w:cs="Calibri"/>
          <w:sz w:val="22"/>
        </w:rPr>
        <w:t xml:space="preserve"> increase is due to </w:t>
      </w:r>
      <w:r w:rsidRPr="000A1BD6">
        <w:rPr>
          <w:rFonts w:ascii="Cambria" w:hAnsi="Cambria" w:cs="Calibri"/>
          <w:sz w:val="22"/>
        </w:rPr>
        <w:t>sweeping of Ase1 molecules </w:t>
      </w:r>
      <w:r w:rsidR="003C31F6" w:rsidRPr="000A1BD6">
        <w:rPr>
          <w:rFonts w:ascii="Cambria" w:hAnsi="Cambria" w:cs="Calibri"/>
          <w:sz w:val="22"/>
        </w:rPr>
        <w:t xml:space="preserve">that were already </w:t>
      </w:r>
      <w:r w:rsidRPr="000A1BD6">
        <w:rPr>
          <w:rFonts w:ascii="Cambria" w:hAnsi="Cambria" w:cs="Calibri"/>
          <w:sz w:val="22"/>
        </w:rPr>
        <w:t xml:space="preserve">bound to the </w:t>
      </w:r>
      <w:r w:rsidR="00D946DD" w:rsidRPr="000A1BD6">
        <w:rPr>
          <w:rFonts w:ascii="Cambria" w:hAnsi="Cambria" w:cs="Calibri"/>
          <w:sz w:val="22"/>
        </w:rPr>
        <w:t>MT</w:t>
      </w:r>
      <w:r w:rsidRPr="000A1BD6">
        <w:rPr>
          <w:rFonts w:ascii="Cambria" w:hAnsi="Cambria" w:cs="Calibri"/>
          <w:sz w:val="22"/>
        </w:rPr>
        <w:t> </w:t>
      </w:r>
      <w:r w:rsidR="003C31F6" w:rsidRPr="000A1BD6">
        <w:rPr>
          <w:rFonts w:ascii="Cambria" w:hAnsi="Cambria" w:cs="Calibri"/>
          <w:sz w:val="22"/>
        </w:rPr>
        <w:t>lattice</w:t>
      </w:r>
      <w:r w:rsidRPr="000A1BD6">
        <w:rPr>
          <w:rFonts w:ascii="Cambria" w:hAnsi="Cambria" w:cs="Calibri"/>
          <w:sz w:val="22"/>
        </w:rPr>
        <w:t xml:space="preserve"> </w:t>
      </w:r>
      <w:r w:rsidR="00036FE2" w:rsidRPr="000A1BD6">
        <w:rPr>
          <w:rFonts w:ascii="Cambria" w:hAnsi="Cambria" w:cs="Calibri"/>
          <w:sz w:val="22"/>
        </w:rPr>
        <w:t xml:space="preserve">before catastrophe </w:t>
      </w:r>
      <w:r w:rsidRPr="000A1BD6">
        <w:rPr>
          <w:rFonts w:ascii="Cambria" w:hAnsi="Cambria" w:cs="Calibri"/>
          <w:sz w:val="22"/>
        </w:rPr>
        <w:t>(Figure </w:t>
      </w:r>
      <w:r w:rsidR="00826999" w:rsidRPr="000A1BD6">
        <w:rPr>
          <w:rFonts w:ascii="Cambria" w:hAnsi="Cambria" w:cs="Calibri"/>
          <w:sz w:val="22"/>
        </w:rPr>
        <w:t>S3</w:t>
      </w:r>
      <w:r w:rsidR="00B74213" w:rsidRPr="000A1BD6">
        <w:rPr>
          <w:rFonts w:ascii="Cambria" w:hAnsi="Cambria" w:cs="Calibri"/>
          <w:sz w:val="22"/>
        </w:rPr>
        <w:t>C</w:t>
      </w:r>
      <w:r w:rsidR="005F5E4C">
        <w:rPr>
          <w:rFonts w:ascii="Cambria" w:hAnsi="Cambria" w:cs="Calibri"/>
          <w:sz w:val="22"/>
        </w:rPr>
        <w:t>, Movie S2</w:t>
      </w:r>
      <w:r w:rsidR="004E4FBD" w:rsidRPr="000A1BD6">
        <w:rPr>
          <w:rFonts w:ascii="Cambria" w:hAnsi="Cambria" w:cs="Calibri"/>
          <w:sz w:val="22"/>
        </w:rPr>
        <w:t>)</w:t>
      </w:r>
      <w:r w:rsidRPr="000A1BD6">
        <w:rPr>
          <w:rFonts w:ascii="Cambria" w:hAnsi="Cambria" w:cs="Calibri"/>
          <w:sz w:val="22"/>
        </w:rPr>
        <w:t>. </w:t>
      </w:r>
      <w:r w:rsidR="00280C25">
        <w:rPr>
          <w:rFonts w:ascii="Cambria" w:hAnsi="Cambria" w:cs="Calibri"/>
          <w:sz w:val="22"/>
        </w:rPr>
        <w:t xml:space="preserve">As has recently been observed with a synthetic MT crosslinker </w:t>
      </w:r>
      <w:r w:rsidR="00280C25">
        <w:rPr>
          <w:rFonts w:ascii="Cambria" w:hAnsi="Cambria" w:cs="Calibri"/>
          <w:sz w:val="22"/>
        </w:rPr>
        <w:fldChar w:fldCharType="begin" w:fldLock="1"/>
      </w:r>
      <w:r w:rsidR="002C7C70">
        <w:rPr>
          <w:rFonts w:ascii="Cambria" w:hAnsi="Cambria" w:cs="Calibri"/>
          <w:sz w:val="22"/>
        </w:rPr>
        <w:instrText>ADDIN CSL_CITATION {"citationItems":[{"id":"ITEM-1","itemData":{"DOI":"10.1091/mbc.E19-05-0247","ISSN":"1059-1524","abstract":"Microtubule-associated proteins (MAPs) are a functionally highly diverse class of proteins that help to adjust the shape and function of the microtubule cytoskeleton in space and time. For this purpose, MAPs structurally support microtubules, modulate their dynamic instability, or regulate the activity of associated molecular motors. The microtubule-binding domains of MAPs are structurally divergent, but often depend on electrostatic interactions with the negatively charged surface of the microtubule. This suggests that the surface exposure of positive charges rather than a certain structural fold is sufficient for a protein to associate with microtubules. Consistently, positively charged artificial objects have been shown to associate with microtubules and to diffuse along their lattice. Natural MAPs, however, show a more sophisticated functionality beyond lattice-diffusion. Here, we asked whether basic electrostatic interactions are sufficient to also support advanced MAP functionality. To test this hypothesis, we studied simple positively charged peptide sequences for the occurrence of typical MAP-like behavior. We found that a multivalent peptide construct featuring four lysine-alanine heptarepeats (starPEG-(KA7) 4 )—but not its monovalent KA7-subunits—show advanced, biologically relevant MAP-like behavior: starPEG-(KA7) 4 binds microtubules in the low nanomolar range, diffuses along their lattice with the ability to switch between intersecting microtubules, and tracks depolymerizing microtubule ends. Further, starPEG-(KA7) 4 promotes microtubule nucleation and growth, mediates depolymerization coupled pulling at plus ends, and bundles microtubules without significantly interfering with other proteins on the microtubule lattice (as exemplified by the motor kinesin-1). Our results show that positive charges and multivalency are sufficient to mimic advanced MAP-like behavior.","author":[{"dropping-particle":"","family":"Drechsler","given":"Hauke","non-dropping-particle":"","parse-names":false,"suffix":""},{"dropping-particle":"","family":"Xu","given":"Yong","non-dropping-particle":"","parse-names":false,"suffix":""},{"dropping-particle":"","family":"Geyer","given":"Veikko F.","non-dropping-particle":"","parse-names":false,"suffix":""},{"dropping-particle":"","family":"Zhang","given":"Yixin","non-dropping-particle":"","parse-names":false,"suffix":""},{"dropping-particle":"","family":"Diez","given":"Stefan","non-dropping-particle":"","parse-names":false,"suffix":""}],"container-title":"Molecular Biology of the Cell","editor":[{"dropping-particle":"","family":"Surrey","given":"Thomas","non-dropping-particle":"","parse-names":false,"suffix":""}],"id":"ITEM-1","issue":"24","issued":{"date-parts":[["2019","11","15"]]},"page":"2953-2968","title":"Multivalent electrostatic microtubule interactions of synthetic peptides are sufficient to mimic advanced MAP-like behavior","type":"article-journal","volume":"30"},"uris":["http://www.mendeley.com/documents/?uuid=cf25c7f9-1f38-43a0-b03c-4bc6aa803d8a"]}],"mendeley":{"formattedCitation":"(Drechsler &lt;i&gt;et al.&lt;/i&gt;, 2019)","plainTextFormattedCitation":"(Drechsler et al., 2019)","previouslyFormattedCitation":"(Drechsler &lt;i&gt;et al.&lt;/i&gt;, 2019)"},"properties":{"noteIndex":0},"schema":"https://github.com/citation-style-language/schema/raw/master/csl-citation.json"}</w:instrText>
      </w:r>
      <w:r w:rsidR="00280C25">
        <w:rPr>
          <w:rFonts w:ascii="Cambria" w:hAnsi="Cambria" w:cs="Calibri"/>
          <w:sz w:val="22"/>
        </w:rPr>
        <w:fldChar w:fldCharType="separate"/>
      </w:r>
      <w:r w:rsidR="00211CAA" w:rsidRPr="00211CAA">
        <w:rPr>
          <w:rFonts w:ascii="Cambria" w:hAnsi="Cambria" w:cs="Calibri"/>
          <w:noProof/>
          <w:sz w:val="22"/>
        </w:rPr>
        <w:t xml:space="preserve">(Drechsler </w:t>
      </w:r>
      <w:r w:rsidR="00211CAA" w:rsidRPr="00211CAA">
        <w:rPr>
          <w:rFonts w:ascii="Cambria" w:hAnsi="Cambria" w:cs="Calibri"/>
          <w:i/>
          <w:noProof/>
          <w:sz w:val="22"/>
        </w:rPr>
        <w:t>et al.</w:t>
      </w:r>
      <w:r w:rsidR="00211CAA" w:rsidRPr="00211CAA">
        <w:rPr>
          <w:rFonts w:ascii="Cambria" w:hAnsi="Cambria" w:cs="Calibri"/>
          <w:noProof/>
          <w:sz w:val="22"/>
        </w:rPr>
        <w:t>, 2019)</w:t>
      </w:r>
      <w:r w:rsidR="00280C25">
        <w:rPr>
          <w:rFonts w:ascii="Cambria" w:hAnsi="Cambria" w:cs="Calibri"/>
          <w:sz w:val="22"/>
        </w:rPr>
        <w:fldChar w:fldCharType="end"/>
      </w:r>
      <w:r w:rsidR="00036FE2" w:rsidRPr="000A1BD6">
        <w:rPr>
          <w:rFonts w:ascii="Cambria" w:hAnsi="Cambria" w:cs="Calibri"/>
          <w:sz w:val="22"/>
        </w:rPr>
        <w:t>,</w:t>
      </w:r>
      <w:r w:rsidRPr="000A1BD6">
        <w:rPr>
          <w:rFonts w:ascii="Cambria" w:hAnsi="Cambria" w:cs="Calibri"/>
          <w:sz w:val="22"/>
        </w:rPr>
        <w:t> </w:t>
      </w:r>
      <w:r w:rsidR="00D47AF0" w:rsidRPr="000A1BD6">
        <w:rPr>
          <w:rFonts w:ascii="Cambria" w:hAnsi="Cambria" w:cs="Calibri"/>
          <w:sz w:val="22"/>
        </w:rPr>
        <w:t xml:space="preserve">we </w:t>
      </w:r>
      <w:r w:rsidRPr="000A1BD6">
        <w:rPr>
          <w:rFonts w:ascii="Cambria" w:hAnsi="Cambria" w:cs="Calibri"/>
          <w:sz w:val="22"/>
        </w:rPr>
        <w:t>observed</w:t>
      </w:r>
      <w:r w:rsidR="004E4FBD" w:rsidRPr="000A1BD6">
        <w:rPr>
          <w:rFonts w:ascii="Cambria" w:hAnsi="Cambria" w:cs="Calibri"/>
          <w:sz w:val="22"/>
        </w:rPr>
        <w:t xml:space="preserve"> that a </w:t>
      </w:r>
      <w:r w:rsidRPr="000A1BD6">
        <w:rPr>
          <w:rFonts w:ascii="Cambria" w:hAnsi="Cambria" w:cs="Calibri"/>
          <w:sz w:val="22"/>
        </w:rPr>
        <w:t xml:space="preserve">depolymerizing MT </w:t>
      </w:r>
      <w:r w:rsidR="00066C00" w:rsidRPr="000A1BD6">
        <w:rPr>
          <w:rFonts w:ascii="Cambria" w:hAnsi="Cambria" w:cs="Calibri"/>
          <w:sz w:val="22"/>
        </w:rPr>
        <w:t xml:space="preserve">end </w:t>
      </w:r>
      <w:r w:rsidR="004E4FBD" w:rsidRPr="000A1BD6">
        <w:rPr>
          <w:rFonts w:ascii="Cambria" w:hAnsi="Cambria" w:cs="Calibri"/>
          <w:sz w:val="22"/>
        </w:rPr>
        <w:t xml:space="preserve">would </w:t>
      </w:r>
      <w:r w:rsidRPr="000A1BD6">
        <w:rPr>
          <w:rFonts w:ascii="Cambria" w:hAnsi="Cambria" w:cs="Calibri"/>
          <w:sz w:val="22"/>
        </w:rPr>
        <w:t xml:space="preserve">drag other </w:t>
      </w:r>
      <w:r w:rsidR="00D946DD" w:rsidRPr="000A1BD6">
        <w:rPr>
          <w:rFonts w:ascii="Cambria" w:hAnsi="Cambria" w:cs="Calibri"/>
          <w:sz w:val="22"/>
        </w:rPr>
        <w:t>MT</w:t>
      </w:r>
      <w:r w:rsidRPr="000A1BD6">
        <w:rPr>
          <w:rFonts w:ascii="Cambria" w:hAnsi="Cambria" w:cs="Calibri"/>
          <w:sz w:val="22"/>
        </w:rPr>
        <w:t xml:space="preserve">s, </w:t>
      </w:r>
      <w:r w:rsidR="00E96E34" w:rsidRPr="000A1BD6">
        <w:rPr>
          <w:rFonts w:ascii="Cambria" w:hAnsi="Cambria" w:cs="Calibri"/>
          <w:sz w:val="22"/>
        </w:rPr>
        <w:t xml:space="preserve">indicating </w:t>
      </w:r>
      <w:r w:rsidR="004E4FBD" w:rsidRPr="000A1BD6">
        <w:rPr>
          <w:rFonts w:ascii="Cambria" w:hAnsi="Cambria" w:cs="Calibri"/>
          <w:sz w:val="22"/>
        </w:rPr>
        <w:t>that</w:t>
      </w:r>
      <w:r w:rsidR="00E96E34" w:rsidRPr="000A1BD6">
        <w:rPr>
          <w:rFonts w:ascii="Cambria" w:hAnsi="Cambria" w:cs="Calibri"/>
          <w:sz w:val="22"/>
        </w:rPr>
        <w:t xml:space="preserve"> substantial forces</w:t>
      </w:r>
      <w:r w:rsidR="004E4FBD" w:rsidRPr="000A1BD6">
        <w:rPr>
          <w:rFonts w:ascii="Cambria" w:hAnsi="Cambria" w:cs="Calibri"/>
          <w:sz w:val="22"/>
        </w:rPr>
        <w:t xml:space="preserve"> could be transmitted by this mechanism</w:t>
      </w:r>
      <w:r w:rsidR="00E96E34" w:rsidRPr="000A1BD6">
        <w:rPr>
          <w:rFonts w:ascii="Cambria" w:hAnsi="Cambria" w:cs="Calibri"/>
          <w:sz w:val="22"/>
        </w:rPr>
        <w:t xml:space="preserve"> </w:t>
      </w:r>
      <w:r w:rsidRPr="000A1BD6">
        <w:rPr>
          <w:rFonts w:ascii="Cambria" w:hAnsi="Cambria" w:cs="Calibri"/>
          <w:sz w:val="22"/>
        </w:rPr>
        <w:t>(Figure </w:t>
      </w:r>
      <w:r w:rsidR="000A6B34" w:rsidRPr="000A1BD6">
        <w:rPr>
          <w:rFonts w:ascii="Cambria" w:hAnsi="Cambria" w:cs="Calibri"/>
          <w:sz w:val="22"/>
        </w:rPr>
        <w:t>3G</w:t>
      </w:r>
      <w:r w:rsidRPr="000A1BD6">
        <w:rPr>
          <w:rFonts w:ascii="Cambria" w:hAnsi="Cambria" w:cs="Calibri"/>
          <w:sz w:val="22"/>
        </w:rPr>
        <w:t>)</w:t>
      </w:r>
      <w:r w:rsidR="004E4FBD" w:rsidRPr="000A1BD6">
        <w:rPr>
          <w:rFonts w:ascii="Cambria" w:hAnsi="Cambria" w:cs="Calibri"/>
          <w:sz w:val="22"/>
        </w:rPr>
        <w:t>. In summary</w:t>
      </w:r>
      <w:r w:rsidR="00036FE2" w:rsidRPr="000A1BD6">
        <w:rPr>
          <w:rFonts w:ascii="Cambria" w:hAnsi="Cambria" w:cs="Calibri"/>
          <w:sz w:val="22"/>
        </w:rPr>
        <w:t>,</w:t>
      </w:r>
      <w:r w:rsidR="009A5955" w:rsidRPr="000A1BD6">
        <w:rPr>
          <w:rFonts w:ascii="Cambria" w:hAnsi="Cambria" w:cs="Calibri"/>
          <w:sz w:val="22"/>
        </w:rPr>
        <w:t xml:space="preserve"> these experiments </w:t>
      </w:r>
      <w:r w:rsidR="004E4FBD" w:rsidRPr="000A1BD6">
        <w:rPr>
          <w:rFonts w:ascii="Cambria" w:hAnsi="Cambria" w:cs="Calibri"/>
          <w:sz w:val="22"/>
        </w:rPr>
        <w:t xml:space="preserve">indicate </w:t>
      </w:r>
      <w:r w:rsidR="009A5955" w:rsidRPr="000A1BD6">
        <w:rPr>
          <w:rFonts w:ascii="Cambria" w:hAnsi="Cambria" w:cs="Calibri"/>
          <w:sz w:val="22"/>
        </w:rPr>
        <w:t>that</w:t>
      </w:r>
      <w:r w:rsidR="00E96E34" w:rsidRPr="000A1BD6">
        <w:rPr>
          <w:rFonts w:ascii="Cambria" w:hAnsi="Cambria" w:cs="Calibri"/>
          <w:sz w:val="22"/>
        </w:rPr>
        <w:t xml:space="preserve"> </w:t>
      </w:r>
      <w:r w:rsidR="009A5955" w:rsidRPr="000A1BD6">
        <w:rPr>
          <w:rFonts w:ascii="Cambria" w:hAnsi="Cambria" w:cs="Calibri"/>
          <w:sz w:val="22"/>
        </w:rPr>
        <w:t>lattice bound Ase1 molecules</w:t>
      </w:r>
      <w:r w:rsidR="00FC36F0">
        <w:rPr>
          <w:rFonts w:ascii="Cambria" w:hAnsi="Cambria" w:cs="Calibri"/>
          <w:sz w:val="22"/>
        </w:rPr>
        <w:t xml:space="preserve"> hinder MT depolymerization, and</w:t>
      </w:r>
      <w:r w:rsidR="009A5955" w:rsidRPr="000A1BD6">
        <w:rPr>
          <w:rFonts w:ascii="Cambria" w:hAnsi="Cambria" w:cs="Calibri"/>
          <w:sz w:val="22"/>
        </w:rPr>
        <w:t xml:space="preserve"> </w:t>
      </w:r>
      <w:r w:rsidR="004E4FBD" w:rsidRPr="000A1BD6">
        <w:rPr>
          <w:rFonts w:ascii="Cambria" w:hAnsi="Cambria" w:cs="Calibri"/>
          <w:sz w:val="22"/>
        </w:rPr>
        <w:t xml:space="preserve">are swept </w:t>
      </w:r>
      <w:r w:rsidR="00582B0E" w:rsidRPr="000A1BD6">
        <w:rPr>
          <w:rFonts w:ascii="Cambria" w:hAnsi="Cambria" w:cs="Calibri"/>
          <w:sz w:val="22"/>
        </w:rPr>
        <w:t>by</w:t>
      </w:r>
      <w:r w:rsidR="00B33632" w:rsidRPr="000A1BD6">
        <w:rPr>
          <w:rFonts w:ascii="Cambria" w:hAnsi="Cambria" w:cs="Calibri"/>
          <w:sz w:val="22"/>
        </w:rPr>
        <w:t xml:space="preserve"> the </w:t>
      </w:r>
      <w:r w:rsidR="00E96E34" w:rsidRPr="000A1BD6">
        <w:rPr>
          <w:rFonts w:ascii="Cambria" w:hAnsi="Cambria" w:cs="Calibri"/>
          <w:sz w:val="22"/>
        </w:rPr>
        <w:t xml:space="preserve">depolymerizing </w:t>
      </w:r>
      <w:r w:rsidR="00582B0E" w:rsidRPr="000A1BD6">
        <w:rPr>
          <w:rFonts w:ascii="Cambria" w:hAnsi="Cambria" w:cs="Calibri"/>
          <w:sz w:val="22"/>
        </w:rPr>
        <w:t xml:space="preserve">MT </w:t>
      </w:r>
      <w:r w:rsidR="00E96E34" w:rsidRPr="000A1BD6">
        <w:rPr>
          <w:rFonts w:ascii="Cambria" w:hAnsi="Cambria" w:cs="Calibri"/>
          <w:sz w:val="22"/>
        </w:rPr>
        <w:t>ends</w:t>
      </w:r>
      <w:r w:rsidR="00582B0E" w:rsidRPr="000A1BD6">
        <w:rPr>
          <w:rFonts w:ascii="Cambria" w:hAnsi="Cambria" w:cs="Calibri"/>
          <w:sz w:val="22"/>
        </w:rPr>
        <w:t>. The resulting specific</w:t>
      </w:r>
      <w:r w:rsidR="004E4FBD" w:rsidRPr="000A1BD6">
        <w:rPr>
          <w:rFonts w:ascii="Cambria" w:hAnsi="Cambria" w:cs="Calibri"/>
          <w:sz w:val="22"/>
        </w:rPr>
        <w:t xml:space="preserve"> accumulation</w:t>
      </w:r>
      <w:r w:rsidR="00582B0E" w:rsidRPr="000A1BD6">
        <w:rPr>
          <w:rFonts w:ascii="Cambria" w:hAnsi="Cambria" w:cs="Calibri"/>
          <w:sz w:val="22"/>
        </w:rPr>
        <w:t xml:space="preserve"> of Ase1</w:t>
      </w:r>
      <w:r w:rsidR="00BE3EB6" w:rsidRPr="000A1BD6">
        <w:rPr>
          <w:rFonts w:ascii="Cambria" w:hAnsi="Cambria" w:cs="Calibri"/>
          <w:sz w:val="22"/>
        </w:rPr>
        <w:t xml:space="preserve"> at MT ends</w:t>
      </w:r>
      <w:r w:rsidR="00582B0E" w:rsidRPr="000A1BD6">
        <w:rPr>
          <w:rFonts w:ascii="Cambria" w:hAnsi="Cambria" w:cs="Calibri"/>
          <w:sz w:val="22"/>
        </w:rPr>
        <w:t xml:space="preserve"> </w:t>
      </w:r>
      <w:r w:rsidR="00E26643" w:rsidRPr="000A1BD6">
        <w:rPr>
          <w:rFonts w:ascii="Cambria" w:hAnsi="Cambria" w:cs="Calibri"/>
          <w:sz w:val="22"/>
        </w:rPr>
        <w:t>can then</w:t>
      </w:r>
      <w:r w:rsidR="003F6DAD" w:rsidRPr="000A1BD6">
        <w:rPr>
          <w:rFonts w:ascii="Cambria" w:hAnsi="Cambria" w:cs="Calibri"/>
          <w:sz w:val="22"/>
        </w:rPr>
        <w:t xml:space="preserve"> </w:t>
      </w:r>
      <w:r w:rsidR="00FC36F0">
        <w:rPr>
          <w:rFonts w:ascii="Cambria" w:hAnsi="Cambria" w:cs="Calibri"/>
          <w:sz w:val="22"/>
        </w:rPr>
        <w:t xml:space="preserve">further </w:t>
      </w:r>
      <w:r w:rsidR="00E26643" w:rsidRPr="000A1BD6">
        <w:rPr>
          <w:rFonts w:ascii="Cambria" w:hAnsi="Cambria" w:cs="Calibri"/>
          <w:sz w:val="22"/>
        </w:rPr>
        <w:t>lead</w:t>
      </w:r>
      <w:r w:rsidR="004E4FBD" w:rsidRPr="000A1BD6">
        <w:rPr>
          <w:rFonts w:ascii="Cambria" w:hAnsi="Cambria" w:cs="Calibri"/>
          <w:sz w:val="22"/>
        </w:rPr>
        <w:t xml:space="preserve"> to</w:t>
      </w:r>
      <w:r w:rsidR="00E96E34" w:rsidRPr="000A1BD6">
        <w:rPr>
          <w:rFonts w:ascii="Cambria" w:hAnsi="Cambria" w:cs="Calibri"/>
          <w:sz w:val="22"/>
        </w:rPr>
        <w:t xml:space="preserve"> the</w:t>
      </w:r>
      <w:r w:rsidR="00BE3EB6" w:rsidRPr="000A1BD6">
        <w:rPr>
          <w:rFonts w:ascii="Cambria" w:hAnsi="Cambria" w:cs="Calibri"/>
          <w:sz w:val="22"/>
        </w:rPr>
        <w:t>ir</w:t>
      </w:r>
      <w:r w:rsidR="00E96E34" w:rsidRPr="000A1BD6">
        <w:rPr>
          <w:rFonts w:ascii="Cambria" w:hAnsi="Cambria" w:cs="Calibri"/>
          <w:sz w:val="22"/>
        </w:rPr>
        <w:t xml:space="preserve"> stabilization</w:t>
      </w:r>
      <w:r w:rsidRPr="000A1BD6">
        <w:rPr>
          <w:rFonts w:ascii="Cambria" w:hAnsi="Cambria" w:cs="Calibri"/>
          <w:sz w:val="22"/>
        </w:rPr>
        <w:t>. </w:t>
      </w:r>
      <w:r w:rsidRPr="000A1BD6">
        <w:rPr>
          <w:rFonts w:ascii="Cambria" w:hAnsi="Cambria"/>
          <w:sz w:val="22"/>
        </w:rPr>
        <w:fldChar w:fldCharType="begin"/>
      </w:r>
      <w:r w:rsidRPr="000A1BD6">
        <w:rPr>
          <w:rFonts w:ascii="Cambria" w:hAnsi="Cambria"/>
          <w:sz w:val="22"/>
        </w:rPr>
        <w:instrText xml:space="preserve"> INCLUDEPICTURE "C:\\var\\folders\\3s\\t2t1p9vj2mv9t2c817fzggfc0000gn\\T\\com.microsoft.Word\\WebArchiveCopyPasteTempFiles\\4PsZb5jz+5wRgAAAAASUVORK5CYII=" \* MERGEFORMAT </w:instrText>
      </w:r>
      <w:r w:rsidRPr="000A1BD6">
        <w:rPr>
          <w:rFonts w:ascii="Cambria" w:hAnsi="Cambria"/>
          <w:sz w:val="22"/>
        </w:rPr>
        <w:fldChar w:fldCharType="end"/>
      </w:r>
    </w:p>
    <w:p w14:paraId="3FA3E2EB" w14:textId="01B7122C" w:rsidR="002F2922" w:rsidRPr="000A1BD6" w:rsidRDefault="00941A04" w:rsidP="002F2922">
      <w:pPr>
        <w:jc w:val="center"/>
        <w:rPr>
          <w:rFonts w:ascii="Cambria" w:hAnsi="Cambria"/>
          <w:sz w:val="22"/>
        </w:rPr>
      </w:pPr>
      <w:r>
        <w:rPr>
          <w:rFonts w:ascii="Cambria" w:hAnsi="Cambria"/>
          <w:noProof/>
          <w:sz w:val="22"/>
        </w:rPr>
        <w:lastRenderedPageBreak/>
        <w:drawing>
          <wp:inline distT="0" distB="0" distL="0" distR="0" wp14:anchorId="6740E26C" wp14:editId="3507954E">
            <wp:extent cx="5943600" cy="7449185"/>
            <wp:effectExtent l="0" t="0" r="0" b="5715"/>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449185"/>
                    </a:xfrm>
                    <a:prstGeom prst="rect">
                      <a:avLst/>
                    </a:prstGeom>
                  </pic:spPr>
                </pic:pic>
              </a:graphicData>
            </a:graphic>
          </wp:inline>
        </w:drawing>
      </w:r>
    </w:p>
    <w:p w14:paraId="54E9681E" w14:textId="77777777" w:rsidR="000A1BD6" w:rsidRPr="00941A04" w:rsidRDefault="00BC1E06" w:rsidP="00BC1E06">
      <w:pPr>
        <w:jc w:val="both"/>
        <w:rPr>
          <w:rFonts w:ascii="Cambria" w:hAnsi="Cambria" w:cs="Calibri"/>
          <w:b/>
          <w:bCs/>
          <w:sz w:val="21"/>
          <w:szCs w:val="21"/>
        </w:rPr>
      </w:pPr>
      <w:commentRangeStart w:id="44"/>
      <w:r w:rsidRPr="00941A04">
        <w:rPr>
          <w:rFonts w:ascii="Cambria" w:hAnsi="Cambria" w:cs="Calibri"/>
          <w:b/>
          <w:bCs/>
          <w:sz w:val="21"/>
          <w:szCs w:val="21"/>
        </w:rPr>
        <w:t>Figure </w:t>
      </w:r>
      <w:commentRangeEnd w:id="44"/>
      <w:r w:rsidR="00213CF3">
        <w:rPr>
          <w:rStyle w:val="CommentReference"/>
        </w:rPr>
        <w:commentReference w:id="44"/>
      </w:r>
      <w:r w:rsidRPr="00941A04">
        <w:rPr>
          <w:rFonts w:ascii="Cambria" w:hAnsi="Cambria" w:cs="Calibri"/>
          <w:b/>
          <w:bCs/>
          <w:sz w:val="21"/>
          <w:szCs w:val="21"/>
        </w:rPr>
        <w:t>3. Ase1 is swept by depolymerizing </w:t>
      </w:r>
      <w:r w:rsidR="00D946DD" w:rsidRPr="00941A04">
        <w:rPr>
          <w:rFonts w:ascii="Cambria" w:hAnsi="Cambria" w:cs="Calibri"/>
          <w:b/>
          <w:bCs/>
          <w:sz w:val="21"/>
          <w:szCs w:val="21"/>
        </w:rPr>
        <w:t>MT</w:t>
      </w:r>
      <w:r w:rsidRPr="00941A04">
        <w:rPr>
          <w:rFonts w:ascii="Cambria" w:hAnsi="Cambria" w:cs="Calibri"/>
          <w:b/>
          <w:bCs/>
          <w:sz w:val="21"/>
          <w:szCs w:val="21"/>
        </w:rPr>
        <w:t> </w:t>
      </w:r>
      <w:r w:rsidR="00390742" w:rsidRPr="00941A04">
        <w:rPr>
          <w:rFonts w:ascii="Cambria" w:hAnsi="Cambria" w:cs="Calibri"/>
          <w:b/>
          <w:bCs/>
          <w:sz w:val="21"/>
          <w:szCs w:val="21"/>
        </w:rPr>
        <w:t>ends</w:t>
      </w:r>
      <w:r w:rsidRPr="00941A04">
        <w:rPr>
          <w:rFonts w:ascii="Cambria" w:hAnsi="Cambria" w:cs="Calibri"/>
          <w:b/>
          <w:bCs/>
          <w:sz w:val="21"/>
          <w:szCs w:val="21"/>
        </w:rPr>
        <w:t xml:space="preserve">.  </w:t>
      </w:r>
    </w:p>
    <w:p w14:paraId="705EB7BB" w14:textId="3C15EC63" w:rsidR="002F2922" w:rsidRPr="000A1BD6" w:rsidRDefault="00BC1E06" w:rsidP="00BC1E06">
      <w:pPr>
        <w:jc w:val="both"/>
        <w:rPr>
          <w:rFonts w:ascii="Cambria" w:hAnsi="Cambria" w:cs="Calibri"/>
          <w:sz w:val="22"/>
        </w:rPr>
      </w:pPr>
      <w:r w:rsidRPr="00941A04">
        <w:rPr>
          <w:rFonts w:ascii="Cambria" w:hAnsi="Cambria" w:cs="Calibri"/>
          <w:b/>
          <w:bCs/>
          <w:sz w:val="21"/>
          <w:szCs w:val="21"/>
        </w:rPr>
        <w:t>A </w:t>
      </w:r>
      <w:r w:rsidRPr="00941A04">
        <w:rPr>
          <w:rFonts w:ascii="Cambria" w:hAnsi="Cambria" w:cs="Calibri"/>
          <w:sz w:val="21"/>
          <w:szCs w:val="21"/>
        </w:rPr>
        <w:t xml:space="preserve">Kymographs of the plus end of depolymerizing </w:t>
      </w:r>
      <w:r w:rsidR="005000AA" w:rsidRPr="00941A04">
        <w:rPr>
          <w:rFonts w:ascii="Cambria" w:hAnsi="Cambria" w:cs="Calibri"/>
          <w:sz w:val="21"/>
          <w:szCs w:val="21"/>
        </w:rPr>
        <w:t>single</w:t>
      </w:r>
      <w:r w:rsidRPr="00941A04">
        <w:rPr>
          <w:rFonts w:ascii="Cambria" w:hAnsi="Cambria" w:cs="Calibri"/>
          <w:sz w:val="21"/>
          <w:szCs w:val="21"/>
        </w:rPr>
        <w:t xml:space="preserve"> MTs at 6 </w:t>
      </w:r>
      <w:proofErr w:type="spellStart"/>
      <w:r w:rsidRPr="00941A04">
        <w:rPr>
          <w:rFonts w:ascii="Cambria" w:hAnsi="Cambria" w:cs="Calibri"/>
          <w:sz w:val="21"/>
          <w:szCs w:val="21"/>
        </w:rPr>
        <w:t>nM</w:t>
      </w:r>
      <w:proofErr w:type="spellEnd"/>
      <w:r w:rsidRPr="00941A04">
        <w:rPr>
          <w:rFonts w:ascii="Cambria" w:hAnsi="Cambria" w:cs="Calibri"/>
          <w:sz w:val="21"/>
          <w:szCs w:val="21"/>
        </w:rPr>
        <w:t xml:space="preserve"> Ase1-GFP in solution (left) </w:t>
      </w:r>
      <w:r w:rsidR="006863E1" w:rsidRPr="00941A04">
        <w:rPr>
          <w:rFonts w:ascii="Cambria" w:hAnsi="Cambria" w:cs="Calibri"/>
          <w:sz w:val="21"/>
          <w:szCs w:val="21"/>
        </w:rPr>
        <w:t>and</w:t>
      </w:r>
      <w:r w:rsidRPr="00941A04">
        <w:rPr>
          <w:rFonts w:ascii="Cambria" w:hAnsi="Cambria" w:cs="Calibri"/>
          <w:sz w:val="21"/>
          <w:szCs w:val="21"/>
        </w:rPr>
        <w:t xml:space="preserve"> antiparallel MTs at 1 </w:t>
      </w:r>
      <w:proofErr w:type="spellStart"/>
      <w:r w:rsidRPr="00941A04">
        <w:rPr>
          <w:rFonts w:ascii="Cambria" w:hAnsi="Cambria" w:cs="Calibri"/>
          <w:sz w:val="21"/>
          <w:szCs w:val="21"/>
        </w:rPr>
        <w:t>nM</w:t>
      </w:r>
      <w:proofErr w:type="spellEnd"/>
      <w:r w:rsidRPr="00941A04">
        <w:rPr>
          <w:rFonts w:ascii="Cambria" w:hAnsi="Cambria" w:cs="Calibri"/>
          <w:sz w:val="21"/>
          <w:szCs w:val="21"/>
        </w:rPr>
        <w:t> Ase1-GFP (right). </w:t>
      </w:r>
      <w:r w:rsidR="006863E1" w:rsidRPr="00941A04">
        <w:rPr>
          <w:rFonts w:ascii="Cambria" w:hAnsi="Cambria" w:cs="Calibri"/>
          <w:sz w:val="21"/>
          <w:szCs w:val="21"/>
        </w:rPr>
        <w:t xml:space="preserve"> </w:t>
      </w:r>
      <w:r w:rsidRPr="00941A04">
        <w:rPr>
          <w:rFonts w:ascii="Cambria" w:hAnsi="Cambria" w:cs="Calibri"/>
          <w:sz w:val="21"/>
          <w:szCs w:val="21"/>
        </w:rPr>
        <w:t>The stabilized GMPCPP-</w:t>
      </w:r>
      <w:r w:rsidR="00D946DD" w:rsidRPr="00941A04">
        <w:rPr>
          <w:rFonts w:ascii="Cambria" w:hAnsi="Cambria" w:cs="Calibri"/>
          <w:sz w:val="21"/>
          <w:szCs w:val="21"/>
        </w:rPr>
        <w:t>MT</w:t>
      </w:r>
      <w:r w:rsidRPr="00941A04">
        <w:rPr>
          <w:rFonts w:ascii="Cambria" w:hAnsi="Cambria" w:cs="Calibri"/>
          <w:sz w:val="21"/>
          <w:szCs w:val="21"/>
        </w:rPr>
        <w:t xml:space="preserve"> seeds were labeled with 15% rhodamine </w:t>
      </w:r>
      <w:r w:rsidR="006863E1" w:rsidRPr="00941A04">
        <w:rPr>
          <w:rFonts w:ascii="Cambria" w:hAnsi="Cambria" w:cs="Calibri"/>
          <w:sz w:val="21"/>
          <w:szCs w:val="21"/>
        </w:rPr>
        <w:t>or</w:t>
      </w:r>
      <w:r w:rsidRPr="00941A04">
        <w:rPr>
          <w:rFonts w:ascii="Cambria" w:hAnsi="Cambria" w:cs="Calibri"/>
          <w:sz w:val="21"/>
          <w:szCs w:val="21"/>
        </w:rPr>
        <w:t xml:space="preserve"> 15% Alexa647, while the free tubulin in solution was labelled with 7% rhodamine. In </w:t>
      </w:r>
      <w:r w:rsidRPr="00941A04">
        <w:rPr>
          <w:rFonts w:ascii="Cambria" w:hAnsi="Cambria" w:cs="Calibri"/>
          <w:sz w:val="21"/>
          <w:szCs w:val="21"/>
        </w:rPr>
        <w:lastRenderedPageBreak/>
        <w:t xml:space="preserve">sketches, dynamic extensions with GDP lattices are colored red, and stabilized GMPCPP seeds are colored blue. </w:t>
      </w:r>
      <w:r w:rsidRPr="00941A04">
        <w:rPr>
          <w:rFonts w:ascii="Cambria" w:hAnsi="Cambria" w:cs="Calibri"/>
          <w:b/>
          <w:bCs/>
          <w:sz w:val="21"/>
          <w:szCs w:val="21"/>
        </w:rPr>
        <w:t>B </w:t>
      </w:r>
      <w:r w:rsidR="0065431A" w:rsidRPr="00941A04">
        <w:rPr>
          <w:rFonts w:ascii="Cambria" w:hAnsi="Cambria" w:cs="Calibri"/>
          <w:sz w:val="21"/>
          <w:szCs w:val="21"/>
        </w:rPr>
        <w:t>D</w:t>
      </w:r>
      <w:r w:rsidRPr="00941A04">
        <w:rPr>
          <w:rFonts w:ascii="Cambria" w:hAnsi="Cambria" w:cs="Calibri"/>
          <w:sz w:val="21"/>
          <w:szCs w:val="21"/>
        </w:rPr>
        <w:t>ensity of Ase1</w:t>
      </w:r>
      <w:r w:rsidR="00377297" w:rsidRPr="00941A04">
        <w:rPr>
          <w:rFonts w:ascii="Cambria" w:hAnsi="Cambria" w:cs="Calibri"/>
          <w:sz w:val="21"/>
          <w:szCs w:val="21"/>
        </w:rPr>
        <w:t>-mNeonGreen</w:t>
      </w:r>
      <w:r w:rsidRPr="00941A04">
        <w:rPr>
          <w:rFonts w:ascii="Cambria" w:hAnsi="Cambria" w:cs="Calibri"/>
          <w:sz w:val="21"/>
          <w:szCs w:val="21"/>
        </w:rPr>
        <w:t> </w:t>
      </w:r>
      <w:r w:rsidR="0077706B" w:rsidRPr="00941A04">
        <w:rPr>
          <w:rFonts w:ascii="Cambria" w:hAnsi="Cambria" w:cs="Calibri"/>
          <w:sz w:val="21"/>
          <w:szCs w:val="21"/>
        </w:rPr>
        <w:t>at</w:t>
      </w:r>
      <w:r w:rsidRPr="00941A04">
        <w:rPr>
          <w:rFonts w:ascii="Cambria" w:hAnsi="Cambria" w:cs="Calibri"/>
          <w:sz w:val="21"/>
          <w:szCs w:val="21"/>
        </w:rPr>
        <w:t xml:space="preserve"> </w:t>
      </w:r>
      <w:r w:rsidR="005000AA" w:rsidRPr="00941A04">
        <w:rPr>
          <w:rFonts w:ascii="Cambria" w:hAnsi="Cambria" w:cs="Calibri"/>
          <w:sz w:val="21"/>
          <w:szCs w:val="21"/>
        </w:rPr>
        <w:t>single</w:t>
      </w:r>
      <w:r w:rsidRPr="00941A04">
        <w:rPr>
          <w:rFonts w:ascii="Cambria" w:hAnsi="Cambria" w:cs="Calibri"/>
          <w:sz w:val="21"/>
          <w:szCs w:val="21"/>
        </w:rPr>
        <w:t xml:space="preserve"> MT </w:t>
      </w:r>
      <w:r w:rsidR="00390742" w:rsidRPr="00941A04">
        <w:rPr>
          <w:rFonts w:ascii="Cambria" w:hAnsi="Cambria" w:cs="Calibri"/>
          <w:sz w:val="21"/>
          <w:szCs w:val="21"/>
        </w:rPr>
        <w:t>ends</w:t>
      </w:r>
      <w:r w:rsidRPr="00941A04">
        <w:rPr>
          <w:rFonts w:ascii="Cambria" w:hAnsi="Cambria" w:cs="Calibri"/>
          <w:sz w:val="21"/>
          <w:szCs w:val="21"/>
        </w:rPr>
        <w:t xml:space="preserve"> during depolymerization at 420 </w:t>
      </w:r>
      <w:proofErr w:type="spellStart"/>
      <w:r w:rsidRPr="00941A04">
        <w:rPr>
          <w:rFonts w:ascii="Cambria" w:hAnsi="Cambria" w:cs="Calibri"/>
          <w:sz w:val="21"/>
          <w:szCs w:val="21"/>
        </w:rPr>
        <w:t>nM</w:t>
      </w:r>
      <w:proofErr w:type="spellEnd"/>
      <w:r w:rsidRPr="00941A04">
        <w:rPr>
          <w:rFonts w:ascii="Cambria" w:hAnsi="Cambria" w:cs="Calibri"/>
          <w:sz w:val="21"/>
          <w:szCs w:val="21"/>
        </w:rPr>
        <w:t xml:space="preserve">, minus the equilibrium density (as determined by measuring the density at the respective spot on the </w:t>
      </w:r>
      <w:r w:rsidR="00D946DD" w:rsidRPr="00941A04">
        <w:rPr>
          <w:rFonts w:ascii="Cambria" w:hAnsi="Cambria" w:cs="Calibri"/>
          <w:sz w:val="21"/>
          <w:szCs w:val="21"/>
        </w:rPr>
        <w:t>MT</w:t>
      </w:r>
      <w:r w:rsidRPr="00941A04">
        <w:rPr>
          <w:rFonts w:ascii="Cambria" w:hAnsi="Cambria" w:cs="Calibri"/>
          <w:sz w:val="21"/>
          <w:szCs w:val="21"/>
        </w:rPr>
        <w:t xml:space="preserve"> before catastrophe). Each colored thin line is the median signal distribution of one depolymerization event (median of all observed frames). The thick red line is the median of all the thin colored lines. Results from same experiments as analyzed in Figures 1, 2, and 3C. </w:t>
      </w:r>
      <w:r w:rsidRPr="00941A04">
        <w:rPr>
          <w:rFonts w:ascii="Cambria" w:hAnsi="Cambria" w:cs="Calibri"/>
          <w:b/>
          <w:bCs/>
          <w:sz w:val="21"/>
          <w:szCs w:val="21"/>
        </w:rPr>
        <w:t>C </w:t>
      </w:r>
      <w:r w:rsidRPr="00941A04">
        <w:rPr>
          <w:rFonts w:ascii="Cambria" w:hAnsi="Cambria" w:cs="Calibri"/>
          <w:sz w:val="21"/>
          <w:szCs w:val="21"/>
        </w:rPr>
        <w:t xml:space="preserve">Boxplot showing the estimated median number of additional Ase1 molecules at MT </w:t>
      </w:r>
      <w:r w:rsidR="00390742" w:rsidRPr="00941A04">
        <w:rPr>
          <w:rFonts w:ascii="Cambria" w:hAnsi="Cambria" w:cs="Calibri"/>
          <w:sz w:val="21"/>
          <w:szCs w:val="21"/>
        </w:rPr>
        <w:t>ends</w:t>
      </w:r>
      <w:r w:rsidRPr="00941A04">
        <w:rPr>
          <w:rFonts w:ascii="Cambria" w:hAnsi="Cambria" w:cs="Calibri"/>
          <w:sz w:val="21"/>
          <w:szCs w:val="21"/>
        </w:rPr>
        <w:t> per depolymerization event, which was derived inferred from data as shown in A. Results from same experiments as analyzed in Figures 1, 2, and 3B.  </w:t>
      </w:r>
      <w:r w:rsidR="004B09A5" w:rsidRPr="00941A04">
        <w:rPr>
          <w:rFonts w:ascii="Cambria" w:hAnsi="Cambria" w:cs="Calibri"/>
          <w:b/>
          <w:bCs/>
          <w:sz w:val="21"/>
          <w:szCs w:val="21"/>
        </w:rPr>
        <w:t>D</w:t>
      </w:r>
      <w:r w:rsidR="004B09A5" w:rsidRPr="00941A04">
        <w:rPr>
          <w:rFonts w:ascii="Cambria" w:hAnsi="Cambria" w:cs="Calibri"/>
          <w:sz w:val="21"/>
          <w:szCs w:val="21"/>
        </w:rPr>
        <w:t xml:space="preserve"> Number</w:t>
      </w:r>
      <w:r w:rsidRPr="00941A04">
        <w:rPr>
          <w:rFonts w:ascii="Cambria" w:hAnsi="Cambria" w:cs="Calibri"/>
          <w:sz w:val="21"/>
          <w:szCs w:val="21"/>
        </w:rPr>
        <w:t xml:space="preserve"> of additional Ase1 molecules at the </w:t>
      </w:r>
      <w:r w:rsidR="00066C00" w:rsidRPr="00941A04">
        <w:rPr>
          <w:rFonts w:ascii="Cambria" w:hAnsi="Cambria" w:cs="Calibri"/>
          <w:sz w:val="21"/>
          <w:szCs w:val="21"/>
        </w:rPr>
        <w:t xml:space="preserve">end </w:t>
      </w:r>
      <w:r w:rsidRPr="00941A04">
        <w:rPr>
          <w:rFonts w:ascii="Cambria" w:hAnsi="Cambria" w:cs="Calibri"/>
          <w:sz w:val="21"/>
          <w:szCs w:val="21"/>
        </w:rPr>
        <w:t xml:space="preserve">of depolymerizing MTs for </w:t>
      </w:r>
      <w:r w:rsidR="005000AA" w:rsidRPr="00941A04">
        <w:rPr>
          <w:rFonts w:ascii="Cambria" w:hAnsi="Cambria" w:cs="Calibri"/>
          <w:sz w:val="21"/>
          <w:szCs w:val="21"/>
        </w:rPr>
        <w:t>single</w:t>
      </w:r>
      <w:r w:rsidRPr="00941A04">
        <w:rPr>
          <w:rFonts w:ascii="Cambria" w:hAnsi="Cambria" w:cs="Calibri"/>
          <w:sz w:val="21"/>
          <w:szCs w:val="21"/>
        </w:rPr>
        <w:t xml:space="preserve"> MTs (left) </w:t>
      </w:r>
      <w:r w:rsidR="0077706B" w:rsidRPr="00941A04">
        <w:rPr>
          <w:rFonts w:ascii="Cambria" w:hAnsi="Cambria" w:cs="Calibri"/>
          <w:sz w:val="21"/>
          <w:szCs w:val="21"/>
        </w:rPr>
        <w:t>and</w:t>
      </w:r>
      <w:r w:rsidRPr="00941A04">
        <w:rPr>
          <w:rFonts w:ascii="Cambria" w:hAnsi="Cambria" w:cs="Calibri"/>
          <w:sz w:val="21"/>
          <w:szCs w:val="21"/>
        </w:rPr>
        <w:t xml:space="preserve"> antiparallel MTs (right), divided by the equilibrium density (as determined by measuring the density at the respective spot on the </w:t>
      </w:r>
      <w:r w:rsidR="00D946DD" w:rsidRPr="00941A04">
        <w:rPr>
          <w:rFonts w:ascii="Cambria" w:hAnsi="Cambria" w:cs="Calibri"/>
          <w:sz w:val="21"/>
          <w:szCs w:val="21"/>
        </w:rPr>
        <w:t>MT</w:t>
      </w:r>
      <w:r w:rsidR="000F10D6" w:rsidRPr="00941A04">
        <w:rPr>
          <w:rFonts w:ascii="Cambria" w:hAnsi="Cambria" w:cs="Calibri"/>
          <w:sz w:val="21"/>
          <w:szCs w:val="21"/>
        </w:rPr>
        <w:t>/bundle</w:t>
      </w:r>
      <w:r w:rsidRPr="00941A04">
        <w:rPr>
          <w:rFonts w:ascii="Cambria" w:hAnsi="Cambria" w:cs="Calibri"/>
          <w:sz w:val="21"/>
          <w:szCs w:val="21"/>
        </w:rPr>
        <w:t> before catastrophe).</w:t>
      </w:r>
      <w:ins w:id="45" w:author="Jochen Krattenmacher" w:date="2022-09-25T22:59:00Z">
        <w:r w:rsidR="00734A8F">
          <w:rPr>
            <w:rFonts w:ascii="Cambria" w:hAnsi="Cambria" w:cs="Calibri"/>
            <w:sz w:val="21"/>
            <w:szCs w:val="21"/>
          </w:rPr>
          <w:t xml:space="preserve"> The first bin in the </w:t>
        </w:r>
      </w:ins>
      <w:ins w:id="46" w:author="Jochen Krattenmacher" w:date="2022-09-25T23:00:00Z">
        <w:r w:rsidR="00734A8F">
          <w:rPr>
            <w:rFonts w:ascii="Cambria" w:hAnsi="Cambria" w:cs="Calibri"/>
            <w:sz w:val="21"/>
            <w:szCs w:val="21"/>
          </w:rPr>
          <w:t>left</w:t>
        </w:r>
      </w:ins>
      <w:ins w:id="47" w:author="Jochen Krattenmacher" w:date="2022-09-25T22:59:00Z">
        <w:r w:rsidR="00734A8F">
          <w:rPr>
            <w:rFonts w:ascii="Cambria" w:hAnsi="Cambria" w:cs="Calibri"/>
            <w:sz w:val="21"/>
            <w:szCs w:val="21"/>
          </w:rPr>
          <w:t xml:space="preserve"> panel is statistically different from all the other</w:t>
        </w:r>
      </w:ins>
      <w:ins w:id="48" w:author="Jochen Krattenmacher" w:date="2022-09-25T23:00:00Z">
        <w:r w:rsidR="00734A8F">
          <w:rPr>
            <w:rFonts w:ascii="Cambria" w:hAnsi="Cambria" w:cs="Calibri"/>
            <w:sz w:val="21"/>
            <w:szCs w:val="21"/>
          </w:rPr>
          <w:t xml:space="preserve">s, the first bin the right panel is </w:t>
        </w:r>
      </w:ins>
      <w:ins w:id="49" w:author="Jochen Krattenmacher" w:date="2022-09-25T23:01:00Z">
        <w:r w:rsidR="00734A8F">
          <w:rPr>
            <w:rFonts w:ascii="Cambria" w:hAnsi="Cambria" w:cs="Calibri"/>
            <w:sz w:val="21"/>
            <w:szCs w:val="21"/>
          </w:rPr>
          <w:t>different from the bins between 20s and 40s</w:t>
        </w:r>
      </w:ins>
      <w:ins w:id="50" w:author="Jochen Krattenmacher" w:date="2022-09-25T22:59:00Z">
        <w:r w:rsidR="00734A8F">
          <w:rPr>
            <w:rFonts w:ascii="Cambria" w:hAnsi="Cambria" w:cs="Calibri"/>
            <w:sz w:val="21"/>
            <w:szCs w:val="21"/>
          </w:rPr>
          <w:t>.</w:t>
        </w:r>
      </w:ins>
      <w:r w:rsidRPr="00941A04">
        <w:rPr>
          <w:rFonts w:ascii="Cambria" w:hAnsi="Cambria" w:cs="Calibri"/>
          <w:sz w:val="21"/>
          <w:szCs w:val="21"/>
        </w:rPr>
        <w:t xml:space="preserve"> </w:t>
      </w:r>
      <w:r w:rsidRPr="00941A04">
        <w:rPr>
          <w:rFonts w:ascii="Cambria" w:hAnsi="Cambria" w:cs="Calibri"/>
          <w:b/>
          <w:bCs/>
          <w:sz w:val="21"/>
          <w:szCs w:val="21"/>
        </w:rPr>
        <w:t xml:space="preserve">E </w:t>
      </w:r>
      <w:r w:rsidRPr="00941A04">
        <w:rPr>
          <w:rFonts w:ascii="Cambria" w:hAnsi="Cambria" w:cs="Calibri"/>
          <w:sz w:val="21"/>
          <w:szCs w:val="21"/>
        </w:rPr>
        <w:t xml:space="preserve">Instantaneous depolymerization </w:t>
      </w:r>
      <w:r w:rsidR="00AC2144" w:rsidRPr="00941A04">
        <w:rPr>
          <w:rFonts w:ascii="Cambria" w:hAnsi="Cambria" w:cs="Calibri"/>
          <w:sz w:val="21"/>
          <w:szCs w:val="21"/>
        </w:rPr>
        <w:t>velocity</w:t>
      </w:r>
      <w:r w:rsidRPr="00941A04">
        <w:rPr>
          <w:rFonts w:ascii="Cambria" w:hAnsi="Cambria" w:cs="Calibri"/>
          <w:sz w:val="21"/>
          <w:szCs w:val="21"/>
        </w:rPr>
        <w:t xml:space="preserve"> plotted over number of additional Ase1 molecules at the MT</w:t>
      </w:r>
      <w:r w:rsidR="007D4369" w:rsidRPr="00941A04">
        <w:rPr>
          <w:rFonts w:ascii="Cambria" w:hAnsi="Cambria" w:cs="Calibri"/>
          <w:sz w:val="21"/>
          <w:szCs w:val="21"/>
        </w:rPr>
        <w:t>.</w:t>
      </w:r>
      <w:r w:rsidRPr="00941A04">
        <w:rPr>
          <w:rFonts w:ascii="Cambria" w:hAnsi="Cambria" w:cs="Calibri"/>
          <w:sz w:val="21"/>
          <w:szCs w:val="21"/>
        </w:rPr>
        <w:t xml:space="preserve"> Data points recorded </w:t>
      </w:r>
      <w:r w:rsidR="00CE560D" w:rsidRPr="00941A04">
        <w:rPr>
          <w:rFonts w:ascii="Cambria" w:hAnsi="Cambria" w:cs="Calibri"/>
          <w:sz w:val="21"/>
          <w:szCs w:val="21"/>
        </w:rPr>
        <w:t xml:space="preserve">during the first </w:t>
      </w:r>
      <w:r w:rsidRPr="00941A04">
        <w:rPr>
          <w:rFonts w:ascii="Cambria" w:hAnsi="Cambria" w:cs="Calibri"/>
          <w:sz w:val="21"/>
          <w:szCs w:val="21"/>
        </w:rPr>
        <w:t>5 seconds after catastrophe were discarded as they were affected by limits in temporal resolution.</w:t>
      </w:r>
      <w:ins w:id="51" w:author="Jochen Krattenmacher" w:date="2022-09-25T22:33:00Z">
        <w:r w:rsidR="003311ED">
          <w:rPr>
            <w:rFonts w:ascii="Cambria" w:hAnsi="Cambria" w:cs="Calibri"/>
            <w:sz w:val="21"/>
            <w:szCs w:val="21"/>
          </w:rPr>
          <w:t xml:space="preserve"> The first bin in </w:t>
        </w:r>
      </w:ins>
      <w:ins w:id="52" w:author="Jochen Krattenmacher" w:date="2022-09-25T22:34:00Z">
        <w:r w:rsidR="003311ED">
          <w:rPr>
            <w:rFonts w:ascii="Cambria" w:hAnsi="Cambria" w:cs="Calibri"/>
            <w:sz w:val="21"/>
            <w:szCs w:val="21"/>
          </w:rPr>
          <w:t xml:space="preserve">the right panel is statistically different from </w:t>
        </w:r>
      </w:ins>
      <w:ins w:id="53" w:author="Jochen Krattenmacher" w:date="2022-09-25T22:35:00Z">
        <w:r w:rsidR="003311ED">
          <w:rPr>
            <w:rFonts w:ascii="Cambria" w:hAnsi="Cambria" w:cs="Calibri"/>
            <w:sz w:val="21"/>
            <w:szCs w:val="21"/>
          </w:rPr>
          <w:t>all the others except for the last bin.</w:t>
        </w:r>
      </w:ins>
      <w:r w:rsidRPr="00941A04">
        <w:rPr>
          <w:rFonts w:ascii="Cambria" w:hAnsi="Cambria" w:cs="Calibri"/>
          <w:b/>
          <w:bCs/>
          <w:sz w:val="21"/>
          <w:szCs w:val="21"/>
        </w:rPr>
        <w:t xml:space="preserve"> F </w:t>
      </w:r>
      <w:r w:rsidRPr="00941A04">
        <w:rPr>
          <w:rFonts w:ascii="Cambria" w:hAnsi="Cambria" w:cs="Calibri"/>
          <w:sz w:val="21"/>
          <w:szCs w:val="21"/>
        </w:rPr>
        <w:t xml:space="preserve">Rescue </w:t>
      </w:r>
      <w:r w:rsidR="000B0101" w:rsidRPr="00941A04">
        <w:rPr>
          <w:rFonts w:ascii="Cambria" w:hAnsi="Cambria" w:cs="Calibri"/>
          <w:sz w:val="21"/>
          <w:szCs w:val="21"/>
        </w:rPr>
        <w:t>rate</w:t>
      </w:r>
      <w:r w:rsidRPr="00941A04">
        <w:rPr>
          <w:rFonts w:ascii="Cambria" w:hAnsi="Cambria" w:cs="Calibri"/>
          <w:sz w:val="21"/>
          <w:szCs w:val="21"/>
        </w:rPr>
        <w:t xml:space="preserve"> plotted over number of additional Ase1 molecules at the MT </w:t>
      </w:r>
      <w:r w:rsidR="006D5DF8" w:rsidRPr="00941A04">
        <w:rPr>
          <w:rFonts w:ascii="Cambria" w:hAnsi="Cambria" w:cs="Calibri"/>
          <w:sz w:val="21"/>
          <w:szCs w:val="21"/>
        </w:rPr>
        <w:t>end.</w:t>
      </w:r>
      <w:r w:rsidRPr="00941A04">
        <w:rPr>
          <w:rFonts w:ascii="Cambria" w:hAnsi="Cambria" w:cs="Calibri"/>
          <w:sz w:val="21"/>
          <w:szCs w:val="21"/>
        </w:rPr>
        <w:t xml:space="preserve"> The </w:t>
      </w:r>
      <w:del w:id="54" w:author="Jochen Krattenmacher" w:date="2023-03-23T17:33:00Z">
        <w:r w:rsidRPr="00941A04" w:rsidDel="00D125C3">
          <w:rPr>
            <w:rFonts w:ascii="Cambria" w:hAnsi="Cambria" w:cs="Calibri"/>
            <w:sz w:val="21"/>
            <w:szCs w:val="21"/>
          </w:rPr>
          <w:delText xml:space="preserve">distance </w:delText>
        </w:r>
      </w:del>
      <w:ins w:id="55" w:author="Jochen Krattenmacher" w:date="2023-03-23T17:34:00Z">
        <w:r w:rsidR="00863A6D">
          <w:rPr>
            <w:rFonts w:ascii="Cambria" w:hAnsi="Cambria" w:cs="Calibri"/>
            <w:sz w:val="21"/>
            <w:szCs w:val="21"/>
          </w:rPr>
          <w:t>duration</w:t>
        </w:r>
      </w:ins>
      <w:ins w:id="56" w:author="Jochen Krattenmacher" w:date="2023-03-23T17:33:00Z">
        <w:r w:rsidR="00D125C3" w:rsidRPr="00941A04">
          <w:rPr>
            <w:rFonts w:ascii="Cambria" w:hAnsi="Cambria" w:cs="Calibri"/>
            <w:sz w:val="21"/>
            <w:szCs w:val="21"/>
          </w:rPr>
          <w:t xml:space="preserve"> </w:t>
        </w:r>
      </w:ins>
      <w:r w:rsidRPr="00941A04">
        <w:rPr>
          <w:rFonts w:ascii="Cambria" w:hAnsi="Cambria" w:cs="Calibri"/>
          <w:sz w:val="21"/>
          <w:szCs w:val="21"/>
        </w:rPr>
        <w:t xml:space="preserve">depolymerized at a respective x-value was added to the respective bin. The number of rescues observed in the same bin (N) was then divided by the sum of depolymerized </w:t>
      </w:r>
      <w:del w:id="57" w:author="Jochen Krattenmacher" w:date="2023-03-23T17:33:00Z">
        <w:r w:rsidRPr="00941A04" w:rsidDel="00D125C3">
          <w:rPr>
            <w:rFonts w:ascii="Cambria" w:hAnsi="Cambria" w:cs="Calibri"/>
            <w:sz w:val="21"/>
            <w:szCs w:val="21"/>
          </w:rPr>
          <w:delText xml:space="preserve">distances </w:delText>
        </w:r>
      </w:del>
      <w:ins w:id="58" w:author="Jochen Krattenmacher" w:date="2023-03-23T17:34:00Z">
        <w:r w:rsidR="00863A6D">
          <w:rPr>
            <w:rFonts w:ascii="Cambria" w:hAnsi="Cambria" w:cs="Calibri"/>
            <w:sz w:val="21"/>
            <w:szCs w:val="21"/>
          </w:rPr>
          <w:t>durations</w:t>
        </w:r>
      </w:ins>
      <w:ins w:id="59" w:author="Jochen Krattenmacher" w:date="2023-03-23T17:33:00Z">
        <w:r w:rsidR="00D125C3" w:rsidRPr="00941A04">
          <w:rPr>
            <w:rFonts w:ascii="Cambria" w:hAnsi="Cambria" w:cs="Calibri"/>
            <w:sz w:val="21"/>
            <w:szCs w:val="21"/>
          </w:rPr>
          <w:t xml:space="preserve"> </w:t>
        </w:r>
      </w:ins>
      <w:r w:rsidRPr="00941A04">
        <w:rPr>
          <w:rFonts w:ascii="Cambria" w:hAnsi="Cambria" w:cs="Calibri"/>
          <w:sz w:val="21"/>
          <w:szCs w:val="21"/>
        </w:rPr>
        <w:t xml:space="preserve">(shown in </w:t>
      </w:r>
      <w:del w:id="60" w:author="Jochen Krattenmacher" w:date="2023-03-23T17:34:00Z">
        <w:r w:rsidRPr="00941A04" w:rsidDel="00611183">
          <w:rPr>
            <w:rFonts w:ascii="Cambria" w:hAnsi="Cambria" w:cs="Calibri"/>
            <w:sz w:val="21"/>
            <w:szCs w:val="21"/>
          </w:rPr>
          <w:delText>µm</w:delText>
        </w:r>
      </w:del>
      <w:ins w:id="61" w:author="Jochen Krattenmacher" w:date="2023-03-23T17:34:00Z">
        <w:r w:rsidR="00611183">
          <w:rPr>
            <w:rFonts w:ascii="Cambria" w:hAnsi="Cambria" w:cs="Calibri"/>
            <w:sz w:val="21"/>
            <w:szCs w:val="21"/>
          </w:rPr>
          <w:t>min</w:t>
        </w:r>
      </w:ins>
      <w:r w:rsidRPr="00941A04">
        <w:rPr>
          <w:rFonts w:ascii="Cambria" w:hAnsi="Cambria" w:cs="Calibri"/>
          <w:sz w:val="21"/>
          <w:szCs w:val="21"/>
        </w:rPr>
        <w:t xml:space="preserve">, the number in parentheses refers to the number of </w:t>
      </w:r>
      <w:r w:rsidR="00D946DD" w:rsidRPr="00941A04">
        <w:rPr>
          <w:rFonts w:ascii="Cambria" w:hAnsi="Cambria" w:cs="Calibri"/>
          <w:sz w:val="21"/>
          <w:szCs w:val="21"/>
        </w:rPr>
        <w:t>MT</w:t>
      </w:r>
      <w:r w:rsidRPr="00941A04">
        <w:rPr>
          <w:rFonts w:ascii="Cambria" w:hAnsi="Cambria" w:cs="Calibri"/>
          <w:sz w:val="21"/>
          <w:szCs w:val="21"/>
        </w:rPr>
        <w:t xml:space="preserve">s) to yield the rescue </w:t>
      </w:r>
      <w:r w:rsidR="000B0101" w:rsidRPr="00941A04">
        <w:rPr>
          <w:rFonts w:ascii="Cambria" w:hAnsi="Cambria" w:cs="Calibri"/>
          <w:sz w:val="21"/>
          <w:szCs w:val="21"/>
        </w:rPr>
        <w:t>rate</w:t>
      </w:r>
      <w:r w:rsidRPr="00941A04">
        <w:rPr>
          <w:rFonts w:ascii="Cambria" w:hAnsi="Cambria" w:cs="Calibri"/>
          <w:sz w:val="21"/>
          <w:szCs w:val="21"/>
        </w:rPr>
        <w:t>.</w:t>
      </w:r>
      <w:ins w:id="62" w:author="Jochen Krattenmacher" w:date="2022-10-02T16:32:00Z">
        <w:r w:rsidR="008B2380">
          <w:rPr>
            <w:rFonts w:ascii="Cambria" w:hAnsi="Cambria" w:cs="Calibri"/>
            <w:sz w:val="21"/>
            <w:szCs w:val="21"/>
          </w:rPr>
          <w:t xml:space="preserve"> </w:t>
        </w:r>
      </w:ins>
      <w:ins w:id="63" w:author="Jochen Krattenmacher" w:date="2022-10-02T16:33:00Z">
        <w:r w:rsidR="008B2380" w:rsidRPr="00D125C3">
          <w:rPr>
            <w:rFonts w:ascii="Cambria" w:hAnsi="Cambria" w:cs="Calibri"/>
            <w:sz w:val="21"/>
            <w:szCs w:val="21"/>
          </w:rPr>
          <w:t>The</w:t>
        </w:r>
      </w:ins>
      <w:ins w:id="64" w:author="Jochen Krattenmacher" w:date="2023-03-23T17:37:00Z">
        <w:r w:rsidR="00852E2E">
          <w:rPr>
            <w:rFonts w:ascii="Cambria" w:hAnsi="Cambria" w:cs="Calibri"/>
            <w:sz w:val="21"/>
            <w:szCs w:val="21"/>
          </w:rPr>
          <w:t xml:space="preserve"> blue line shows </w:t>
        </w:r>
      </w:ins>
      <w:ins w:id="65" w:author="Jochen Krattenmacher" w:date="2023-03-23T17:38:00Z">
        <w:r w:rsidR="00852E2E">
          <w:rPr>
            <w:rFonts w:ascii="Cambria" w:hAnsi="Cambria" w:cs="Calibri"/>
            <w:sz w:val="21"/>
            <w:szCs w:val="21"/>
          </w:rPr>
          <w:t xml:space="preserve">a linear fit to the data (where data points had been weighted </w:t>
        </w:r>
        <w:r w:rsidR="00BB3E1A">
          <w:rPr>
            <w:rFonts w:ascii="Cambria" w:hAnsi="Cambria" w:cs="Calibri"/>
            <w:sz w:val="21"/>
            <w:szCs w:val="21"/>
          </w:rPr>
          <w:t>by the sums of durations</w:t>
        </w:r>
        <w:r w:rsidR="00852E2E">
          <w:rPr>
            <w:rFonts w:ascii="Cambria" w:hAnsi="Cambria" w:cs="Calibri"/>
            <w:sz w:val="21"/>
            <w:szCs w:val="21"/>
          </w:rPr>
          <w:t>)</w:t>
        </w:r>
      </w:ins>
      <w:ins w:id="66" w:author="Jochen Krattenmacher" w:date="2023-03-23T17:37:00Z">
        <w:r w:rsidR="00852E2E">
          <w:rPr>
            <w:rFonts w:ascii="Cambria" w:hAnsi="Cambria" w:cs="Calibri"/>
            <w:sz w:val="21"/>
            <w:szCs w:val="21"/>
          </w:rPr>
          <w:t>.</w:t>
        </w:r>
      </w:ins>
      <w:r w:rsidRPr="00941A04">
        <w:rPr>
          <w:rFonts w:ascii="Cambria" w:hAnsi="Cambria" w:cs="Calibri"/>
          <w:sz w:val="21"/>
          <w:szCs w:val="21"/>
        </w:rPr>
        <w:t xml:space="preserve"> </w:t>
      </w:r>
      <w:r w:rsidRPr="00941A04">
        <w:rPr>
          <w:rFonts w:ascii="Cambria" w:hAnsi="Cambria" w:cs="Calibri"/>
          <w:b/>
          <w:bCs/>
          <w:sz w:val="21"/>
          <w:szCs w:val="21"/>
        </w:rPr>
        <w:t>G</w:t>
      </w:r>
      <w:r w:rsidRPr="00941A04">
        <w:rPr>
          <w:rFonts w:ascii="Cambria" w:hAnsi="Cambria" w:cs="Calibri"/>
          <w:sz w:val="21"/>
          <w:szCs w:val="21"/>
        </w:rPr>
        <w:t xml:space="preserve"> A time series of micrographs (Ase1-GFP channel) showing an event where the accumulated Ase1 at one depolymerizing </w:t>
      </w:r>
      <w:r w:rsidR="00D946DD" w:rsidRPr="00941A04">
        <w:rPr>
          <w:rFonts w:ascii="Cambria" w:hAnsi="Cambria" w:cs="Calibri"/>
          <w:sz w:val="21"/>
          <w:szCs w:val="21"/>
        </w:rPr>
        <w:t>MT</w:t>
      </w:r>
      <w:r w:rsidRPr="00941A04">
        <w:rPr>
          <w:rFonts w:ascii="Cambria" w:hAnsi="Cambria" w:cs="Calibri"/>
          <w:sz w:val="21"/>
          <w:szCs w:val="21"/>
        </w:rPr>
        <w:t xml:space="preserve"> </w:t>
      </w:r>
      <w:r w:rsidR="00066C00" w:rsidRPr="00941A04">
        <w:rPr>
          <w:rFonts w:ascii="Cambria" w:hAnsi="Cambria" w:cs="Calibri"/>
          <w:sz w:val="21"/>
          <w:szCs w:val="21"/>
        </w:rPr>
        <w:t xml:space="preserve">end </w:t>
      </w:r>
      <w:r w:rsidRPr="00941A04">
        <w:rPr>
          <w:rFonts w:ascii="Cambria" w:hAnsi="Cambria" w:cs="Calibri"/>
          <w:sz w:val="21"/>
          <w:szCs w:val="21"/>
        </w:rPr>
        <w:t xml:space="preserve">(indicated by yellow arrows) causes the </w:t>
      </w:r>
      <w:r w:rsidR="00066C00" w:rsidRPr="00941A04">
        <w:rPr>
          <w:rFonts w:ascii="Cambria" w:hAnsi="Cambria" w:cs="Calibri"/>
          <w:sz w:val="21"/>
          <w:szCs w:val="21"/>
        </w:rPr>
        <w:t xml:space="preserve">end </w:t>
      </w:r>
      <w:r w:rsidRPr="00941A04">
        <w:rPr>
          <w:rFonts w:ascii="Cambria" w:hAnsi="Cambria" w:cs="Calibri"/>
          <w:sz w:val="21"/>
          <w:szCs w:val="21"/>
        </w:rPr>
        <w:t xml:space="preserve">to “drag” a </w:t>
      </w:r>
      <w:r w:rsidR="00D946DD" w:rsidRPr="00941A04">
        <w:rPr>
          <w:rFonts w:ascii="Cambria" w:hAnsi="Cambria" w:cs="Calibri"/>
          <w:sz w:val="21"/>
          <w:szCs w:val="21"/>
        </w:rPr>
        <w:t>MT</w:t>
      </w:r>
      <w:r w:rsidRPr="00941A04">
        <w:rPr>
          <w:rFonts w:ascii="Cambria" w:hAnsi="Cambria" w:cs="Calibri"/>
          <w:sz w:val="21"/>
          <w:szCs w:val="21"/>
        </w:rPr>
        <w:t xml:space="preserve"> it crosses with it, thereby bending it. In the frames where bending occurs, the arrows are colored red. The blue arrows indicate the (depolymerizing) end of the formerly bent </w:t>
      </w:r>
      <w:r w:rsidR="00D946DD" w:rsidRPr="00941A04">
        <w:rPr>
          <w:rFonts w:ascii="Cambria" w:hAnsi="Cambria" w:cs="Calibri"/>
          <w:sz w:val="21"/>
          <w:szCs w:val="21"/>
        </w:rPr>
        <w:t>MT</w:t>
      </w:r>
      <w:r w:rsidRPr="00941A04">
        <w:rPr>
          <w:rFonts w:ascii="Cambria" w:hAnsi="Cambria" w:cs="Calibri"/>
          <w:sz w:val="21"/>
          <w:szCs w:val="21"/>
        </w:rPr>
        <w:t xml:space="preserve">. Same experiments as shown in S3C.  Results shown in A and D-F are from a different dataset than results shown in Figures 1, 2, and </w:t>
      </w:r>
      <w:proofErr w:type="gramStart"/>
      <w:r w:rsidRPr="00941A04">
        <w:rPr>
          <w:rFonts w:ascii="Cambria" w:hAnsi="Cambria" w:cs="Calibri"/>
          <w:sz w:val="21"/>
          <w:szCs w:val="21"/>
        </w:rPr>
        <w:t>B,C</w:t>
      </w:r>
      <w:proofErr w:type="gramEnd"/>
      <w:r w:rsidRPr="00941A04">
        <w:rPr>
          <w:rFonts w:ascii="Cambria" w:hAnsi="Cambria" w:cs="Calibri"/>
          <w:sz w:val="21"/>
          <w:szCs w:val="21"/>
        </w:rPr>
        <w:t xml:space="preserve"> (see Methods).</w:t>
      </w:r>
    </w:p>
    <w:p w14:paraId="18FD613D" w14:textId="77777777" w:rsidR="0008083B" w:rsidRPr="000A1BD6" w:rsidRDefault="0008083B" w:rsidP="00BC1E06">
      <w:pPr>
        <w:jc w:val="both"/>
        <w:rPr>
          <w:rFonts w:ascii="Cambria" w:hAnsi="Cambria" w:cs="Calibri"/>
          <w:sz w:val="22"/>
        </w:rPr>
      </w:pPr>
    </w:p>
    <w:p w14:paraId="7CBB7F8F" w14:textId="2240A364" w:rsidR="002F2922" w:rsidRPr="000A1BD6" w:rsidRDefault="00D223E7" w:rsidP="00B8402A">
      <w:pPr>
        <w:spacing w:line="360" w:lineRule="auto"/>
        <w:textAlignment w:val="baseline"/>
        <w:rPr>
          <w:rFonts w:ascii="Cambria" w:hAnsi="Cambria" w:cs="Calibri Light"/>
          <w:color w:val="2F5496"/>
          <w:sz w:val="22"/>
        </w:rPr>
      </w:pPr>
      <w:r w:rsidRPr="000A1BD6">
        <w:rPr>
          <w:rFonts w:ascii="Cambria" w:hAnsi="Cambria" w:cs="Calibri"/>
          <w:b/>
          <w:bCs/>
          <w:sz w:val="22"/>
        </w:rPr>
        <w:t xml:space="preserve">Stabilization of terminal tubulin subunits by Ase1 is sufficient to reproduce Ase1 sweeping and reduced </w:t>
      </w:r>
      <w:r w:rsidR="00D946DD" w:rsidRPr="000A1BD6">
        <w:rPr>
          <w:rFonts w:ascii="Cambria" w:hAnsi="Cambria" w:cs="Calibri"/>
          <w:b/>
          <w:bCs/>
          <w:sz w:val="22"/>
        </w:rPr>
        <w:t>MT</w:t>
      </w:r>
      <w:r w:rsidRPr="000A1BD6">
        <w:rPr>
          <w:rFonts w:ascii="Cambria" w:hAnsi="Cambria" w:cs="Calibri"/>
          <w:b/>
          <w:bCs/>
          <w:sz w:val="22"/>
        </w:rPr>
        <w:t xml:space="preserve"> </w:t>
      </w:r>
      <w:r w:rsidR="00D946DD" w:rsidRPr="000A1BD6">
        <w:rPr>
          <w:rFonts w:ascii="Cambria" w:hAnsi="Cambria" w:cs="Calibri"/>
          <w:b/>
          <w:bCs/>
          <w:sz w:val="22"/>
        </w:rPr>
        <w:t>depolymerization</w:t>
      </w:r>
      <w:r w:rsidRPr="000A1BD6">
        <w:rPr>
          <w:rFonts w:ascii="Cambria" w:hAnsi="Cambria" w:cs="Calibri"/>
          <w:b/>
          <w:bCs/>
          <w:sz w:val="22"/>
        </w:rPr>
        <w:t xml:space="preserve"> </w:t>
      </w:r>
      <w:r w:rsidR="00AC2144">
        <w:rPr>
          <w:rFonts w:ascii="Cambria" w:hAnsi="Cambria" w:cs="Calibri"/>
          <w:b/>
          <w:bCs/>
          <w:sz w:val="22"/>
        </w:rPr>
        <w:t>velocity</w:t>
      </w:r>
      <w:r w:rsidR="00732566" w:rsidRPr="000A1BD6" w:rsidDel="00732566">
        <w:rPr>
          <w:rFonts w:ascii="Cambria" w:hAnsi="Cambria" w:cs="Calibri Light"/>
          <w:b/>
          <w:bCs/>
          <w:color w:val="2F5496"/>
          <w:sz w:val="22"/>
        </w:rPr>
        <w:t xml:space="preserve"> </w:t>
      </w:r>
    </w:p>
    <w:p w14:paraId="6D21A4B3" w14:textId="18094BBD" w:rsidR="00B8402A" w:rsidRPr="000A1BD6" w:rsidRDefault="00B8402A" w:rsidP="00B8402A">
      <w:pPr>
        <w:spacing w:line="360" w:lineRule="auto"/>
        <w:jc w:val="both"/>
        <w:rPr>
          <w:rFonts w:ascii="Cambria" w:hAnsi="Cambria"/>
          <w:sz w:val="22"/>
        </w:rPr>
      </w:pPr>
      <w:r w:rsidRPr="000A1BD6">
        <w:rPr>
          <w:rFonts w:ascii="Cambria" w:eastAsia="Helvetica Neue" w:hAnsi="Cambria" w:cs="Helvetica Neue"/>
          <w:sz w:val="22"/>
        </w:rPr>
        <w:t xml:space="preserve">To analyze how Ase1 accumulates at </w:t>
      </w:r>
      <w:r w:rsidR="00D946DD" w:rsidRPr="000A1BD6">
        <w:rPr>
          <w:rFonts w:ascii="Cambria" w:eastAsia="Helvetica Neue" w:hAnsi="Cambria" w:cs="Helvetica Neue"/>
          <w:sz w:val="22"/>
        </w:rPr>
        <w:t>depolymerizing</w:t>
      </w:r>
      <w:r w:rsidRPr="000A1BD6">
        <w:rPr>
          <w:rFonts w:ascii="Cambria" w:eastAsia="Helvetica Neue" w:hAnsi="Cambria" w:cs="Helvetica Neue"/>
          <w:sz w:val="22"/>
        </w:rPr>
        <w:t xml:space="preserve"> </w:t>
      </w:r>
      <w:r w:rsidR="00D946DD" w:rsidRPr="000A1BD6">
        <w:rPr>
          <w:rFonts w:ascii="Cambria" w:eastAsia="Helvetica Neue" w:hAnsi="Cambria" w:cs="Helvetica Neue"/>
          <w:sz w:val="22"/>
        </w:rPr>
        <w:t>MT</w:t>
      </w:r>
      <w:r w:rsidRPr="000A1BD6">
        <w:rPr>
          <w:rFonts w:ascii="Cambria" w:eastAsia="Helvetica Neue" w:hAnsi="Cambria" w:cs="Helvetica Neue"/>
          <w:sz w:val="22"/>
        </w:rPr>
        <w:t xml:space="preserve"> ends, and the effects this has on </w:t>
      </w:r>
      <w:r w:rsidR="00D946DD" w:rsidRPr="000A1BD6">
        <w:rPr>
          <w:rFonts w:ascii="Cambria" w:eastAsia="Helvetica Neue" w:hAnsi="Cambria" w:cs="Helvetica Neue"/>
          <w:sz w:val="22"/>
        </w:rPr>
        <w:t>depolymerization</w:t>
      </w:r>
      <w:r w:rsidRPr="000A1BD6">
        <w:rPr>
          <w:rFonts w:ascii="Cambria" w:eastAsia="Helvetica Neue" w:hAnsi="Cambria" w:cs="Helvetica Neue"/>
          <w:sz w:val="22"/>
        </w:rPr>
        <w:t xml:space="preserve"> </w:t>
      </w:r>
      <w:r w:rsidR="00AC2144">
        <w:rPr>
          <w:rFonts w:ascii="Cambria" w:eastAsia="Helvetica Neue" w:hAnsi="Cambria" w:cs="Helvetica Neue"/>
          <w:sz w:val="22"/>
        </w:rPr>
        <w:t>velocity</w:t>
      </w:r>
      <w:r w:rsidRPr="000A1BD6">
        <w:rPr>
          <w:rFonts w:ascii="Cambria" w:eastAsia="Helvetica Neue" w:hAnsi="Cambria" w:cs="Helvetica Neue"/>
          <w:sz w:val="22"/>
        </w:rPr>
        <w:t xml:space="preserve">, we </w:t>
      </w:r>
      <w:ins w:id="67" w:author="Manuel Lera Ramírez" w:date="2023-04-19T01:08:00Z">
        <w:r w:rsidR="007E0794">
          <w:rPr>
            <w:rFonts w:ascii="Cambria" w:eastAsia="Helvetica Neue" w:hAnsi="Cambria" w:cs="Helvetica Neue"/>
            <w:sz w:val="22"/>
          </w:rPr>
          <w:t xml:space="preserve">developed a simple mathematical </w:t>
        </w:r>
      </w:ins>
      <w:ins w:id="68" w:author="Manuel Lera Ramírez" w:date="2023-04-19T01:09:00Z">
        <w:r w:rsidR="00F945DC">
          <w:rPr>
            <w:rFonts w:ascii="Cambria" w:eastAsia="Helvetica Neue" w:hAnsi="Cambria" w:cs="Helvetica Neue"/>
            <w:sz w:val="22"/>
          </w:rPr>
          <w:t xml:space="preserve">model that </w:t>
        </w:r>
      </w:ins>
      <w:del w:id="69" w:author="Manuel Lera Ramírez" w:date="2023-04-19T01:10:00Z">
        <w:r w:rsidRPr="000A1BD6" w:rsidDel="00AB39C7">
          <w:rPr>
            <w:rFonts w:ascii="Cambria" w:eastAsia="Helvetica Neue" w:hAnsi="Cambria" w:cs="Helvetica Neue"/>
            <w:sz w:val="22"/>
          </w:rPr>
          <w:delText xml:space="preserve">considered </w:delText>
        </w:r>
      </w:del>
      <w:ins w:id="70" w:author="Manuel Lera Ramírez" w:date="2023-04-19T01:10:00Z">
        <w:r w:rsidR="00AB39C7" w:rsidRPr="000A1BD6">
          <w:rPr>
            <w:rFonts w:ascii="Cambria" w:eastAsia="Helvetica Neue" w:hAnsi="Cambria" w:cs="Helvetica Neue"/>
            <w:sz w:val="22"/>
          </w:rPr>
          <w:t>consider</w:t>
        </w:r>
        <w:r w:rsidR="00AB39C7">
          <w:rPr>
            <w:rFonts w:ascii="Cambria" w:eastAsia="Helvetica Neue" w:hAnsi="Cambria" w:cs="Helvetica Neue"/>
            <w:sz w:val="22"/>
          </w:rPr>
          <w:t>s</w:t>
        </w:r>
        <w:r w:rsidR="00AB39C7" w:rsidRPr="000A1BD6">
          <w:rPr>
            <w:rFonts w:ascii="Cambria" w:eastAsia="Helvetica Neue" w:hAnsi="Cambria" w:cs="Helvetica Neue"/>
            <w:sz w:val="22"/>
          </w:rPr>
          <w:t xml:space="preserve"> </w:t>
        </w:r>
      </w:ins>
      <w:r w:rsidRPr="000A1BD6">
        <w:rPr>
          <w:rFonts w:ascii="Cambria" w:eastAsia="Helvetica Neue" w:hAnsi="Cambria" w:cs="Helvetica Neue"/>
          <w:sz w:val="22"/>
        </w:rPr>
        <w:t xml:space="preserve">a one-dimensional </w:t>
      </w:r>
      <w:r w:rsidR="00D946DD" w:rsidRPr="000A1BD6">
        <w:rPr>
          <w:rFonts w:ascii="Cambria" w:eastAsia="Helvetica Neue" w:hAnsi="Cambria" w:cs="Helvetica Neue"/>
          <w:sz w:val="22"/>
        </w:rPr>
        <w:t>MT</w:t>
      </w:r>
      <w:r w:rsidRPr="000A1BD6">
        <w:rPr>
          <w:rFonts w:ascii="Cambria" w:eastAsia="Helvetica Neue" w:hAnsi="Cambria" w:cs="Helvetica Neue"/>
          <w:sz w:val="22"/>
        </w:rPr>
        <w:t xml:space="preserve"> made of lattice sites corresponding to tubulin heterodimers, starting at the plus end (see Methods). </w:t>
      </w:r>
      <w:ins w:id="71" w:author="Manuel Lera Ramírez" w:date="2023-04-19T01:09:00Z">
        <w:r w:rsidR="00F945DC">
          <w:rPr>
            <w:rFonts w:ascii="Cambria" w:eastAsia="Helvetica Neue" w:hAnsi="Cambria" w:cs="Helvetica Neue"/>
            <w:sz w:val="22"/>
          </w:rPr>
          <w:t>Th</w:t>
        </w:r>
      </w:ins>
      <w:ins w:id="72" w:author="Manuel Lera Ramírez" w:date="2023-04-19T01:10:00Z">
        <w:r w:rsidR="00AB39C7">
          <w:rPr>
            <w:rFonts w:ascii="Cambria" w:eastAsia="Helvetica Neue" w:hAnsi="Cambria" w:cs="Helvetica Neue"/>
            <w:sz w:val="22"/>
          </w:rPr>
          <w:t>e</w:t>
        </w:r>
      </w:ins>
      <w:ins w:id="73" w:author="Manuel Lera Ramírez" w:date="2023-04-19T01:09:00Z">
        <w:r w:rsidR="00F945DC">
          <w:rPr>
            <w:rFonts w:ascii="Cambria" w:eastAsia="Helvetica Neue" w:hAnsi="Cambria" w:cs="Helvetica Neue"/>
            <w:sz w:val="22"/>
          </w:rPr>
          <w:t xml:space="preserve"> model neglect</w:t>
        </w:r>
      </w:ins>
      <w:ins w:id="74" w:author="Manuel Lera Ramírez" w:date="2023-04-19T01:10:00Z">
        <w:r w:rsidR="00AB39C7">
          <w:rPr>
            <w:rFonts w:ascii="Cambria" w:eastAsia="Helvetica Neue" w:hAnsi="Cambria" w:cs="Helvetica Neue"/>
            <w:sz w:val="22"/>
          </w:rPr>
          <w:t>s</w:t>
        </w:r>
      </w:ins>
      <w:ins w:id="75" w:author="Manuel Lera Ramírez" w:date="2023-04-19T01:09:00Z">
        <w:r w:rsidR="00F945DC">
          <w:rPr>
            <w:rFonts w:ascii="Cambria" w:eastAsia="Helvetica Neue" w:hAnsi="Cambria" w:cs="Helvetica Neue"/>
            <w:sz w:val="22"/>
          </w:rPr>
          <w:t xml:space="preserve"> the interaction between protofilaments, an</w:t>
        </w:r>
      </w:ins>
      <w:ins w:id="76" w:author="Manuel Lera Ramírez" w:date="2023-04-19T01:10:00Z">
        <w:r w:rsidR="00F945DC">
          <w:rPr>
            <w:rFonts w:ascii="Cambria" w:eastAsia="Helvetica Neue" w:hAnsi="Cambria" w:cs="Helvetica Neue"/>
            <w:sz w:val="22"/>
          </w:rPr>
          <w:t xml:space="preserve">d </w:t>
        </w:r>
      </w:ins>
      <w:del w:id="77" w:author="Manuel Lera Ramírez" w:date="2023-04-19T01:10:00Z">
        <w:r w:rsidR="00D223E7" w:rsidRPr="000A1BD6" w:rsidDel="00F945DC">
          <w:rPr>
            <w:rFonts w:ascii="Cambria" w:eastAsia="Helvetica Neue" w:hAnsi="Cambria" w:cs="Helvetica Neue"/>
            <w:sz w:val="22"/>
          </w:rPr>
          <w:delText xml:space="preserve">For </w:delText>
        </w:r>
      </w:del>
      <w:ins w:id="78" w:author="Manuel Lera Ramírez" w:date="2023-04-19T01:10:00Z">
        <w:r w:rsidR="00F945DC">
          <w:rPr>
            <w:rFonts w:ascii="Cambria" w:eastAsia="Helvetica Neue" w:hAnsi="Cambria" w:cs="Helvetica Neue"/>
            <w:sz w:val="22"/>
          </w:rPr>
          <w:t>f</w:t>
        </w:r>
        <w:r w:rsidR="00F945DC" w:rsidRPr="000A1BD6">
          <w:rPr>
            <w:rFonts w:ascii="Cambria" w:eastAsia="Helvetica Neue" w:hAnsi="Cambria" w:cs="Helvetica Neue"/>
            <w:sz w:val="22"/>
          </w:rPr>
          <w:t xml:space="preserve">or </w:t>
        </w:r>
      </w:ins>
      <w:r w:rsidR="00D223E7" w:rsidRPr="000A1BD6">
        <w:rPr>
          <w:rFonts w:ascii="Cambria" w:eastAsia="Helvetica Neue" w:hAnsi="Cambria" w:cs="Helvetica Neue"/>
          <w:sz w:val="22"/>
        </w:rPr>
        <w:t>simplicity</w:t>
      </w:r>
      <w:del w:id="79" w:author="Manuel Lera Ramírez" w:date="2023-04-19T01:10:00Z">
        <w:r w:rsidR="00D223E7" w:rsidRPr="000A1BD6" w:rsidDel="00F945DC">
          <w:rPr>
            <w:rFonts w:ascii="Cambria" w:eastAsia="Helvetica Neue" w:hAnsi="Cambria" w:cs="Helvetica Neue"/>
            <w:sz w:val="22"/>
          </w:rPr>
          <w:delText>,</w:delText>
        </w:r>
      </w:del>
      <w:r w:rsidR="00D223E7" w:rsidRPr="000A1BD6">
        <w:rPr>
          <w:rFonts w:ascii="Cambria" w:eastAsia="Helvetica Neue" w:hAnsi="Cambria" w:cs="Helvetica Neue"/>
          <w:sz w:val="22"/>
        </w:rPr>
        <w:t xml:space="preserve"> we focused on the effect of Ase1 on the </w:t>
      </w:r>
      <w:r w:rsidR="00D946DD" w:rsidRPr="000A1BD6">
        <w:rPr>
          <w:rFonts w:ascii="Cambria" w:eastAsia="Helvetica Neue" w:hAnsi="Cambria" w:cs="Helvetica Neue"/>
          <w:sz w:val="22"/>
        </w:rPr>
        <w:t>depolymerization</w:t>
      </w:r>
      <w:r w:rsidR="00D223E7" w:rsidRPr="000A1BD6">
        <w:rPr>
          <w:rFonts w:ascii="Cambria" w:eastAsia="Helvetica Neue" w:hAnsi="Cambria" w:cs="Helvetica Neue"/>
          <w:sz w:val="22"/>
        </w:rPr>
        <w:t xml:space="preserve"> </w:t>
      </w:r>
      <w:r w:rsidR="00AC2144">
        <w:rPr>
          <w:rFonts w:ascii="Cambria" w:eastAsia="Helvetica Neue" w:hAnsi="Cambria" w:cs="Helvetica Neue"/>
          <w:sz w:val="22"/>
        </w:rPr>
        <w:t>velocity</w:t>
      </w:r>
      <w:r w:rsidR="00D223E7" w:rsidRPr="000A1BD6">
        <w:rPr>
          <w:rFonts w:ascii="Cambria" w:eastAsia="Helvetica Neue" w:hAnsi="Cambria" w:cs="Helvetica Neue"/>
          <w:sz w:val="22"/>
        </w:rPr>
        <w:t xml:space="preserve"> of </w:t>
      </w:r>
      <w:r w:rsidR="005000AA">
        <w:rPr>
          <w:rFonts w:ascii="Cambria" w:eastAsia="Helvetica Neue" w:hAnsi="Cambria" w:cs="Helvetica Neue"/>
          <w:sz w:val="22"/>
        </w:rPr>
        <w:t>single</w:t>
      </w:r>
      <w:r w:rsidR="00D223E7" w:rsidRPr="000A1BD6">
        <w:rPr>
          <w:rFonts w:ascii="Cambria" w:eastAsia="Helvetica Neue" w:hAnsi="Cambria" w:cs="Helvetica Neue"/>
          <w:sz w:val="22"/>
        </w:rPr>
        <w:t xml:space="preserve"> </w:t>
      </w:r>
      <w:proofErr w:type="spellStart"/>
      <w:r w:rsidR="00D946DD" w:rsidRPr="000A1BD6">
        <w:rPr>
          <w:rFonts w:ascii="Cambria" w:eastAsia="Helvetica Neue" w:hAnsi="Cambria" w:cs="Helvetica Neue"/>
          <w:sz w:val="22"/>
        </w:rPr>
        <w:t>MT</w:t>
      </w:r>
      <w:r w:rsidR="00D223E7" w:rsidRPr="000A1BD6">
        <w:rPr>
          <w:rFonts w:ascii="Cambria" w:eastAsia="Helvetica Neue" w:hAnsi="Cambria" w:cs="Helvetica Neue"/>
          <w:sz w:val="22"/>
        </w:rPr>
        <w:t>s</w:t>
      </w:r>
      <w:r w:rsidRPr="000A1BD6">
        <w:rPr>
          <w:rFonts w:ascii="Cambria" w:eastAsia="Helvetica Neue" w:hAnsi="Cambria" w:cs="Helvetica Neue"/>
          <w:sz w:val="22"/>
        </w:rPr>
        <w:t>.</w:t>
      </w:r>
      <w:proofErr w:type="spellEnd"/>
      <w:r w:rsidRPr="000A1BD6">
        <w:rPr>
          <w:rFonts w:ascii="Cambria" w:eastAsia="Helvetica Neue" w:hAnsi="Cambria" w:cs="Helvetica Neue"/>
          <w:sz w:val="22"/>
        </w:rPr>
        <w:t xml:space="preserve"> Events such as Ase1 binding, unbind</w:t>
      </w:r>
      <w:r w:rsidR="007937F0" w:rsidRPr="000A1BD6">
        <w:rPr>
          <w:rFonts w:ascii="Cambria" w:eastAsia="Helvetica Neue" w:hAnsi="Cambria" w:cs="Helvetica Neue"/>
          <w:sz w:val="22"/>
        </w:rPr>
        <w:t>ing</w:t>
      </w:r>
      <w:r w:rsidRPr="000A1BD6">
        <w:rPr>
          <w:rFonts w:ascii="Cambria" w:eastAsia="Helvetica Neue" w:hAnsi="Cambria" w:cs="Helvetica Neue"/>
          <w:sz w:val="22"/>
        </w:rPr>
        <w:t xml:space="preserve">, and hopping to neighboring sites are stochastic with constant rates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 xml:space="preserve">on </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off</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h</m:t>
            </m:r>
          </m:sub>
        </m:sSub>
      </m:oMath>
      <w:r w:rsidRPr="000A1BD6">
        <w:rPr>
          <w:rFonts w:ascii="Cambria" w:eastAsia="Helvetica Neue" w:hAnsi="Cambria" w:cs="Helvetica Neue"/>
          <w:sz w:val="22"/>
        </w:rPr>
        <w:t xml:space="preserve"> (</w:t>
      </w:r>
      <w:r w:rsidR="00973399" w:rsidRPr="000A1BD6">
        <w:rPr>
          <w:rFonts w:ascii="Cambria" w:eastAsia="Helvetica Neue" w:hAnsi="Cambria" w:cs="Helvetica Neue"/>
          <w:sz w:val="22"/>
        </w:rPr>
        <w:t>Fig</w:t>
      </w:r>
      <w:r w:rsidR="00973399">
        <w:rPr>
          <w:rFonts w:ascii="Cambria" w:eastAsia="Helvetica Neue" w:hAnsi="Cambria" w:cs="Helvetica Neue"/>
          <w:sz w:val="22"/>
        </w:rPr>
        <w:t>ure</w:t>
      </w:r>
      <w:r w:rsidRPr="000A1BD6">
        <w:rPr>
          <w:rFonts w:ascii="Cambria" w:eastAsia="Helvetica Neue" w:hAnsi="Cambria" w:cs="Helvetica Neue"/>
          <w:sz w:val="22"/>
        </w:rPr>
        <w:t xml:space="preserve"> 4A) that were determined experimentally (</w:t>
      </w:r>
      <w:r w:rsidR="00E7341A">
        <w:rPr>
          <w:rFonts w:ascii="Cambria" w:eastAsia="Helvetica Neue" w:hAnsi="Cambria" w:cs="Helvetica Neue"/>
          <w:sz w:val="22"/>
        </w:rPr>
        <w:t>Table S</w:t>
      </w:r>
      <w:ins w:id="80" w:author="Jochen Krattenmacher" w:date="2023-01-05T22:27:00Z">
        <w:r w:rsidR="00E02A26">
          <w:rPr>
            <w:rFonts w:ascii="Cambria" w:eastAsia="Helvetica Neue" w:hAnsi="Cambria" w:cs="Helvetica Neue"/>
            <w:sz w:val="22"/>
          </w:rPr>
          <w:t>1</w:t>
        </w:r>
      </w:ins>
      <w:del w:id="81" w:author="Jochen Krattenmacher" w:date="2023-01-05T22:27:00Z">
        <w:r w:rsidR="00E7341A" w:rsidDel="00E02A26">
          <w:rPr>
            <w:rFonts w:ascii="Cambria" w:eastAsia="Helvetica Neue" w:hAnsi="Cambria" w:cs="Helvetica Neue"/>
            <w:sz w:val="22"/>
          </w:rPr>
          <w:delText>2</w:delText>
        </w:r>
      </w:del>
      <w:r w:rsidRPr="000A1BD6">
        <w:rPr>
          <w:rFonts w:ascii="Cambria" w:eastAsia="Helvetica Neue" w:hAnsi="Cambria" w:cs="Helvetica Neue"/>
          <w:sz w:val="22"/>
        </w:rPr>
        <w:t xml:space="preserve">). Importantly, only one Ase1 molecule can be attached to any one tubulin heterodimer, and Ase1 can thus only hop to unoccupied neighboring sites. We also assume that Ase1 does not fall off from the </w:t>
      </w:r>
      <w:r w:rsidR="00D946DD" w:rsidRPr="000A1BD6">
        <w:rPr>
          <w:rFonts w:ascii="Cambria" w:eastAsia="Helvetica Neue" w:hAnsi="Cambria" w:cs="Helvetica Neue"/>
          <w:sz w:val="22"/>
        </w:rPr>
        <w:t>MT</w:t>
      </w:r>
      <w:r w:rsidRPr="000A1BD6">
        <w:rPr>
          <w:rFonts w:ascii="Cambria" w:eastAsia="Helvetica Neue" w:hAnsi="Cambria" w:cs="Helvetica Neue"/>
          <w:sz w:val="22"/>
        </w:rPr>
        <w:t xml:space="preserve"> by hopping at its plus ends, as shown experimentally </w:t>
      </w:r>
      <w:r w:rsidR="00DB578C" w:rsidRPr="000A1BD6">
        <w:rPr>
          <w:rFonts w:ascii="Cambria" w:eastAsia="Helvetica Neue" w:hAnsi="Cambria" w:cs="Helvetica Neue"/>
          <w:sz w:val="22"/>
        </w:rPr>
        <w:fldChar w:fldCharType="begin" w:fldLock="1"/>
      </w:r>
      <w:r w:rsidR="002C7C70">
        <w:rPr>
          <w:rFonts w:ascii="Cambria" w:eastAsia="Helvetica Neue" w:hAnsi="Cambria" w:cs="Helvetica Neue"/>
          <w:sz w:val="22"/>
        </w:rPr>
        <w:instrText>ADDIN CSL_CITATION {"citationItems":[{"id":"ITEM-1","itemData":{"DOI":"10.1038/ncb2323","ISBN":"1465-7392","ISSN":"1465-7392","PMID":"21892183","abstract":"Short regions of overlap between ends of antiparallel microtubules are central elements within bipolar microtubule arrays. Although their formation requires motors, recent in vitro studies demonstrated that stable overlaps cannot be generated by molecular motors alone. Motors either slide microtubules along each other until complete separation or, in the presence of opposing motors, generate oscillatory movements. Here, we show that Ase1, a member of the conserved MAP65/PRC1 family of microtubule-bundling proteins, enables the formation of stable antiparallel overlaps through adaptive braking of Kinesin-14-driven microtubule-microtubule sliding. As overlapping microtubules start to slide apart, Ase1 molecules become compacted in the shrinking overlap and the sliding velocity gradually decreases in a dose-dependent manner. Compaction is driven by moving microtubule ends that act as barriers to Ase1 diffusion. Quantitative modelling showed that the molecular off-rate of Ase1 is sufficiently low to enable persistent overlap stabilization over tens of minutes. The finding of adaptive braking demonstrates that sliding can be slowed down locally to stabilize overlaps at the centre of bipolar arrays, whereas sliding proceeds elsewhere to enable network self-organization.","author":[{"dropping-particle":"","family":"Braun","given":"Marcus","non-dropping-particle":"","parse-names":false,"suffix":""},{"dropping-particle":"","family":"Lansky","given":"Zdenek","non-dropping-particle":"","parse-names":false,"suffix":""},{"dropping-particle":"","family":"Fink","given":"Gero","non-dropping-particle":"","parse-names":false,"suffix":""},{"dropping-particle":"","family":"Ruhnow","given":"Felix","non-dropping-particle":"","parse-names":false,"suffix":""},{"dropping-particle":"","family":"Diez","given":"Stefan","non-dropping-particle":"","parse-names":false,"suffix":""},{"dropping-particle":"","family":"Janson","given":"Marcel E.","non-dropping-particle":"","parse-names":false,"suffix":""}],"container-title":"Nature Cell Biology","id":"ITEM-1","issue":"10","issued":{"date-parts":[["2011"]]},"page":"1259-1264","publisher":"Nature Publishing Group","title":"Adaptive braking by Ase1 prevents overlapping microtubules from sliding completely apart","type":"article-journal","volume":"13"},"uris":["http://www.mendeley.com/documents/?uuid=6e60d74e-8a78-473b-94db-d841b8ea80b9"]}],"mendeley":{"formattedCitation":"(Braun &lt;i&gt;et al.&lt;/i&gt;, 2011)","plainTextFormattedCitation":"(Braun et al., 2011)","previouslyFormattedCitation":"(Braun &lt;i&gt;et al.&lt;/i&gt;, 2011)"},"properties":{"noteIndex":0},"schema":"https://github.com/citation-style-language/schema/raw/master/csl-citation.json"}</w:instrText>
      </w:r>
      <w:r w:rsidR="00DB578C" w:rsidRPr="000A1BD6">
        <w:rPr>
          <w:rFonts w:ascii="Cambria" w:eastAsia="Helvetica Neue" w:hAnsi="Cambria" w:cs="Helvetica Neue"/>
          <w:sz w:val="22"/>
        </w:rPr>
        <w:fldChar w:fldCharType="separate"/>
      </w:r>
      <w:r w:rsidR="00211CAA" w:rsidRPr="00211CAA">
        <w:rPr>
          <w:rFonts w:ascii="Cambria" w:eastAsia="Helvetica Neue" w:hAnsi="Cambria" w:cs="Helvetica Neue"/>
          <w:noProof/>
          <w:sz w:val="22"/>
        </w:rPr>
        <w:t xml:space="preserve">(Braun </w:t>
      </w:r>
      <w:r w:rsidR="00211CAA" w:rsidRPr="00211CAA">
        <w:rPr>
          <w:rFonts w:ascii="Cambria" w:eastAsia="Helvetica Neue" w:hAnsi="Cambria" w:cs="Helvetica Neue"/>
          <w:i/>
          <w:noProof/>
          <w:sz w:val="22"/>
        </w:rPr>
        <w:t>et al.</w:t>
      </w:r>
      <w:r w:rsidR="00211CAA" w:rsidRPr="00211CAA">
        <w:rPr>
          <w:rFonts w:ascii="Cambria" w:eastAsia="Helvetica Neue" w:hAnsi="Cambria" w:cs="Helvetica Neue"/>
          <w:noProof/>
          <w:sz w:val="22"/>
        </w:rPr>
        <w:t>, 2011)</w:t>
      </w:r>
      <w:r w:rsidR="00DB578C" w:rsidRPr="000A1BD6">
        <w:rPr>
          <w:rFonts w:ascii="Cambria" w:eastAsia="Helvetica Neue" w:hAnsi="Cambria" w:cs="Helvetica Neue"/>
          <w:sz w:val="22"/>
        </w:rPr>
        <w:fldChar w:fldCharType="end"/>
      </w:r>
      <w:r w:rsidRPr="000A1BD6">
        <w:rPr>
          <w:rFonts w:ascii="Cambria" w:eastAsia="Helvetica Neue" w:hAnsi="Cambria" w:cs="Helvetica Neue"/>
          <w:sz w:val="22"/>
        </w:rPr>
        <w:t xml:space="preserve">. MT </w:t>
      </w:r>
      <w:r w:rsidR="00D946DD" w:rsidRPr="000A1BD6">
        <w:rPr>
          <w:rFonts w:ascii="Cambria" w:eastAsia="Helvetica Neue" w:hAnsi="Cambria" w:cs="Helvetica Neue"/>
          <w:sz w:val="22"/>
        </w:rPr>
        <w:t>depolymerization</w:t>
      </w:r>
      <w:r w:rsidRPr="000A1BD6">
        <w:rPr>
          <w:rFonts w:ascii="Cambria" w:eastAsia="Helvetica Neue" w:hAnsi="Cambria" w:cs="Helvetica Neue"/>
          <w:sz w:val="22"/>
        </w:rPr>
        <w:t xml:space="preserve"> is modelled stochastically by detachment of the terminal subunit, at a rate that is affected by Ase1 (Fig</w:t>
      </w:r>
      <w:r w:rsidR="00973399">
        <w:rPr>
          <w:rFonts w:ascii="Cambria" w:eastAsia="Helvetica Neue" w:hAnsi="Cambria" w:cs="Helvetica Neue"/>
          <w:sz w:val="22"/>
        </w:rPr>
        <w:t>ure</w:t>
      </w:r>
      <w:r w:rsidRPr="000A1BD6">
        <w:rPr>
          <w:rFonts w:ascii="Cambria" w:eastAsia="Helvetica Neue" w:hAnsi="Cambria" w:cs="Helvetica Neue"/>
          <w:sz w:val="22"/>
        </w:rPr>
        <w:t xml:space="preserve"> 4B). Specifically, this rate is </w:t>
      </w:r>
      <m:oMath>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0A1BD6">
        <w:rPr>
          <w:rFonts w:ascii="Cambria" w:eastAsia="Helvetica Neue" w:hAnsi="Cambria" w:cs="Helvetica Neue"/>
          <w:sz w:val="22"/>
        </w:rPr>
        <w:t xml:space="preserve"> when the first tubulin subunit is free of Ase1, and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(1-Ω)k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0A1BD6">
        <w:rPr>
          <w:rFonts w:ascii="Cambria" w:eastAsia="Helvetica Neue" w:hAnsi="Cambria" w:cs="Helvetica Neue"/>
          <w:sz w:val="22"/>
        </w:rPr>
        <w:t xml:space="preserve">, if Ase1 is bound at the terminal site. The value of </w:t>
      </w:r>
      <m:oMath>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0A1BD6">
        <w:rPr>
          <w:rFonts w:ascii="Cambria" w:eastAsia="Helvetica Neue" w:hAnsi="Cambria" w:cs="Helvetica Neue"/>
          <w:sz w:val="22"/>
        </w:rPr>
        <w:t xml:space="preserve"> is set by the </w:t>
      </w:r>
      <w:r w:rsidR="003D0C78">
        <w:rPr>
          <w:rFonts w:ascii="Cambria" w:eastAsia="Helvetica Neue" w:hAnsi="Cambria" w:cs="Helvetica Neue"/>
          <w:sz w:val="22"/>
        </w:rPr>
        <w:t>MT</w:t>
      </w:r>
      <w:r w:rsidR="003D0C78" w:rsidRPr="000A1BD6">
        <w:rPr>
          <w:rFonts w:ascii="Cambria" w:eastAsia="Helvetica Neue" w:hAnsi="Cambria" w:cs="Helvetica Neue"/>
          <w:sz w:val="22"/>
        </w:rPr>
        <w:t xml:space="preserve"> </w:t>
      </w:r>
      <w:r w:rsidRPr="000A1BD6">
        <w:rPr>
          <w:rFonts w:ascii="Cambria" w:eastAsia="Helvetica Neue" w:hAnsi="Cambria" w:cs="Helvetica Neue"/>
          <w:sz w:val="22"/>
        </w:rPr>
        <w:t xml:space="preserve">depolymerization </w:t>
      </w:r>
      <w:r w:rsidR="00AC2144">
        <w:rPr>
          <w:rFonts w:ascii="Cambria" w:eastAsia="Helvetica Neue" w:hAnsi="Cambria" w:cs="Helvetica Neue"/>
          <w:sz w:val="22"/>
        </w:rPr>
        <w:t>velocity</w:t>
      </w:r>
      <w:r w:rsidR="003D0C78">
        <w:rPr>
          <w:rFonts w:ascii="Cambria" w:eastAsia="Helvetica Neue" w:hAnsi="Cambria" w:cs="Helvetica Neue"/>
          <w:sz w:val="22"/>
        </w:rPr>
        <w:t xml:space="preserve"> we</w:t>
      </w:r>
      <w:r w:rsidR="005F3EBC">
        <w:rPr>
          <w:rFonts w:ascii="Cambria" w:eastAsia="Helvetica Neue" w:hAnsi="Cambria" w:cs="Helvetica Neue"/>
          <w:sz w:val="22"/>
        </w:rPr>
        <w:t xml:space="preserve"> experimentally</w:t>
      </w:r>
      <w:r w:rsidRPr="000A1BD6">
        <w:rPr>
          <w:rFonts w:ascii="Cambria" w:eastAsia="Helvetica Neue" w:hAnsi="Cambria" w:cs="Helvetica Neue"/>
          <w:sz w:val="22"/>
        </w:rPr>
        <w:t xml:space="preserve"> measured without Ase1 (</w:t>
      </w:r>
      <w:r w:rsidR="00E7341A">
        <w:rPr>
          <w:rFonts w:ascii="Cambria" w:eastAsia="Helvetica Neue" w:hAnsi="Cambria" w:cs="Helvetica Neue"/>
          <w:sz w:val="22"/>
        </w:rPr>
        <w:t>Table S</w:t>
      </w:r>
      <w:ins w:id="82" w:author="Jochen Krattenmacher" w:date="2023-01-05T22:27:00Z">
        <w:r w:rsidR="00E02A26">
          <w:rPr>
            <w:rFonts w:ascii="Cambria" w:eastAsia="Helvetica Neue" w:hAnsi="Cambria" w:cs="Helvetica Neue"/>
            <w:sz w:val="22"/>
          </w:rPr>
          <w:t>1</w:t>
        </w:r>
      </w:ins>
      <w:del w:id="83" w:author="Jochen Krattenmacher" w:date="2023-01-05T22:27:00Z">
        <w:r w:rsidR="00E7341A" w:rsidDel="00E02A26">
          <w:rPr>
            <w:rFonts w:ascii="Cambria" w:eastAsia="Helvetica Neue" w:hAnsi="Cambria" w:cs="Helvetica Neue"/>
            <w:sz w:val="22"/>
          </w:rPr>
          <w:delText>2</w:delText>
        </w:r>
      </w:del>
      <w:r w:rsidRPr="000A1BD6">
        <w:rPr>
          <w:rFonts w:ascii="Cambria" w:eastAsia="Helvetica Neue" w:hAnsi="Cambria" w:cs="Helvetica Neue"/>
          <w:sz w:val="22"/>
        </w:rPr>
        <w:t xml:space="preserve">). The parameter </w:t>
      </w:r>
      <m:oMath>
        <m:r>
          <w:rPr>
            <w:rFonts w:ascii="Cambria Math" w:eastAsia="Cambria Math" w:hAnsi="Cambria Math" w:cs="Cambria Math"/>
            <w:sz w:val="22"/>
          </w:rPr>
          <m:t>Ω∈[0,1]</m:t>
        </m:r>
      </m:oMath>
      <w:r w:rsidRPr="000A1BD6">
        <w:rPr>
          <w:rFonts w:ascii="Cambria" w:eastAsia="Helvetica Neue" w:hAnsi="Cambria" w:cs="Helvetica Neue"/>
          <w:sz w:val="22"/>
        </w:rPr>
        <w:t xml:space="preserve"> specifies the effect of Ase1 on </w:t>
      </w:r>
      <w:r w:rsidR="00390742" w:rsidRPr="000A1BD6">
        <w:rPr>
          <w:rFonts w:ascii="Cambria" w:hAnsi="Cambria" w:cs="Calibri"/>
          <w:sz w:val="22"/>
          <w:shd w:val="clear" w:color="auto" w:fill="FFFFFF"/>
        </w:rPr>
        <w:t>depolymerization</w:t>
      </w:r>
      <w:r w:rsidRPr="000A1BD6">
        <w:rPr>
          <w:rFonts w:ascii="Cambria" w:eastAsia="Helvetica Neue" w:hAnsi="Cambria" w:cs="Helvetica Neue"/>
          <w:sz w:val="22"/>
        </w:rPr>
        <w:t xml:space="preserve">. If </w:t>
      </w:r>
      <m:oMath>
        <m:r>
          <w:rPr>
            <w:rFonts w:ascii="Cambria Math" w:eastAsia="Cambria Math" w:hAnsi="Cambria Math" w:cs="Cambria Math"/>
            <w:sz w:val="22"/>
          </w:rPr>
          <m:t>Ω=0</m:t>
        </m:r>
      </m:oMath>
      <w:r w:rsidRPr="000A1BD6">
        <w:rPr>
          <w:rFonts w:ascii="Cambria" w:eastAsia="Helvetica Neue" w:hAnsi="Cambria" w:cs="Helvetica Neue"/>
          <w:sz w:val="22"/>
        </w:rPr>
        <w:t xml:space="preserve">, Ase1 has no effect, while if </w:t>
      </w:r>
      <m:oMath>
        <m:r>
          <w:rPr>
            <w:rFonts w:ascii="Cambria Math" w:eastAsia="Cambria Math" w:hAnsi="Cambria Math" w:cs="Cambria Math"/>
            <w:sz w:val="22"/>
          </w:rPr>
          <m:t>Ω=1</m:t>
        </m:r>
      </m:oMath>
      <w:r w:rsidRPr="000A1BD6">
        <w:rPr>
          <w:rFonts w:ascii="Cambria" w:eastAsia="Helvetica Neue" w:hAnsi="Cambria" w:cs="Helvetica Neue"/>
          <w:sz w:val="22"/>
        </w:rPr>
        <w:t xml:space="preserve">, the terminal subunit cannot </w:t>
      </w:r>
      <w:r w:rsidRPr="000A1BD6">
        <w:rPr>
          <w:rFonts w:ascii="Cambria" w:eastAsia="Helvetica Neue" w:hAnsi="Cambria" w:cs="Helvetica Neue"/>
          <w:sz w:val="22"/>
        </w:rPr>
        <w:lastRenderedPageBreak/>
        <w:t xml:space="preserve">unbind if Ase1 is bound. For any value </w:t>
      </w:r>
      <m:oMath>
        <m:r>
          <w:rPr>
            <w:rFonts w:ascii="Cambria Math" w:eastAsia="Cambria Math" w:hAnsi="Cambria Math" w:cs="Cambria Math"/>
            <w:sz w:val="22"/>
          </w:rPr>
          <m:t>Ω&gt;0</m:t>
        </m:r>
      </m:oMath>
      <w:r w:rsidRPr="000A1BD6">
        <w:rPr>
          <w:rFonts w:ascii="Cambria" w:eastAsia="Helvetica Neue" w:hAnsi="Cambria" w:cs="Helvetica Neue"/>
          <w:sz w:val="22"/>
        </w:rPr>
        <w:t xml:space="preserve">, this simple model leads to an accumulation of Ase1 near the </w:t>
      </w:r>
      <w:r w:rsidR="00D946DD" w:rsidRPr="000A1BD6">
        <w:rPr>
          <w:rFonts w:ascii="Cambria" w:eastAsia="Helvetica Neue" w:hAnsi="Cambria" w:cs="Helvetica Neue"/>
          <w:sz w:val="22"/>
        </w:rPr>
        <w:t>depolymerizing</w:t>
      </w:r>
      <w:r w:rsidRPr="000A1BD6">
        <w:rPr>
          <w:rFonts w:ascii="Cambria" w:eastAsia="Helvetica Neue" w:hAnsi="Cambria" w:cs="Helvetica Neue"/>
          <w:sz w:val="22"/>
        </w:rPr>
        <w:t xml:space="preserve"> </w:t>
      </w:r>
      <w:r w:rsidR="00066C00" w:rsidRPr="000A1BD6">
        <w:rPr>
          <w:rFonts w:ascii="Cambria" w:eastAsia="Helvetica Neue" w:hAnsi="Cambria" w:cs="Helvetica Neue"/>
          <w:sz w:val="22"/>
        </w:rPr>
        <w:t xml:space="preserve">end </w:t>
      </w:r>
      <w:r w:rsidRPr="000A1BD6">
        <w:rPr>
          <w:rFonts w:ascii="Cambria" w:eastAsia="Helvetica Neue" w:hAnsi="Cambria" w:cs="Helvetica Neue"/>
          <w:sz w:val="22"/>
        </w:rPr>
        <w:t xml:space="preserve">and a concomitant decrease of the </w:t>
      </w:r>
      <w:r w:rsidR="00D946DD" w:rsidRPr="000A1BD6">
        <w:rPr>
          <w:rFonts w:ascii="Cambria" w:eastAsia="Helvetica Neue" w:hAnsi="Cambria" w:cs="Helvetica Neue"/>
          <w:sz w:val="22"/>
        </w:rPr>
        <w:t>depolymerization</w:t>
      </w:r>
      <w:r w:rsidRPr="000A1BD6">
        <w:rPr>
          <w:rFonts w:ascii="Cambria" w:eastAsia="Helvetica Neue" w:hAnsi="Cambria" w:cs="Helvetica Neue"/>
          <w:sz w:val="22"/>
        </w:rPr>
        <w:t xml:space="preserve"> </w:t>
      </w:r>
      <w:r w:rsidR="00AC2144">
        <w:rPr>
          <w:rFonts w:ascii="Cambria" w:eastAsia="Helvetica Neue" w:hAnsi="Cambria" w:cs="Helvetica Neue"/>
          <w:sz w:val="22"/>
        </w:rPr>
        <w:t>velocity</w:t>
      </w:r>
      <w:r w:rsidRPr="000A1BD6">
        <w:rPr>
          <w:rFonts w:ascii="Cambria" w:eastAsia="Helvetica Neue" w:hAnsi="Cambria" w:cs="Helvetica Neue"/>
          <w:sz w:val="22"/>
        </w:rPr>
        <w:t xml:space="preserve"> (</w:t>
      </w:r>
      <w:r w:rsidR="004578F2">
        <w:rPr>
          <w:rFonts w:ascii="Cambria" w:eastAsia="Helvetica Neue" w:hAnsi="Cambria" w:cs="Helvetica Neue"/>
          <w:sz w:val="22"/>
        </w:rPr>
        <w:t>Figure</w:t>
      </w:r>
      <w:r w:rsidRPr="000A1BD6">
        <w:rPr>
          <w:rFonts w:ascii="Cambria" w:eastAsia="Helvetica Neue" w:hAnsi="Cambria" w:cs="Helvetica Neue"/>
          <w:sz w:val="22"/>
        </w:rPr>
        <w:t xml:space="preserve"> 4D</w:t>
      </w:r>
      <w:ins w:id="84" w:author="Manuel Lera Ramírez" w:date="2023-04-19T01:17:00Z">
        <w:r w:rsidR="002315B9">
          <w:rPr>
            <w:rFonts w:ascii="Cambria" w:eastAsia="Helvetica Neue" w:hAnsi="Cambria" w:cs="Helvetica Neue"/>
            <w:sz w:val="22"/>
          </w:rPr>
          <w:t xml:space="preserve"> top</w:t>
        </w:r>
      </w:ins>
      <w:r w:rsidRPr="000A1BD6">
        <w:rPr>
          <w:rFonts w:ascii="Cambria" w:eastAsia="Helvetica Neue" w:hAnsi="Cambria" w:cs="Helvetica Neue"/>
          <w:sz w:val="22"/>
        </w:rPr>
        <w:t xml:space="preserve">, S4A). </w:t>
      </w:r>
      <w:r w:rsidRPr="000A1BD6">
        <w:rPr>
          <w:rFonts w:ascii="Cambria" w:eastAsia="Helvetica Neue" w:hAnsi="Cambria" w:cs="Helvetica Neue"/>
          <w:color w:val="000000"/>
          <w:sz w:val="22"/>
        </w:rPr>
        <w:t xml:space="preserve">The accumulation occurs because subunits without Ase1 are more likely to be lost at the plus-end, so depolymerization increases the density of Ase1 at the </w:t>
      </w:r>
      <w:r w:rsidR="00D946DD" w:rsidRPr="000A1BD6">
        <w:rPr>
          <w:rFonts w:ascii="Cambria" w:eastAsia="Helvetica Neue" w:hAnsi="Cambria" w:cs="Helvetica Neue"/>
          <w:color w:val="000000"/>
          <w:sz w:val="22"/>
        </w:rPr>
        <w:t>depolymerizing</w:t>
      </w:r>
      <w:r w:rsidRPr="000A1BD6">
        <w:rPr>
          <w:rFonts w:ascii="Cambria" w:eastAsia="Helvetica Neue" w:hAnsi="Cambria" w:cs="Helvetica Neue"/>
          <w:color w:val="000000"/>
          <w:sz w:val="22"/>
        </w:rPr>
        <w:t xml:space="preserve"> end.</w:t>
      </w:r>
      <w:r w:rsidRPr="000A1BD6">
        <w:rPr>
          <w:rFonts w:ascii="Cambria" w:hAnsi="Cambria"/>
          <w:sz w:val="22"/>
        </w:rPr>
        <w:t xml:space="preserve"> </w:t>
      </w:r>
      <w:r w:rsidRPr="000A1BD6">
        <w:rPr>
          <w:rFonts w:ascii="Cambria" w:eastAsia="Helvetica Neue" w:hAnsi="Cambria" w:cs="Helvetica Neue"/>
          <w:sz w:val="22"/>
        </w:rPr>
        <w:t xml:space="preserve">At steady state, the system can be characterized by the probability </w:t>
      </w:r>
      <m:oMath>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1</m:t>
            </m:r>
          </m:sub>
        </m:sSub>
      </m:oMath>
      <w:r w:rsidRPr="000A1BD6">
        <w:rPr>
          <w:rFonts w:ascii="Cambria" w:eastAsia="Helvetica Neue" w:hAnsi="Cambria" w:cs="Helvetica Neue"/>
          <w:sz w:val="22"/>
        </w:rPr>
        <w:t xml:space="preserve"> of the terminal site to be occupied, and the rate of subunits loss is </w:t>
      </w:r>
      <m:oMath>
        <m:sSubSup>
          <m:sSubSupPr>
            <m:ctrlPr>
              <w:rPr>
                <w:rFonts w:ascii="Cambria Math" w:eastAsia="Cambria Math" w:hAnsi="Cambria Math" w:cs="Cambria Math"/>
                <w:sz w:val="22"/>
              </w:rPr>
            </m:ctrlPr>
          </m:sSubSupPr>
          <m:e>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r>
          <w:rPr>
            <w:rFonts w:ascii="Cambria Math" w:eastAsia="Cambria Math" w:hAnsi="Cambria Math" w:cs="Cambria Math"/>
            <w:sz w:val="22"/>
          </w:rPr>
          <m:t>(1-Ω</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1</m:t>
            </m:r>
          </m:sub>
        </m:sSub>
        <m:r>
          <w:rPr>
            <w:rFonts w:ascii="Cambria Math" w:eastAsia="Cambria Math" w:hAnsi="Cambria Math" w:cs="Cambria Math"/>
            <w:sz w:val="22"/>
          </w:rPr>
          <m:t>)</m:t>
        </m:r>
      </m:oMath>
      <w:r w:rsidRPr="000A1BD6">
        <w:rPr>
          <w:rFonts w:ascii="Cambria" w:eastAsia="Helvetica Neue" w:hAnsi="Cambria" w:cs="Helvetica Neue"/>
          <w:sz w:val="22"/>
        </w:rPr>
        <w:t xml:space="preserve">. </w:t>
      </w:r>
    </w:p>
    <w:p w14:paraId="66559560" w14:textId="4D05080F" w:rsidR="00B8402A" w:rsidRPr="000A1BD6" w:rsidRDefault="00B8402A" w:rsidP="00EB282C">
      <w:pPr>
        <w:spacing w:line="360" w:lineRule="auto"/>
        <w:jc w:val="both"/>
        <w:rPr>
          <w:rFonts w:ascii="Cambria" w:eastAsia="Helvetica Neue" w:hAnsi="Cambria" w:cs="Helvetica Neue"/>
          <w:sz w:val="22"/>
        </w:rPr>
      </w:pPr>
      <w:r w:rsidRPr="000A1BD6">
        <w:rPr>
          <w:rFonts w:ascii="Cambria" w:eastAsia="Helvetica Neue" w:hAnsi="Cambria" w:cs="Helvetica Neue"/>
          <w:sz w:val="22"/>
        </w:rPr>
        <w:t xml:space="preserve">Since all parameters of this model (Model 1) were set from experimental measurements, except for </w:t>
      </w:r>
      <m:oMath>
        <m:r>
          <w:rPr>
            <w:rFonts w:ascii="Cambria Math" w:hAnsi="Cambria Math"/>
            <w:sz w:val="22"/>
          </w:rPr>
          <m:t>Ω</m:t>
        </m:r>
      </m:oMath>
      <w:r w:rsidRPr="000A1BD6">
        <w:rPr>
          <w:rFonts w:ascii="Cambria" w:eastAsia="Helvetica Neue" w:hAnsi="Cambria" w:cs="Helvetica Neue"/>
          <w:sz w:val="22"/>
        </w:rPr>
        <w:t xml:space="preserve">, we first tested whether any value of </w:t>
      </w:r>
      <m:oMath>
        <m:r>
          <w:rPr>
            <w:rFonts w:ascii="Cambria Math" w:hAnsi="Cambria Math"/>
            <w:sz w:val="22"/>
          </w:rPr>
          <m:t>Ω</m:t>
        </m:r>
      </m:oMath>
      <w:r w:rsidRPr="000A1BD6">
        <w:rPr>
          <w:rFonts w:ascii="Cambria" w:eastAsia="Helvetica Neue" w:hAnsi="Cambria" w:cs="Helvetica Neue"/>
          <w:sz w:val="22"/>
        </w:rPr>
        <w:t xml:space="preserve"> could quantitatively recapi</w:t>
      </w:r>
      <w:r w:rsidR="006A3FE3">
        <w:rPr>
          <w:rFonts w:ascii="Cambria" w:eastAsia="Helvetica Neue" w:hAnsi="Cambria" w:cs="Helvetica Neue"/>
          <w:sz w:val="22"/>
        </w:rPr>
        <w:t>tulate</w:t>
      </w:r>
      <w:r w:rsidRPr="000A1BD6">
        <w:rPr>
          <w:rFonts w:ascii="Cambria" w:eastAsia="Helvetica Neue" w:hAnsi="Cambria" w:cs="Helvetica Neue"/>
          <w:sz w:val="22"/>
        </w:rPr>
        <w:t xml:space="preserve"> the experimental </w:t>
      </w:r>
      <w:proofErr w:type="spellStart"/>
      <w:r w:rsidRPr="000A1BD6">
        <w:rPr>
          <w:rFonts w:ascii="Cambria" w:eastAsia="Helvetica Neue" w:hAnsi="Cambria" w:cs="Helvetica Neue"/>
          <w:sz w:val="22"/>
        </w:rPr>
        <w:t>behavior</w:t>
      </w:r>
      <w:proofErr w:type="spellEnd"/>
      <w:ins w:id="85" w:author="Manuel Lera Ramírez" w:date="2023-04-19T01:13:00Z">
        <w:r w:rsidR="00AB01B7">
          <w:rPr>
            <w:rFonts w:ascii="Cambria" w:eastAsia="Helvetica Neue" w:hAnsi="Cambria" w:cs="Helvetica Neue"/>
            <w:sz w:val="22"/>
          </w:rPr>
          <w:t xml:space="preserve"> of single </w:t>
        </w:r>
      </w:ins>
      <w:ins w:id="86" w:author="Manuel Lera Ramírez" w:date="2023-04-19T01:14:00Z">
        <w:r w:rsidR="00AB01B7">
          <w:rPr>
            <w:rFonts w:ascii="Cambria" w:eastAsia="Helvetica Neue" w:hAnsi="Cambria" w:cs="Helvetica Neue"/>
            <w:sz w:val="22"/>
          </w:rPr>
          <w:t xml:space="preserve">MTs </w:t>
        </w:r>
      </w:ins>
      <w:ins w:id="87" w:author="Manuel Lera Ramírez" w:date="2023-04-19T01:40:00Z">
        <w:r w:rsidR="00F80C42">
          <w:rPr>
            <w:rFonts w:ascii="Cambria" w:eastAsia="Helvetica Neue" w:hAnsi="Cambria" w:cs="Helvetica Neue"/>
            <w:sz w:val="22"/>
          </w:rPr>
          <w:t>with</w:t>
        </w:r>
      </w:ins>
      <w:ins w:id="88" w:author="Manuel Lera Ramírez" w:date="2023-04-19T01:14:00Z">
        <w:r w:rsidR="00AB01B7">
          <w:rPr>
            <w:rFonts w:ascii="Cambria" w:eastAsia="Helvetica Neue" w:hAnsi="Cambria" w:cs="Helvetica Neue"/>
            <w:sz w:val="22"/>
          </w:rPr>
          <w:t xml:space="preserve"> 6nM of Ase1</w:t>
        </w:r>
      </w:ins>
      <w:r w:rsidRPr="000A1BD6">
        <w:rPr>
          <w:rFonts w:ascii="Cambria" w:eastAsia="Helvetica Neue" w:hAnsi="Cambria" w:cs="Helvetica Neue"/>
          <w:sz w:val="22"/>
        </w:rPr>
        <w:t xml:space="preserve">. Specifically, we aimed to reproduce the timescale of accumulation of Ase1, and the total amount of Ase1 accumulated and </w:t>
      </w:r>
      <w:r w:rsidR="00D946DD" w:rsidRPr="000A1BD6">
        <w:rPr>
          <w:rFonts w:ascii="Cambria" w:eastAsia="Helvetica Neue" w:hAnsi="Cambria" w:cs="Helvetica Neue"/>
          <w:sz w:val="22"/>
        </w:rPr>
        <w:t>depolymerizing</w:t>
      </w:r>
      <w:r w:rsidRPr="000A1BD6">
        <w:rPr>
          <w:rFonts w:ascii="Cambria" w:eastAsia="Helvetica Neue" w:hAnsi="Cambria" w:cs="Helvetica Neue"/>
          <w:sz w:val="22"/>
        </w:rPr>
        <w:t xml:space="preserve"> </w:t>
      </w:r>
      <w:r w:rsidR="00AC2144">
        <w:rPr>
          <w:rFonts w:ascii="Cambria" w:eastAsia="Helvetica Neue" w:hAnsi="Cambria" w:cs="Helvetica Neue"/>
          <w:sz w:val="22"/>
        </w:rPr>
        <w:t>velocity</w:t>
      </w:r>
      <w:r w:rsidRPr="000A1BD6">
        <w:rPr>
          <w:rFonts w:ascii="Cambria" w:eastAsia="Helvetica Neue" w:hAnsi="Cambria" w:cs="Helvetica Neue"/>
          <w:sz w:val="22"/>
        </w:rPr>
        <w:t xml:space="preserve"> reached at steady state (</w:t>
      </w:r>
      <w:r w:rsidR="00E7341A">
        <w:rPr>
          <w:rFonts w:ascii="Cambria" w:eastAsia="Helvetica Neue" w:hAnsi="Cambria" w:cs="Helvetica Neue"/>
          <w:sz w:val="22"/>
        </w:rPr>
        <w:t>Table S</w:t>
      </w:r>
      <w:ins w:id="89" w:author="Jochen Krattenmacher" w:date="2023-01-05T22:27:00Z">
        <w:r w:rsidR="00E02A26">
          <w:rPr>
            <w:rFonts w:ascii="Cambria" w:eastAsia="Helvetica Neue" w:hAnsi="Cambria" w:cs="Helvetica Neue"/>
            <w:sz w:val="22"/>
          </w:rPr>
          <w:t>2</w:t>
        </w:r>
      </w:ins>
      <w:del w:id="90" w:author="Jochen Krattenmacher" w:date="2023-01-05T22:27:00Z">
        <w:r w:rsidR="00E7341A" w:rsidDel="00E02A26">
          <w:rPr>
            <w:rFonts w:ascii="Cambria" w:eastAsia="Helvetica Neue" w:hAnsi="Cambria" w:cs="Helvetica Neue"/>
            <w:sz w:val="22"/>
          </w:rPr>
          <w:delText>3</w:delText>
        </w:r>
      </w:del>
      <w:r w:rsidRPr="000A1BD6">
        <w:rPr>
          <w:rFonts w:ascii="Cambria" w:eastAsia="Helvetica Neue" w:hAnsi="Cambria" w:cs="Helvetica Neue"/>
          <w:sz w:val="22"/>
        </w:rPr>
        <w:t xml:space="preserve">). For </w:t>
      </w:r>
      <m:oMath>
        <m:r>
          <w:rPr>
            <w:rFonts w:ascii="Cambria Math" w:eastAsia="Cambria Math" w:hAnsi="Cambria Math" w:cs="Cambria Math"/>
            <w:sz w:val="22"/>
          </w:rPr>
          <m:t>Ω=</m:t>
        </m:r>
        <m:r>
          <w:del w:id="91" w:author="Manuel Lera Ramírez" w:date="2023-04-19T01:15:00Z">
            <w:rPr>
              <w:rFonts w:ascii="Cambria Math" w:eastAsia="Cambria Math" w:hAnsi="Cambria Math" w:cs="Cambria Math"/>
              <w:sz w:val="22"/>
            </w:rPr>
            <m:t>1</m:t>
          </w:del>
        </m:r>
        <m:r>
          <w:ins w:id="92" w:author="Manuel Lera Ramírez" w:date="2023-04-19T01:15:00Z">
            <w:rPr>
              <w:rFonts w:ascii="Cambria Math" w:eastAsia="Cambria Math" w:hAnsi="Cambria Math" w:cs="Cambria Math"/>
              <w:sz w:val="22"/>
            </w:rPr>
            <m:t>0.96</m:t>
          </w:ins>
        </m:r>
      </m:oMath>
      <w:r w:rsidRPr="000A1BD6">
        <w:rPr>
          <w:rFonts w:ascii="Cambria" w:eastAsia="Helvetica Neue" w:hAnsi="Cambria" w:cs="Helvetica Neue"/>
          <w:sz w:val="22"/>
        </w:rPr>
        <w:t xml:space="preserve">, the model predicted </w:t>
      </w:r>
      <w:r w:rsidR="00D946DD" w:rsidRPr="000A1BD6">
        <w:rPr>
          <w:rFonts w:ascii="Cambria" w:eastAsia="Helvetica Neue" w:hAnsi="Cambria" w:cs="Helvetica Neue"/>
          <w:sz w:val="22"/>
        </w:rPr>
        <w:t>depolymerization</w:t>
      </w:r>
      <w:r w:rsidRPr="000A1BD6">
        <w:rPr>
          <w:rFonts w:ascii="Cambria" w:eastAsia="Helvetica Neue" w:hAnsi="Cambria" w:cs="Helvetica Neue"/>
          <w:sz w:val="22"/>
        </w:rPr>
        <w:t xml:space="preserve"> </w:t>
      </w:r>
      <w:r w:rsidR="00AC2144">
        <w:rPr>
          <w:rFonts w:ascii="Cambria" w:eastAsia="Helvetica Neue" w:hAnsi="Cambria" w:cs="Helvetica Neue"/>
          <w:sz w:val="22"/>
        </w:rPr>
        <w:t>velocities</w:t>
      </w:r>
      <w:r w:rsidRPr="000A1BD6">
        <w:rPr>
          <w:rFonts w:ascii="Cambria" w:eastAsia="Helvetica Neue" w:hAnsi="Cambria" w:cs="Helvetica Neue"/>
          <w:sz w:val="22"/>
        </w:rPr>
        <w:t xml:space="preserve"> that are comparable to the experimentally observed ones (Fig</w:t>
      </w:r>
      <w:r w:rsidR="006A3FE3">
        <w:rPr>
          <w:rFonts w:ascii="Cambria" w:eastAsia="Helvetica Neue" w:hAnsi="Cambria" w:cs="Helvetica Neue"/>
          <w:sz w:val="22"/>
        </w:rPr>
        <w:t>ure</w:t>
      </w:r>
      <w:r w:rsidRPr="000A1BD6">
        <w:rPr>
          <w:rFonts w:ascii="Cambria" w:eastAsia="Helvetica Neue" w:hAnsi="Cambria" w:cs="Helvetica Neue"/>
          <w:sz w:val="22"/>
        </w:rPr>
        <w:t xml:space="preserve"> 4E), but when comparing the timescale and number of Ase1 molecules accumulated at steady state we found that they were respectively 2</w:t>
      </w:r>
      <w:del w:id="93" w:author="Manuel Lera Ramírez" w:date="2023-04-19T01:16:00Z">
        <w:r w:rsidRPr="000A1BD6" w:rsidDel="002315B9">
          <w:rPr>
            <w:rFonts w:ascii="Cambria" w:eastAsia="Helvetica Neue" w:hAnsi="Cambria" w:cs="Helvetica Neue"/>
            <w:sz w:val="22"/>
          </w:rPr>
          <w:delText>.5</w:delText>
        </w:r>
      </w:del>
      <w:r w:rsidRPr="000A1BD6">
        <w:rPr>
          <w:rFonts w:ascii="Cambria" w:eastAsia="Helvetica Neue" w:hAnsi="Cambria" w:cs="Helvetica Neue"/>
          <w:sz w:val="22"/>
        </w:rPr>
        <w:t xml:space="preserve">× and </w:t>
      </w:r>
      <w:ins w:id="94" w:author="Manuel Lera Ramírez" w:date="2023-04-19T01:17:00Z">
        <w:r w:rsidR="002315B9">
          <w:rPr>
            <w:rFonts w:ascii="Cambria" w:eastAsia="Helvetica Neue" w:hAnsi="Cambria" w:cs="Helvetica Neue"/>
            <w:sz w:val="22"/>
          </w:rPr>
          <w:t>4</w:t>
        </w:r>
      </w:ins>
      <w:del w:id="95" w:author="Manuel Lera Ramírez" w:date="2023-04-19T01:17:00Z">
        <w:r w:rsidRPr="000A1BD6" w:rsidDel="002315B9">
          <w:rPr>
            <w:rFonts w:ascii="Cambria" w:eastAsia="Helvetica Neue" w:hAnsi="Cambria" w:cs="Helvetica Neue"/>
            <w:sz w:val="22"/>
          </w:rPr>
          <w:delText>8</w:delText>
        </w:r>
      </w:del>
      <w:r w:rsidRPr="000A1BD6">
        <w:rPr>
          <w:rFonts w:ascii="Cambria" w:eastAsia="Helvetica Neue" w:hAnsi="Cambria" w:cs="Helvetica Neue"/>
          <w:sz w:val="22"/>
        </w:rPr>
        <w:t>× higher than experimentally observed (</w:t>
      </w:r>
      <w:r w:rsidR="004578F2">
        <w:rPr>
          <w:rFonts w:ascii="Cambria" w:eastAsia="Helvetica Neue" w:hAnsi="Cambria" w:cs="Helvetica Neue"/>
          <w:sz w:val="22"/>
        </w:rPr>
        <w:t>Figure</w:t>
      </w:r>
      <w:r w:rsidRPr="000A1BD6">
        <w:rPr>
          <w:rFonts w:ascii="Cambria" w:eastAsia="Helvetica Neue" w:hAnsi="Cambria" w:cs="Helvetica Neue"/>
          <w:sz w:val="22"/>
        </w:rPr>
        <w:t xml:space="preserve"> 4F</w:t>
      </w:r>
      <w:del w:id="96" w:author="Manuel Lera Ramírez" w:date="2023-04-19T01:17:00Z">
        <w:r w:rsidRPr="000A1BD6" w:rsidDel="002315B9">
          <w:rPr>
            <w:rFonts w:ascii="Cambria" w:eastAsia="Helvetica Neue" w:hAnsi="Cambria" w:cs="Helvetica Neue"/>
            <w:sz w:val="22"/>
          </w:rPr>
          <w:delText>, G</w:delText>
        </w:r>
      </w:del>
      <w:r w:rsidRPr="000A1BD6">
        <w:rPr>
          <w:rFonts w:ascii="Cambria" w:eastAsia="Helvetica Neue" w:hAnsi="Cambria" w:cs="Helvetica Neue"/>
          <w:sz w:val="22"/>
        </w:rPr>
        <w:t>). Therefore, despite recapitulating the experimental phenomenology qualitatively (</w:t>
      </w:r>
      <w:r w:rsidR="004578F2">
        <w:rPr>
          <w:rFonts w:ascii="Cambria" w:eastAsia="Helvetica Neue" w:hAnsi="Cambria" w:cs="Helvetica Neue"/>
          <w:sz w:val="22"/>
        </w:rPr>
        <w:t>Figure</w:t>
      </w:r>
      <w:r w:rsidRPr="000A1BD6">
        <w:rPr>
          <w:rFonts w:ascii="Cambria" w:eastAsia="Helvetica Neue" w:hAnsi="Cambria" w:cs="Helvetica Neue"/>
          <w:sz w:val="22"/>
        </w:rPr>
        <w:t xml:space="preserve"> 4D</w:t>
      </w:r>
      <w:ins w:id="97" w:author="Manuel Lera Ramírez" w:date="2023-04-19T01:17:00Z">
        <w:r w:rsidR="002315B9">
          <w:rPr>
            <w:rFonts w:ascii="Cambria" w:eastAsia="Helvetica Neue" w:hAnsi="Cambria" w:cs="Helvetica Neue"/>
            <w:sz w:val="22"/>
          </w:rPr>
          <w:t>, top</w:t>
        </w:r>
      </w:ins>
      <w:r w:rsidRPr="000A1BD6">
        <w:rPr>
          <w:rFonts w:ascii="Cambria" w:eastAsia="Helvetica Neue" w:hAnsi="Cambria" w:cs="Helvetica Neue"/>
          <w:sz w:val="22"/>
        </w:rPr>
        <w:t>), this first model was insufficient to quantitatively reproduce our experimental results.</w:t>
      </w:r>
    </w:p>
    <w:p w14:paraId="39207F73" w14:textId="3AE19472" w:rsidR="004E7F28" w:rsidRDefault="00B8402A" w:rsidP="006526A8">
      <w:pPr>
        <w:spacing w:line="360" w:lineRule="auto"/>
        <w:jc w:val="both"/>
        <w:rPr>
          <w:ins w:id="98" w:author="Manuel Lera Ramírez" w:date="2023-04-19T01:48:00Z"/>
          <w:rFonts w:ascii="Cambria" w:eastAsia="Helvetica Neue" w:hAnsi="Cambria" w:cs="Helvetica Neue"/>
          <w:sz w:val="22"/>
        </w:rPr>
      </w:pPr>
      <w:r w:rsidRPr="000A1BD6">
        <w:rPr>
          <w:rFonts w:ascii="Cambria" w:eastAsia="Helvetica Neue" w:hAnsi="Cambria" w:cs="Helvetica Neue"/>
          <w:sz w:val="22"/>
        </w:rPr>
        <w:t xml:space="preserve">The failure of Model 1 indicated that Ase1 should affect </w:t>
      </w:r>
      <w:r w:rsidR="00D946DD" w:rsidRPr="000A1BD6">
        <w:rPr>
          <w:rFonts w:ascii="Cambria" w:eastAsia="Helvetica Neue" w:hAnsi="Cambria" w:cs="Helvetica Neue"/>
          <w:sz w:val="22"/>
        </w:rPr>
        <w:t>MT</w:t>
      </w:r>
      <w:r w:rsidRPr="000A1BD6">
        <w:rPr>
          <w:rFonts w:ascii="Cambria" w:eastAsia="Helvetica Neue" w:hAnsi="Cambria" w:cs="Helvetica Neue"/>
          <w:sz w:val="22"/>
        </w:rPr>
        <w:t xml:space="preserve"> </w:t>
      </w:r>
      <w:r w:rsidR="00D946DD" w:rsidRPr="000A1BD6">
        <w:rPr>
          <w:rFonts w:ascii="Cambria" w:eastAsia="Helvetica Neue" w:hAnsi="Cambria" w:cs="Helvetica Neue"/>
          <w:sz w:val="22"/>
        </w:rPr>
        <w:t>depolymerization</w:t>
      </w:r>
      <w:r w:rsidRPr="000A1BD6">
        <w:rPr>
          <w:rFonts w:ascii="Cambria" w:eastAsia="Helvetica Neue" w:hAnsi="Cambria" w:cs="Helvetica Neue"/>
          <w:sz w:val="22"/>
        </w:rPr>
        <w:t xml:space="preserve"> at lower density. We thus hypothesized that Ase1 molecules located at lattice sites other than the terminal one could affect </w:t>
      </w:r>
      <w:r w:rsidR="00D946DD" w:rsidRPr="000A1BD6">
        <w:rPr>
          <w:rFonts w:ascii="Cambria" w:eastAsia="Helvetica Neue" w:hAnsi="Cambria" w:cs="Helvetica Neue"/>
          <w:sz w:val="22"/>
        </w:rPr>
        <w:t>depolymerization</w:t>
      </w:r>
      <w:r w:rsidRPr="000A1BD6">
        <w:rPr>
          <w:rFonts w:ascii="Cambria" w:eastAsia="Helvetica Neue" w:hAnsi="Cambria" w:cs="Helvetica Neue"/>
          <w:sz w:val="22"/>
        </w:rPr>
        <w:t xml:space="preserve">. We initially tested the possibility that the rate of tubulin subunits loss at the plus end would be reduced by a factor </w:t>
      </w:r>
      <m:oMath>
        <m:r>
          <w:rPr>
            <w:rFonts w:ascii="Cambria Math" w:eastAsia="Cambria Math" w:hAnsi="Cambria Math" w:cs="Cambria Math"/>
            <w:sz w:val="22"/>
          </w:rPr>
          <m:t>(1-Ω)</m:t>
        </m:r>
      </m:oMath>
      <w:r w:rsidRPr="000A1BD6">
        <w:rPr>
          <w:rFonts w:ascii="Cambria" w:eastAsia="Helvetica Neue" w:hAnsi="Cambria" w:cs="Helvetica Neue"/>
          <w:sz w:val="22"/>
        </w:rPr>
        <w:t xml:space="preserve"> if any of the </w:t>
      </w:r>
      <m:oMath>
        <m:r>
          <w:rPr>
            <w:rFonts w:ascii="Cambria Math" w:eastAsia="Cambria Math" w:hAnsi="Cambria Math" w:cs="Cambria Math"/>
            <w:sz w:val="22"/>
          </w:rPr>
          <m:t>N</m:t>
        </m:r>
      </m:oMath>
      <w:r w:rsidRPr="000A1BD6">
        <w:rPr>
          <w:rFonts w:ascii="Cambria" w:eastAsia="Helvetica Neue" w:hAnsi="Cambria" w:cs="Helvetica Neue"/>
          <w:sz w:val="22"/>
        </w:rPr>
        <w:t xml:space="preserve"> terminal sites were occupied (</w:t>
      </w:r>
      <w:r w:rsidR="004578F2">
        <w:rPr>
          <w:rFonts w:ascii="Cambria" w:eastAsia="Helvetica Neue" w:hAnsi="Cambria" w:cs="Helvetica Neue"/>
          <w:sz w:val="22"/>
        </w:rPr>
        <w:t>Figure</w:t>
      </w:r>
      <w:r w:rsidRPr="000A1BD6">
        <w:rPr>
          <w:rFonts w:ascii="Cambria" w:eastAsia="Helvetica Neue" w:hAnsi="Cambria" w:cs="Helvetica Neue"/>
          <w:sz w:val="22"/>
        </w:rPr>
        <w:t xml:space="preserve"> 4C). This rate at steady state would then be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0</m:t>
            </m:r>
          </m:sub>
          <m:sup>
            <m:r>
              <w:rPr>
                <w:rFonts w:ascii="Cambria Math" w:eastAsia="Cambria Math" w:hAnsi="Cambria Math" w:cs="Cambria Math"/>
                <w:sz w:val="22"/>
              </w:rPr>
              <m:t>d</m:t>
            </m:r>
          </m:sup>
        </m:sSubSup>
        <m:r>
          <w:rPr>
            <w:rFonts w:ascii="Cambria Math" w:eastAsia="Cambria Math" w:hAnsi="Cambria Math" w:cs="Cambria Math"/>
            <w:sz w:val="22"/>
          </w:rPr>
          <m:t>[1-Ω{1-</m:t>
        </m:r>
        <m:nary>
          <m:naryPr>
            <m:chr m:val="∏"/>
            <m:ctrlPr>
              <w:rPr>
                <w:rFonts w:ascii="Cambria Math" w:eastAsia="Cambria Math" w:hAnsi="Cambria Math" w:cs="Cambria Math"/>
                <w:sz w:val="22"/>
              </w:rPr>
            </m:ctrlPr>
          </m:naryPr>
          <m:sub>
            <m:r>
              <w:rPr>
                <w:rFonts w:ascii="Cambria Math" w:eastAsia="Cambria Math" w:hAnsi="Cambria Math" w:cs="Cambria Math"/>
                <w:sz w:val="22"/>
              </w:rPr>
              <m:t>i=1</m:t>
            </m:r>
          </m:sub>
          <m:sup>
            <m:r>
              <w:rPr>
                <w:rFonts w:ascii="Cambria Math" w:eastAsia="Cambria Math" w:hAnsi="Cambria Math" w:cs="Cambria Math"/>
                <w:sz w:val="22"/>
              </w:rPr>
              <m:t>i=N</m:t>
            </m:r>
          </m:sup>
          <m:e>
            <m:r>
              <w:rPr>
                <w:rFonts w:ascii="Cambria Math" w:eastAsia="Cambria Math" w:hAnsi="Cambria Math" w:cs="Cambria Math"/>
                <w:sz w:val="22"/>
              </w:rPr>
              <m:t>(1-</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i</m:t>
                </m:r>
              </m:sub>
            </m:sSub>
            <m:r>
              <w:rPr>
                <w:rFonts w:ascii="Cambria Math" w:eastAsia="Cambria Math" w:hAnsi="Cambria Math" w:cs="Cambria Math"/>
                <w:sz w:val="22"/>
              </w:rPr>
              <m:t>)</m:t>
            </m:r>
          </m:e>
        </m:nary>
        <m:r>
          <w:rPr>
            <w:rFonts w:ascii="Cambria Math" w:eastAsia="Cambria Math" w:hAnsi="Cambria Math" w:cs="Cambria Math"/>
            <w:sz w:val="22"/>
          </w:rPr>
          <m:t>}]</m:t>
        </m:r>
      </m:oMath>
      <w:r w:rsidRPr="000A1BD6">
        <w:rPr>
          <w:rFonts w:ascii="Cambria" w:eastAsia="Helvetica Neue" w:hAnsi="Cambria" w:cs="Helvetica Neue"/>
          <w:sz w:val="22"/>
        </w:rPr>
        <w:t xml:space="preserve">, where </w:t>
      </w:r>
      <m:oMath>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i</m:t>
            </m:r>
          </m:sub>
        </m:sSub>
      </m:oMath>
      <w:r w:rsidRPr="000A1BD6">
        <w:rPr>
          <w:rFonts w:ascii="Cambria" w:eastAsia="Helvetica Neue" w:hAnsi="Cambria" w:cs="Helvetica Neue"/>
          <w:sz w:val="22"/>
        </w:rPr>
        <w:t xml:space="preserve"> is the probability of site </w:t>
      </w:r>
      <m:oMath>
        <m:r>
          <w:rPr>
            <w:rFonts w:ascii="Cambria Math" w:eastAsia="Cambria Math" w:hAnsi="Cambria Math" w:cs="Cambria Math"/>
            <w:sz w:val="22"/>
          </w:rPr>
          <m:t>i</m:t>
        </m:r>
      </m:oMath>
      <w:r w:rsidRPr="000A1BD6">
        <w:rPr>
          <w:rFonts w:ascii="Cambria" w:eastAsia="Helvetica Neue" w:hAnsi="Cambria" w:cs="Helvetica Neue"/>
          <w:sz w:val="22"/>
        </w:rPr>
        <w:t xml:space="preserve"> being occupied by Ase1.</w:t>
      </w:r>
      <w:ins w:id="99" w:author="Manuel Lera Ramírez" w:date="2023-04-19T03:03:00Z">
        <w:r w:rsidR="00035FFF">
          <w:rPr>
            <w:rFonts w:ascii="Cambria" w:eastAsia="Helvetica Neue" w:hAnsi="Cambria" w:cs="Helvetica Neue"/>
            <w:sz w:val="22"/>
          </w:rPr>
          <w:t xml:space="preserve"> </w:t>
        </w:r>
      </w:ins>
      <m:oMath>
        <m:r>
          <w:ins w:id="100" w:author="Manuel Lera Ramírez" w:date="2023-04-19T03:03:00Z">
            <w:rPr>
              <w:rFonts w:ascii="Cambria Math" w:eastAsia="Cambria Math" w:hAnsi="Cambria Math" w:cs="Cambria Math"/>
              <w:sz w:val="22"/>
            </w:rPr>
            <m:t>N</m:t>
          </w:ins>
        </m:r>
      </m:oMath>
      <w:ins w:id="101" w:author="Manuel Lera Ramírez" w:date="2023-04-19T03:03:00Z">
        <w:r w:rsidR="00035FFF">
          <w:rPr>
            <w:rFonts w:ascii="Cambria" w:eastAsia="Helvetica Neue" w:hAnsi="Cambria" w:cs="Helvetica Neue"/>
            <w:sz w:val="22"/>
          </w:rPr>
          <w:t xml:space="preserve"> </w:t>
        </w:r>
        <w:r w:rsidR="00035FFF">
          <w:rPr>
            <w:rFonts w:ascii="Cambria" w:eastAsia="Helvetica Neue" w:hAnsi="Cambria" w:cs="Helvetica Neue"/>
            <w:sz w:val="22"/>
          </w:rPr>
          <w:t xml:space="preserve">is not experimentally constrained, but </w:t>
        </w:r>
      </w:ins>
      <w:ins w:id="102" w:author="Manuel Lera Ramírez" w:date="2023-04-19T03:05:00Z">
        <w:r w:rsidR="00326355">
          <w:rPr>
            <w:rFonts w:ascii="Cambria" w:eastAsia="Helvetica Neue" w:hAnsi="Cambria" w:cs="Helvetica Neue"/>
            <w:sz w:val="22"/>
          </w:rPr>
          <w:t xml:space="preserve">the range of possible values is small, since </w:t>
        </w:r>
      </w:ins>
      <w:ins w:id="103" w:author="Manuel Lera Ramírez" w:date="2023-04-19T03:04:00Z">
        <w:r w:rsidR="00607522">
          <w:rPr>
            <w:rFonts w:ascii="Cambria" w:eastAsia="Helvetica Neue" w:hAnsi="Cambria" w:cs="Helvetica Neue"/>
            <w:sz w:val="22"/>
          </w:rPr>
          <w:t>it is unlikely t</w:t>
        </w:r>
        <w:r w:rsidR="00326355">
          <w:rPr>
            <w:rFonts w:ascii="Cambria" w:eastAsia="Helvetica Neue" w:hAnsi="Cambria" w:cs="Helvetica Neue"/>
            <w:sz w:val="22"/>
          </w:rPr>
          <w:t xml:space="preserve">hat </w:t>
        </w:r>
      </w:ins>
      <w:ins w:id="104" w:author="Manuel Lera Ramírez" w:date="2023-04-19T03:05:00Z">
        <w:r w:rsidR="00326355">
          <w:rPr>
            <w:rFonts w:ascii="Cambria" w:eastAsia="Helvetica Neue" w:hAnsi="Cambria" w:cs="Helvetica Neue"/>
            <w:sz w:val="22"/>
          </w:rPr>
          <w:t xml:space="preserve">distant </w:t>
        </w:r>
      </w:ins>
      <w:ins w:id="105" w:author="Manuel Lera Ramírez" w:date="2023-04-19T03:06:00Z">
        <w:r w:rsidR="00AA138C">
          <w:rPr>
            <w:rFonts w:ascii="Cambria" w:eastAsia="Helvetica Neue" w:hAnsi="Cambria" w:cs="Helvetica Neue"/>
            <w:sz w:val="22"/>
          </w:rPr>
          <w:t xml:space="preserve">tubulin </w:t>
        </w:r>
      </w:ins>
      <w:ins w:id="106" w:author="Manuel Lera Ramírez" w:date="2023-04-19T03:05:00Z">
        <w:r w:rsidR="00AA138C">
          <w:rPr>
            <w:rFonts w:ascii="Cambria" w:eastAsia="Helvetica Neue" w:hAnsi="Cambria" w:cs="Helvetica Neue"/>
            <w:sz w:val="22"/>
          </w:rPr>
          <w:t>subunits could af</w:t>
        </w:r>
      </w:ins>
      <w:ins w:id="107" w:author="Manuel Lera Ramírez" w:date="2023-04-19T03:06:00Z">
        <w:r w:rsidR="00AA138C">
          <w:rPr>
            <w:rFonts w:ascii="Cambria" w:eastAsia="Helvetica Neue" w:hAnsi="Cambria" w:cs="Helvetica Neue"/>
            <w:sz w:val="22"/>
          </w:rPr>
          <w:t>fect the detachment of the terminal subunit.</w:t>
        </w:r>
      </w:ins>
      <w:ins w:id="108" w:author="Manuel Lera Ramírez" w:date="2023-04-19T03:03:00Z">
        <w:r w:rsidR="00035FFF">
          <w:rPr>
            <w:rFonts w:ascii="Cambria" w:eastAsia="Helvetica Neue" w:hAnsi="Cambria" w:cs="Helvetica Neue"/>
            <w:sz w:val="22"/>
          </w:rPr>
          <w:t xml:space="preserve"> </w:t>
        </w:r>
      </w:ins>
      <w:del w:id="109" w:author="Manuel Lera Ramírez" w:date="2023-04-19T03:06:00Z">
        <w:r w:rsidRPr="000A1BD6" w:rsidDel="00AA138C">
          <w:rPr>
            <w:rFonts w:ascii="Cambria" w:eastAsia="Helvetica Neue" w:hAnsi="Cambria" w:cs="Helvetica Neue"/>
            <w:sz w:val="22"/>
          </w:rPr>
          <w:delText xml:space="preserve"> </w:delText>
        </w:r>
      </w:del>
      <w:proofErr w:type="gramStart"/>
      <w:r w:rsidRPr="000A1BD6">
        <w:rPr>
          <w:rFonts w:ascii="Cambria" w:eastAsia="Helvetica Neue" w:hAnsi="Cambria" w:cs="Helvetica Neue"/>
          <w:sz w:val="22"/>
        </w:rPr>
        <w:t>For</w:t>
      </w:r>
      <w:proofErr w:type="gramEnd"/>
      <w:r w:rsidRPr="000A1BD6">
        <w:rPr>
          <w:rFonts w:ascii="Cambria" w:eastAsia="Helvetica Neue" w:hAnsi="Cambria" w:cs="Helvetica Neue"/>
          <w:sz w:val="22"/>
        </w:rPr>
        <w:t xml:space="preserve"> </w:t>
      </w:r>
      <m:oMath>
        <m:r>
          <w:rPr>
            <w:rFonts w:ascii="Cambria Math" w:eastAsia="Cambria Math" w:hAnsi="Cambria Math" w:cs="Cambria Math"/>
            <w:sz w:val="22"/>
          </w:rPr>
          <m:t>N=</m:t>
        </m:r>
        <m:r>
          <w:ins w:id="110" w:author="Manuel Lera Ramírez" w:date="2023-04-19T01:18:00Z">
            <w:rPr>
              <w:rFonts w:ascii="Cambria Math" w:eastAsia="Cambria Math" w:hAnsi="Cambria Math" w:cs="Cambria Math"/>
              <w:sz w:val="22"/>
            </w:rPr>
            <m:t>3</m:t>
          </w:ins>
        </m:r>
      </m:oMath>
      <w:r w:rsidRPr="000A1BD6">
        <w:rPr>
          <w:rFonts w:ascii="Cambria" w:eastAsia="Helvetica Neue" w:hAnsi="Cambria" w:cs="Helvetica Neue"/>
          <w:sz w:val="22"/>
        </w:rPr>
        <w:t xml:space="preserve"> and </w:t>
      </w:r>
      <m:oMath>
        <m:r>
          <w:rPr>
            <w:rFonts w:ascii="Cambria Math" w:hAnsi="Cambria Math"/>
            <w:sz w:val="22"/>
          </w:rPr>
          <m:t>Ω</m:t>
        </m:r>
        <m:r>
          <w:rPr>
            <w:rFonts w:ascii="Cambria Math" w:eastAsia="Cambria Math" w:hAnsi="Cambria Math" w:cs="Cambria Math"/>
            <w:sz w:val="22"/>
          </w:rPr>
          <m:t>=0.9</m:t>
        </m:r>
      </m:oMath>
      <w:r w:rsidRPr="000A1BD6">
        <w:rPr>
          <w:rFonts w:ascii="Cambria" w:eastAsia="Helvetica Neue" w:hAnsi="Cambria" w:cs="Helvetica Neue"/>
          <w:sz w:val="22"/>
        </w:rPr>
        <w:t xml:space="preserve"> this model (Model 2) reproduced </w:t>
      </w:r>
      <w:r w:rsidR="00D946DD" w:rsidRPr="000A1BD6">
        <w:rPr>
          <w:rFonts w:ascii="Cambria" w:eastAsia="Helvetica Neue" w:hAnsi="Cambria" w:cs="Helvetica Neue"/>
          <w:sz w:val="22"/>
        </w:rPr>
        <w:t>MT</w:t>
      </w:r>
      <w:r w:rsidRPr="000A1BD6">
        <w:rPr>
          <w:rFonts w:ascii="Cambria" w:eastAsia="Helvetica Neue" w:hAnsi="Cambria" w:cs="Helvetica Neue"/>
          <w:sz w:val="22"/>
        </w:rPr>
        <w:t xml:space="preserve"> </w:t>
      </w:r>
      <w:r w:rsidR="00E73E33" w:rsidRPr="000A1BD6">
        <w:rPr>
          <w:rFonts w:ascii="Cambria" w:eastAsia="Helvetica Neue" w:hAnsi="Cambria" w:cs="Helvetica Neue"/>
          <w:sz w:val="22"/>
        </w:rPr>
        <w:t>polymerization</w:t>
      </w:r>
      <w:r w:rsidRPr="000A1BD6">
        <w:rPr>
          <w:rFonts w:ascii="Cambria" w:eastAsia="Helvetica Neue" w:hAnsi="Cambria" w:cs="Helvetica Neue"/>
          <w:sz w:val="22"/>
        </w:rPr>
        <w:t xml:space="preserve"> </w:t>
      </w:r>
      <w:r w:rsidR="00AC2144">
        <w:rPr>
          <w:rFonts w:ascii="Cambria" w:eastAsia="Helvetica Neue" w:hAnsi="Cambria" w:cs="Helvetica Neue"/>
          <w:sz w:val="22"/>
        </w:rPr>
        <w:t>velocity</w:t>
      </w:r>
      <w:r w:rsidRPr="000A1BD6">
        <w:rPr>
          <w:rFonts w:ascii="Cambria" w:eastAsia="Helvetica Neue" w:hAnsi="Cambria" w:cs="Helvetica Neue"/>
          <w:sz w:val="22"/>
        </w:rPr>
        <w:t xml:space="preserve"> </w:t>
      </w:r>
      <w:ins w:id="111" w:author="Manuel Lera Ramírez" w:date="2023-04-19T01:19:00Z">
        <w:r w:rsidR="004A1E14">
          <w:rPr>
            <w:rFonts w:ascii="Cambria" w:eastAsia="Helvetica Neue" w:hAnsi="Cambria" w:cs="Helvetica Neue"/>
            <w:sz w:val="22"/>
          </w:rPr>
          <w:t xml:space="preserve">and Ase1 accumulation </w:t>
        </w:r>
      </w:ins>
      <w:r w:rsidRPr="000A1BD6">
        <w:rPr>
          <w:rFonts w:ascii="Cambria" w:eastAsia="Helvetica Neue" w:hAnsi="Cambria" w:cs="Helvetica Neue"/>
          <w:sz w:val="22"/>
        </w:rPr>
        <w:t xml:space="preserve">at steady state </w:t>
      </w:r>
      <w:del w:id="112" w:author="Manuel Lera Ramírez" w:date="2023-04-19T01:19:00Z">
        <w:r w:rsidRPr="000A1BD6" w:rsidDel="004A1E14">
          <w:rPr>
            <w:rFonts w:ascii="Cambria" w:eastAsia="Helvetica Neue" w:hAnsi="Cambria" w:cs="Helvetica Neue"/>
            <w:sz w:val="22"/>
          </w:rPr>
          <w:delText xml:space="preserve">and </w:delText>
        </w:r>
      </w:del>
      <w:ins w:id="113" w:author="Manuel Lera Ramírez" w:date="2023-04-19T01:33:00Z">
        <w:r w:rsidR="009113EF">
          <w:rPr>
            <w:rFonts w:ascii="Cambria" w:eastAsia="Helvetica Neue" w:hAnsi="Cambria" w:cs="Helvetica Neue"/>
            <w:sz w:val="22"/>
          </w:rPr>
          <w:t>and</w:t>
        </w:r>
      </w:ins>
      <w:ins w:id="114" w:author="Manuel Lera Ramírez" w:date="2023-04-19T01:19:00Z">
        <w:r w:rsidR="004A1E14">
          <w:rPr>
            <w:rFonts w:ascii="Cambria" w:eastAsia="Helvetica Neue" w:hAnsi="Cambria" w:cs="Helvetica Neue"/>
            <w:sz w:val="22"/>
          </w:rPr>
          <w:t xml:space="preserve"> Ase1</w:t>
        </w:r>
        <w:r w:rsidR="004A1E14" w:rsidRPr="000A1BD6">
          <w:rPr>
            <w:rFonts w:ascii="Cambria" w:eastAsia="Helvetica Neue" w:hAnsi="Cambria" w:cs="Helvetica Neue"/>
            <w:sz w:val="22"/>
          </w:rPr>
          <w:t xml:space="preserve"> </w:t>
        </w:r>
      </w:ins>
      <w:ins w:id="115" w:author="Manuel Lera Ramírez" w:date="2023-04-19T01:32:00Z">
        <w:r w:rsidR="00623171" w:rsidRPr="000A1BD6">
          <w:rPr>
            <w:rFonts w:ascii="Cambria" w:eastAsia="Helvetica Neue" w:hAnsi="Cambria" w:cs="Helvetica Neue"/>
            <w:sz w:val="22"/>
          </w:rPr>
          <w:t>accumulation timescale</w:t>
        </w:r>
      </w:ins>
      <w:r w:rsidRPr="000A1BD6">
        <w:rPr>
          <w:rFonts w:ascii="Cambria" w:eastAsia="Helvetica Neue" w:hAnsi="Cambria" w:cs="Helvetica Neue"/>
          <w:sz w:val="22"/>
        </w:rPr>
        <w:t xml:space="preserve"> (</w:t>
      </w:r>
      <w:r w:rsidR="004578F2">
        <w:rPr>
          <w:rFonts w:ascii="Cambria" w:eastAsia="Helvetica Neue" w:hAnsi="Cambria" w:cs="Helvetica Neue"/>
          <w:sz w:val="22"/>
        </w:rPr>
        <w:t>Figure</w:t>
      </w:r>
      <w:r w:rsidRPr="000A1BD6">
        <w:rPr>
          <w:rFonts w:ascii="Cambria" w:eastAsia="Helvetica Neue" w:hAnsi="Cambria" w:cs="Helvetica Neue"/>
          <w:sz w:val="22"/>
        </w:rPr>
        <w:t xml:space="preserve"> 4E-</w:t>
      </w:r>
      <w:del w:id="116" w:author="Manuel Lera Ramírez" w:date="2023-04-19T01:32:00Z">
        <w:r w:rsidRPr="000A1BD6" w:rsidDel="009113EF">
          <w:rPr>
            <w:rFonts w:ascii="Cambria" w:eastAsia="Helvetica Neue" w:hAnsi="Cambria" w:cs="Helvetica Neue"/>
            <w:sz w:val="22"/>
          </w:rPr>
          <w:delText>G</w:delText>
        </w:r>
      </w:del>
      <w:ins w:id="117" w:author="Manuel Lera Ramírez" w:date="2023-04-19T01:32:00Z">
        <w:r w:rsidR="009113EF">
          <w:rPr>
            <w:rFonts w:ascii="Cambria" w:eastAsia="Helvetica Neue" w:hAnsi="Cambria" w:cs="Helvetica Neue"/>
            <w:sz w:val="22"/>
          </w:rPr>
          <w:t>F</w:t>
        </w:r>
      </w:ins>
      <w:r w:rsidRPr="000A1BD6">
        <w:rPr>
          <w:rFonts w:ascii="Cambria" w:eastAsia="Helvetica Neue" w:hAnsi="Cambria" w:cs="Helvetica Neue"/>
          <w:sz w:val="22"/>
        </w:rPr>
        <w:t>)</w:t>
      </w:r>
      <w:ins w:id="118" w:author="Manuel Lera Ramírez" w:date="2023-04-19T01:33:00Z">
        <w:r w:rsidR="009113EF">
          <w:rPr>
            <w:rFonts w:ascii="Cambria" w:eastAsia="Helvetica Neue" w:hAnsi="Cambria" w:cs="Helvetica Neue"/>
            <w:sz w:val="22"/>
          </w:rPr>
          <w:t>, and recapitulated the dynamics of the system (Figure 4G, H)</w:t>
        </w:r>
      </w:ins>
      <w:r w:rsidRPr="000A1BD6">
        <w:rPr>
          <w:rFonts w:ascii="Cambria" w:eastAsia="Helvetica Neue" w:hAnsi="Cambria" w:cs="Helvetica Neue"/>
          <w:sz w:val="22"/>
        </w:rPr>
        <w:t>.</w:t>
      </w:r>
      <w:ins w:id="119" w:author="Manuel Lera Ramírez" w:date="2023-04-19T02:30:00Z">
        <w:r w:rsidR="00343DCA">
          <w:rPr>
            <w:rFonts w:ascii="Cambria" w:eastAsia="Helvetica Neue" w:hAnsi="Cambria" w:cs="Helvetica Neue"/>
            <w:sz w:val="22"/>
          </w:rPr>
          <w:t xml:space="preserve"> </w:t>
        </w:r>
        <w:r w:rsidR="00343DCA">
          <w:rPr>
            <w:rFonts w:ascii="Cambria" w:eastAsia="Helvetica Neue" w:hAnsi="Cambria" w:cs="Helvetica Neue"/>
            <w:sz w:val="22"/>
          </w:rPr>
          <w:t>The model</w:t>
        </w:r>
        <w:r w:rsidR="00343DCA" w:rsidRPr="000A1BD6">
          <w:rPr>
            <w:rFonts w:ascii="Cambria" w:eastAsia="Helvetica Neue" w:hAnsi="Cambria" w:cs="Helvetica Neue"/>
            <w:sz w:val="22"/>
          </w:rPr>
          <w:t xml:space="preserve"> predict</w:t>
        </w:r>
        <w:r w:rsidR="00343DCA">
          <w:rPr>
            <w:rFonts w:ascii="Cambria" w:eastAsia="Helvetica Neue" w:hAnsi="Cambria" w:cs="Helvetica Neue"/>
            <w:sz w:val="22"/>
          </w:rPr>
          <w:t>s</w:t>
        </w:r>
        <w:r w:rsidR="00343DCA" w:rsidRPr="000A1BD6">
          <w:rPr>
            <w:rFonts w:ascii="Cambria" w:eastAsia="Helvetica Neue" w:hAnsi="Cambria" w:cs="Helvetica Neue"/>
            <w:sz w:val="22"/>
          </w:rPr>
          <w:t xml:space="preserve"> </w:t>
        </w:r>
        <w:r w:rsidR="00343DCA">
          <w:rPr>
            <w:rFonts w:ascii="Cambria" w:eastAsia="Helvetica Neue" w:hAnsi="Cambria" w:cs="Helvetica Neue"/>
            <w:sz w:val="22"/>
          </w:rPr>
          <w:t>that</w:t>
        </w:r>
        <w:r w:rsidR="00343DCA" w:rsidRPr="000A1BD6">
          <w:rPr>
            <w:rFonts w:ascii="Cambria" w:eastAsia="Helvetica Neue" w:hAnsi="Cambria" w:cs="Helvetica Neue"/>
            <w:sz w:val="22"/>
          </w:rPr>
          <w:t xml:space="preserve"> </w:t>
        </w:r>
      </w:ins>
      <w:ins w:id="120" w:author="Manuel Lera Ramírez" w:date="2023-04-19T02:31:00Z">
        <w:r w:rsidR="00343DCA">
          <w:rPr>
            <w:rFonts w:ascii="Cambria" w:eastAsia="Helvetica Neue" w:hAnsi="Cambria" w:cs="Helvetica Neue"/>
            <w:sz w:val="22"/>
          </w:rPr>
          <w:t xml:space="preserve">at steady state </w:t>
        </w:r>
      </w:ins>
      <w:ins w:id="121" w:author="Manuel Lera Ramírez" w:date="2023-04-19T02:30:00Z">
        <w:r w:rsidR="00343DCA" w:rsidRPr="000A1BD6">
          <w:rPr>
            <w:rFonts w:ascii="Cambria" w:eastAsia="Helvetica Neue" w:hAnsi="Cambria" w:cs="Helvetica Neue"/>
            <w:sz w:val="22"/>
          </w:rPr>
          <w:t xml:space="preserve">Ase1 </w:t>
        </w:r>
        <w:r w:rsidR="00343DCA">
          <w:rPr>
            <w:rFonts w:ascii="Cambria" w:eastAsia="Helvetica Neue" w:hAnsi="Cambria" w:cs="Helvetica Neue"/>
            <w:sz w:val="22"/>
          </w:rPr>
          <w:t>density should</w:t>
        </w:r>
        <w:r w:rsidR="00343DCA" w:rsidRPr="000A1BD6">
          <w:rPr>
            <w:rFonts w:ascii="Cambria" w:eastAsia="Helvetica Neue" w:hAnsi="Cambria" w:cs="Helvetica Neue"/>
            <w:sz w:val="22"/>
          </w:rPr>
          <w:t xml:space="preserve"> decay </w:t>
        </w:r>
        <w:r w:rsidR="00343DCA">
          <w:rPr>
            <w:rFonts w:ascii="Cambria" w:eastAsia="Helvetica Neue" w:hAnsi="Cambria" w:cs="Helvetica Neue"/>
            <w:sz w:val="22"/>
          </w:rPr>
          <w:t>exponentially</w:t>
        </w:r>
      </w:ins>
      <w:ins w:id="122" w:author="Manuel Lera Ramírez" w:date="2023-04-19T02:31:00Z">
        <w:r w:rsidR="00343DCA">
          <w:rPr>
            <w:rFonts w:ascii="Cambria" w:eastAsia="Helvetica Neue" w:hAnsi="Cambria" w:cs="Helvetica Neue"/>
            <w:sz w:val="22"/>
          </w:rPr>
          <w:t xml:space="preserve"> from the plus end</w:t>
        </w:r>
      </w:ins>
      <w:ins w:id="123" w:author="Manuel Lera Ramírez" w:date="2023-04-19T02:30:00Z">
        <w:r w:rsidR="00343DCA">
          <w:rPr>
            <w:rFonts w:ascii="Cambria" w:eastAsia="Helvetica Neue" w:hAnsi="Cambria" w:cs="Helvetica Neue"/>
            <w:sz w:val="22"/>
          </w:rPr>
          <w:t xml:space="preserve"> with a </w:t>
        </w:r>
      </w:ins>
      <w:ins w:id="124" w:author="Manuel Lera Ramírez" w:date="2023-04-19T02:31:00Z">
        <w:r w:rsidR="00343DCA">
          <w:rPr>
            <w:rFonts w:ascii="Cambria" w:eastAsia="Helvetica Neue" w:hAnsi="Cambria" w:cs="Helvetica Neue"/>
            <w:sz w:val="22"/>
          </w:rPr>
          <w:t>length scale</w:t>
        </w:r>
      </w:ins>
      <w:ins w:id="125" w:author="Manuel Lera Ramírez" w:date="2023-04-19T02:30:00Z">
        <w:r w:rsidR="00343DCA">
          <w:rPr>
            <w:rFonts w:ascii="Cambria" w:eastAsia="Helvetica Neue" w:hAnsi="Cambria" w:cs="Helvetica Neue"/>
            <w:sz w:val="22"/>
          </w:rPr>
          <w:t xml:space="preserve"> of</w:t>
        </w:r>
        <w:r w:rsidR="00343DCA" w:rsidRPr="000A1BD6">
          <w:rPr>
            <w:rFonts w:ascii="Cambria" w:eastAsia="Helvetica Neue" w:hAnsi="Cambria" w:cs="Helvetica Neue"/>
            <w:sz w:val="22"/>
          </w:rPr>
          <w:t xml:space="preserve"> ~</w:t>
        </w:r>
        <w:r w:rsidR="00343DCA">
          <w:rPr>
            <w:rFonts w:ascii="Cambria" w:eastAsia="Helvetica Neue" w:hAnsi="Cambria" w:cs="Helvetica Neue"/>
            <w:sz w:val="22"/>
          </w:rPr>
          <w:t>600</w:t>
        </w:r>
        <w:r w:rsidR="00343DCA" w:rsidRPr="000A1BD6">
          <w:rPr>
            <w:rFonts w:ascii="Cambria" w:eastAsia="Helvetica Neue" w:hAnsi="Cambria" w:cs="Helvetica Neue"/>
            <w:sz w:val="22"/>
          </w:rPr>
          <w:t>nm</w:t>
        </w:r>
        <w:r w:rsidR="00343DCA" w:rsidRPr="000A1BD6">
          <w:rPr>
            <w:rFonts w:ascii="Cambria" w:eastAsia="Helvetica Neue" w:hAnsi="Cambria" w:cs="Helvetica Neue"/>
            <w:sz w:val="22"/>
          </w:rPr>
          <w:t xml:space="preserve"> (Figure S4</w:t>
        </w:r>
      </w:ins>
      <w:ins w:id="126" w:author="Manuel Lera Ramírez" w:date="2023-04-19T02:31:00Z">
        <w:r w:rsidR="00343DCA">
          <w:rPr>
            <w:rFonts w:ascii="Cambria" w:eastAsia="Helvetica Neue" w:hAnsi="Cambria" w:cs="Helvetica Neue"/>
            <w:sz w:val="22"/>
          </w:rPr>
          <w:t>B</w:t>
        </w:r>
      </w:ins>
      <w:ins w:id="127" w:author="Manuel Lera Ramírez" w:date="2023-04-19T02:30:00Z">
        <w:r w:rsidR="00343DCA" w:rsidRPr="000A1BD6">
          <w:rPr>
            <w:rFonts w:ascii="Cambria" w:eastAsia="Helvetica Neue" w:hAnsi="Cambria" w:cs="Helvetica Neue"/>
            <w:sz w:val="22"/>
          </w:rPr>
          <w:t>)</w:t>
        </w:r>
      </w:ins>
      <w:ins w:id="128" w:author="Manuel Lera Ramírez" w:date="2023-04-19T02:31:00Z">
        <w:r w:rsidR="00343DCA">
          <w:rPr>
            <w:rFonts w:ascii="Cambria" w:eastAsia="Helvetica Neue" w:hAnsi="Cambria" w:cs="Helvetica Neue"/>
            <w:sz w:val="22"/>
          </w:rPr>
          <w:t xml:space="preserve">. </w:t>
        </w:r>
        <w:r w:rsidR="00103206">
          <w:rPr>
            <w:rFonts w:ascii="Cambria" w:eastAsia="Helvetica Neue" w:hAnsi="Cambria" w:cs="Helvetica Neue"/>
            <w:sz w:val="22"/>
          </w:rPr>
          <w:t xml:space="preserve">Experimentally, </w:t>
        </w:r>
      </w:ins>
      <w:ins w:id="129" w:author="Manuel Lera Ramírez" w:date="2023-04-19T02:40:00Z">
        <w:r w:rsidR="00BA0E1F">
          <w:rPr>
            <w:rFonts w:ascii="Cambria" w:eastAsia="Helvetica Neue" w:hAnsi="Cambria" w:cs="Helvetica Neue"/>
            <w:sz w:val="22"/>
          </w:rPr>
          <w:t>we observed a</w:t>
        </w:r>
      </w:ins>
      <w:ins w:id="130" w:author="Manuel Lera Ramírez" w:date="2023-04-19T02:33:00Z">
        <w:r w:rsidR="00F03DE4">
          <w:rPr>
            <w:rFonts w:ascii="Cambria" w:eastAsia="Helvetica Neue" w:hAnsi="Cambria" w:cs="Helvetica Neue"/>
            <w:sz w:val="22"/>
          </w:rPr>
          <w:t xml:space="preserve"> decay of Ase1 signal from the plus end</w:t>
        </w:r>
      </w:ins>
      <w:ins w:id="131" w:author="Manuel Lera Ramírez" w:date="2023-04-19T02:40:00Z">
        <w:r w:rsidR="00BA0E1F">
          <w:rPr>
            <w:rFonts w:ascii="Cambria" w:eastAsia="Helvetica Neue" w:hAnsi="Cambria" w:cs="Helvetica Neue"/>
            <w:sz w:val="22"/>
          </w:rPr>
          <w:t xml:space="preserve"> with </w:t>
        </w:r>
      </w:ins>
      <w:ins w:id="132" w:author="Manuel Lera Ramírez" w:date="2023-04-19T02:33:00Z">
        <w:r w:rsidR="00F03DE4">
          <w:rPr>
            <w:rFonts w:ascii="Cambria" w:eastAsia="Helvetica Neue" w:hAnsi="Cambria" w:cs="Helvetica Neue"/>
            <w:sz w:val="22"/>
          </w:rPr>
          <w:t>length scale of</w:t>
        </w:r>
      </w:ins>
      <w:ins w:id="133" w:author="Manuel Lera Ramírez" w:date="2023-04-19T02:30:00Z">
        <w:r w:rsidR="00343DCA" w:rsidRPr="000A1BD6">
          <w:rPr>
            <w:rFonts w:ascii="Cambria" w:eastAsia="Helvetica Neue" w:hAnsi="Cambria" w:cs="Helvetica Neue"/>
            <w:sz w:val="22"/>
          </w:rPr>
          <w:t xml:space="preserve"> </w:t>
        </w:r>
        <w:r w:rsidR="00343DCA">
          <w:rPr>
            <w:rFonts w:ascii="Cambria" w:eastAsia="Helvetica Neue" w:hAnsi="Cambria" w:cs="Helvetica Neue"/>
            <w:sz w:val="22"/>
          </w:rPr>
          <w:t>~</w:t>
        </w:r>
        <w:r w:rsidR="00343DCA" w:rsidRPr="000A1BD6">
          <w:rPr>
            <w:rFonts w:ascii="Cambria" w:eastAsia="Helvetica Neue" w:hAnsi="Cambria" w:cs="Helvetica Neue"/>
            <w:sz w:val="22"/>
          </w:rPr>
          <w:t xml:space="preserve">200 nm (Figure S4D). </w:t>
        </w:r>
      </w:ins>
      <w:ins w:id="134" w:author="Manuel Lera Ramírez" w:date="2023-04-19T02:33:00Z">
        <w:r w:rsidR="00F03DE4">
          <w:rPr>
            <w:rFonts w:ascii="Cambria" w:eastAsia="Helvetica Neue" w:hAnsi="Cambria" w:cs="Helvetica Neue"/>
            <w:sz w:val="22"/>
          </w:rPr>
          <w:t>However, this</w:t>
        </w:r>
      </w:ins>
      <w:ins w:id="135" w:author="Manuel Lera Ramírez" w:date="2023-04-19T02:34:00Z">
        <w:r w:rsidR="00F03DE4">
          <w:rPr>
            <w:rFonts w:ascii="Cambria" w:eastAsia="Helvetica Neue" w:hAnsi="Cambria" w:cs="Helvetica Neue"/>
            <w:sz w:val="22"/>
          </w:rPr>
          <w:t xml:space="preserve"> signal</w:t>
        </w:r>
        <w:r w:rsidR="00DE2614">
          <w:rPr>
            <w:rFonts w:ascii="Cambria" w:eastAsia="Helvetica Neue" w:hAnsi="Cambria" w:cs="Helvetica Neue"/>
            <w:sz w:val="22"/>
          </w:rPr>
          <w:t xml:space="preserve"> is hardly comparable</w:t>
        </w:r>
      </w:ins>
      <w:ins w:id="136" w:author="Manuel Lera Ramírez" w:date="2023-04-19T02:35:00Z">
        <w:r w:rsidR="00DE2614">
          <w:rPr>
            <w:rFonts w:ascii="Cambria" w:eastAsia="Helvetica Neue" w:hAnsi="Cambria" w:cs="Helvetica Neue"/>
            <w:sz w:val="22"/>
          </w:rPr>
          <w:t xml:space="preserve"> with our single-protofilament </w:t>
        </w:r>
      </w:ins>
      <w:ins w:id="137" w:author="Manuel Lera Ramírez" w:date="2023-04-19T02:36:00Z">
        <w:r w:rsidR="00001530">
          <w:rPr>
            <w:rFonts w:ascii="Cambria" w:eastAsia="Helvetica Neue" w:hAnsi="Cambria" w:cs="Helvetica Neue"/>
            <w:sz w:val="22"/>
          </w:rPr>
          <w:t>model</w:t>
        </w:r>
      </w:ins>
      <w:ins w:id="138" w:author="Manuel Lera Ramírez" w:date="2023-04-19T02:34:00Z">
        <w:r w:rsidR="00DE2614">
          <w:rPr>
            <w:rFonts w:ascii="Cambria" w:eastAsia="Helvetica Neue" w:hAnsi="Cambria" w:cs="Helvetica Neue"/>
            <w:sz w:val="22"/>
          </w:rPr>
          <w:t xml:space="preserve">, </w:t>
        </w:r>
      </w:ins>
      <w:ins w:id="139" w:author="Manuel Lera Ramírez" w:date="2023-04-19T02:35:00Z">
        <w:r w:rsidR="00DE2614">
          <w:rPr>
            <w:rFonts w:ascii="Cambria" w:eastAsia="Helvetica Neue" w:hAnsi="Cambria" w:cs="Helvetica Neue"/>
            <w:sz w:val="22"/>
          </w:rPr>
          <w:t xml:space="preserve">not only because it comes from multiple protofilaments that </w:t>
        </w:r>
      </w:ins>
      <w:ins w:id="140" w:author="Manuel Lera Ramírez" w:date="2023-04-19T03:07:00Z">
        <w:r w:rsidR="00EF4867">
          <w:rPr>
            <w:rFonts w:ascii="Cambria" w:eastAsia="Helvetica Neue" w:hAnsi="Cambria" w:cs="Helvetica Neue"/>
            <w:sz w:val="22"/>
          </w:rPr>
          <w:t>may</w:t>
        </w:r>
      </w:ins>
      <w:ins w:id="141" w:author="Manuel Lera Ramírez" w:date="2023-04-19T02:35:00Z">
        <w:r w:rsidR="00DE2614">
          <w:rPr>
            <w:rFonts w:ascii="Cambria" w:eastAsia="Helvetica Neue" w:hAnsi="Cambria" w:cs="Helvetica Neue"/>
            <w:sz w:val="22"/>
          </w:rPr>
          <w:t xml:space="preserve"> not</w:t>
        </w:r>
      </w:ins>
      <w:ins w:id="142" w:author="Manuel Lera Ramírez" w:date="2023-04-19T03:07:00Z">
        <w:r w:rsidR="00EF4867">
          <w:rPr>
            <w:rFonts w:ascii="Cambria" w:eastAsia="Helvetica Neue" w:hAnsi="Cambria" w:cs="Helvetica Neue"/>
            <w:sz w:val="22"/>
          </w:rPr>
          <w:t xml:space="preserve"> be</w:t>
        </w:r>
      </w:ins>
      <w:ins w:id="143" w:author="Manuel Lera Ramírez" w:date="2023-04-19T02:35:00Z">
        <w:r w:rsidR="00DE2614">
          <w:rPr>
            <w:rFonts w:ascii="Cambria" w:eastAsia="Helvetica Neue" w:hAnsi="Cambria" w:cs="Helvetica Neue"/>
            <w:sz w:val="22"/>
          </w:rPr>
          <w:t xml:space="preserve"> in register, but also because shrinking protofilaments are likely curv</w:t>
        </w:r>
      </w:ins>
      <w:ins w:id="144" w:author="Manuel Lera Ramírez" w:date="2023-04-19T02:36:00Z">
        <w:r w:rsidR="00001530">
          <w:rPr>
            <w:rFonts w:ascii="Cambria" w:eastAsia="Helvetica Neue" w:hAnsi="Cambria" w:cs="Helvetica Neue"/>
            <w:sz w:val="22"/>
          </w:rPr>
          <w:t>ed</w:t>
        </w:r>
      </w:ins>
      <w:ins w:id="145" w:author="Manuel Lera Ramírez" w:date="2023-04-19T02:35:00Z">
        <w:r w:rsidR="00DE2614">
          <w:rPr>
            <w:rFonts w:ascii="Cambria" w:eastAsia="Helvetica Neue" w:hAnsi="Cambria" w:cs="Helvetica Neue"/>
            <w:sz w:val="22"/>
          </w:rPr>
          <w:t xml:space="preserve"> outwards (Ref?).</w:t>
        </w:r>
      </w:ins>
    </w:p>
    <w:p w14:paraId="23B96E16" w14:textId="5BF521AE" w:rsidR="004226B7" w:rsidRDefault="00773832" w:rsidP="006526A8">
      <w:pPr>
        <w:spacing w:line="360" w:lineRule="auto"/>
        <w:jc w:val="both"/>
        <w:rPr>
          <w:ins w:id="146" w:author="Manuel Lera Ramírez" w:date="2023-04-19T01:45:00Z"/>
          <w:rFonts w:ascii="Cambria" w:eastAsia="Helvetica Neue" w:hAnsi="Cambria" w:cs="Helvetica Neue"/>
          <w:sz w:val="22"/>
        </w:rPr>
      </w:pPr>
      <w:ins w:id="147" w:author="Manuel Lera Ramírez" w:date="2023-04-19T01:42:00Z">
        <w:r>
          <w:rPr>
            <w:rFonts w:ascii="Cambria" w:eastAsia="Helvetica Neue" w:hAnsi="Cambria" w:cs="Helvetica Neue"/>
            <w:sz w:val="22"/>
          </w:rPr>
          <w:t>Using Model 2 with the same value of</w:t>
        </w:r>
      </w:ins>
      <w:ins w:id="148" w:author="Manuel Lera Ramírez" w:date="2023-04-19T01:39:00Z">
        <w:r w:rsidR="00D87C72">
          <w:rPr>
            <w:rFonts w:ascii="Cambria" w:eastAsia="Helvetica Neue" w:hAnsi="Cambria" w:cs="Helvetica Neue"/>
            <w:sz w:val="22"/>
          </w:rPr>
          <w:t xml:space="preserve"> </w:t>
        </w:r>
      </w:ins>
      <m:oMath>
        <m:r>
          <w:ins w:id="149" w:author="Manuel Lera Ramírez" w:date="2023-04-19T01:42:00Z">
            <w:rPr>
              <w:rFonts w:ascii="Cambria Math" w:eastAsia="Cambria Math" w:hAnsi="Cambria Math" w:cs="Cambria Math"/>
              <w:sz w:val="22"/>
            </w:rPr>
            <m:t>Ω</m:t>
          </w:ins>
        </m:r>
        <m:r>
          <w:ins w:id="150" w:author="Manuel Lera Ramírez" w:date="2023-04-19T01:45:00Z">
            <w:rPr>
              <w:rFonts w:ascii="Cambria Math" w:eastAsia="Cambria Math" w:hAnsi="Cambria Math" w:cs="Cambria Math"/>
              <w:sz w:val="22"/>
            </w:rPr>
            <m:t>=0.9</m:t>
          </w:ins>
        </m:r>
      </m:oMath>
      <w:ins w:id="151" w:author="Manuel Lera Ramírez" w:date="2023-04-19T01:42:00Z">
        <w:r>
          <w:rPr>
            <w:rFonts w:ascii="Cambria" w:eastAsia="Helvetica Neue" w:hAnsi="Cambria" w:cs="Helvetica Neue"/>
            <w:sz w:val="22"/>
          </w:rPr>
          <w:t xml:space="preserve">, we </w:t>
        </w:r>
      </w:ins>
      <w:ins w:id="152" w:author="Manuel Lera Ramírez" w:date="2023-04-19T01:39:00Z">
        <w:r w:rsidR="00D87C72">
          <w:rPr>
            <w:rFonts w:ascii="Cambria" w:eastAsia="Helvetica Neue" w:hAnsi="Cambria" w:cs="Helvetica Neue"/>
            <w:sz w:val="22"/>
          </w:rPr>
          <w:t xml:space="preserve">could </w:t>
        </w:r>
      </w:ins>
      <w:ins w:id="153" w:author="Manuel Lera Ramírez" w:date="2023-04-19T01:40:00Z">
        <w:r w:rsidR="00D87C72">
          <w:rPr>
            <w:rFonts w:ascii="Cambria" w:eastAsia="Helvetica Neue" w:hAnsi="Cambria" w:cs="Helvetica Neue"/>
            <w:sz w:val="22"/>
          </w:rPr>
          <w:t xml:space="preserve">recapitulate the </w:t>
        </w:r>
      </w:ins>
      <w:ins w:id="154" w:author="Manuel Lera Ramírez" w:date="2023-04-19T01:42:00Z">
        <w:r>
          <w:rPr>
            <w:rFonts w:ascii="Cambria" w:eastAsia="Helvetica Neue" w:hAnsi="Cambria" w:cs="Helvetica Neue"/>
            <w:sz w:val="22"/>
          </w:rPr>
          <w:t>Ase1 accumulation timescale and steady state</w:t>
        </w:r>
      </w:ins>
      <w:ins w:id="155" w:author="Manuel Lera Ramírez" w:date="2023-04-19T01:43:00Z">
        <w:r>
          <w:rPr>
            <w:rFonts w:ascii="Cambria" w:eastAsia="Helvetica Neue" w:hAnsi="Cambria" w:cs="Helvetica Neue"/>
            <w:sz w:val="22"/>
          </w:rPr>
          <w:t xml:space="preserve"> accumulation</w:t>
        </w:r>
        <w:r w:rsidR="00E33CB6">
          <w:rPr>
            <w:rFonts w:ascii="Cambria" w:eastAsia="Helvetica Neue" w:hAnsi="Cambria" w:cs="Helvetica Neue"/>
            <w:sz w:val="22"/>
          </w:rPr>
          <w:t xml:space="preserve"> </w:t>
        </w:r>
      </w:ins>
      <w:ins w:id="156" w:author="Manuel Lera Ramírez" w:date="2023-04-19T01:45:00Z">
        <w:r w:rsidR="004226B7">
          <w:rPr>
            <w:rFonts w:ascii="Cambria" w:eastAsia="Helvetica Neue" w:hAnsi="Cambria" w:cs="Helvetica Neue"/>
            <w:sz w:val="22"/>
          </w:rPr>
          <w:t xml:space="preserve">in single microtubules </w:t>
        </w:r>
      </w:ins>
      <w:ins w:id="157" w:author="Manuel Lera Ramírez" w:date="2023-04-19T01:46:00Z">
        <w:r w:rsidR="004226B7">
          <w:rPr>
            <w:rFonts w:ascii="Cambria" w:eastAsia="Helvetica Neue" w:hAnsi="Cambria" w:cs="Helvetica Neue"/>
            <w:sz w:val="22"/>
          </w:rPr>
          <w:t xml:space="preserve">with 1nM of Ase1 </w:t>
        </w:r>
      </w:ins>
      <w:ins w:id="158" w:author="Manuel Lera Ramírez" w:date="2023-04-19T01:43:00Z">
        <w:r w:rsidR="00E33CB6">
          <w:rPr>
            <w:rFonts w:ascii="Cambria" w:eastAsia="Helvetica Neue" w:hAnsi="Cambria" w:cs="Helvetica Neue"/>
            <w:sz w:val="22"/>
          </w:rPr>
          <w:t>(Figure S4D)</w:t>
        </w:r>
        <w:r>
          <w:rPr>
            <w:rFonts w:ascii="Cambria" w:eastAsia="Helvetica Neue" w:hAnsi="Cambria" w:cs="Helvetica Neue"/>
            <w:sz w:val="22"/>
          </w:rPr>
          <w:t>, but</w:t>
        </w:r>
        <w:r w:rsidR="00E33CB6">
          <w:rPr>
            <w:rFonts w:ascii="Cambria" w:eastAsia="Helvetica Neue" w:hAnsi="Cambria" w:cs="Helvetica Neue"/>
            <w:sz w:val="22"/>
          </w:rPr>
          <w:t xml:space="preserve"> the model </w:t>
        </w:r>
        <w:r w:rsidR="00E33CB6">
          <w:rPr>
            <w:rFonts w:ascii="Cambria" w:eastAsia="Helvetica Neue" w:hAnsi="Cambria" w:cs="Helvetica Neue"/>
            <w:sz w:val="22"/>
          </w:rPr>
          <w:lastRenderedPageBreak/>
          <w:t xml:space="preserve">predicted </w:t>
        </w:r>
      </w:ins>
      <w:ins w:id="159" w:author="Manuel Lera Ramírez" w:date="2023-04-19T01:44:00Z">
        <w:r w:rsidR="00683CB5">
          <w:rPr>
            <w:rFonts w:ascii="Cambria" w:eastAsia="Helvetica Neue" w:hAnsi="Cambria" w:cs="Helvetica Neue"/>
            <w:sz w:val="22"/>
          </w:rPr>
          <w:t xml:space="preserve">a </w:t>
        </w:r>
      </w:ins>
      <w:ins w:id="160" w:author="Manuel Lera Ramírez" w:date="2023-04-19T02:44:00Z">
        <w:r w:rsidR="00AF69BC">
          <w:rPr>
            <w:rFonts w:ascii="Cambria" w:eastAsia="Helvetica Neue" w:hAnsi="Cambria" w:cs="Helvetica Neue"/>
            <w:sz w:val="22"/>
          </w:rPr>
          <w:t>~</w:t>
        </w:r>
      </w:ins>
      <w:ins w:id="161" w:author="Manuel Lera Ramírez" w:date="2023-04-19T02:43:00Z">
        <w:r w:rsidR="00AF69BC">
          <w:rPr>
            <w:rFonts w:ascii="Cambria" w:eastAsia="Helvetica Neue" w:hAnsi="Cambria" w:cs="Helvetica Neue"/>
            <w:sz w:val="22"/>
          </w:rPr>
          <w:t>1</w:t>
        </w:r>
      </w:ins>
      <w:ins w:id="162" w:author="Manuel Lera Ramírez" w:date="2023-04-19T02:44:00Z">
        <w:r w:rsidR="00AF69BC">
          <w:rPr>
            <w:rFonts w:ascii="Cambria" w:eastAsia="Helvetica Neue" w:hAnsi="Cambria" w:cs="Helvetica Neue"/>
            <w:sz w:val="22"/>
          </w:rPr>
          <w:t>5</w:t>
        </w:r>
      </w:ins>
      <w:ins w:id="163" w:author="Manuel Lera Ramírez" w:date="2023-04-19T01:44:00Z">
        <w:r w:rsidR="00683CB5">
          <w:rPr>
            <w:rFonts w:ascii="Cambria" w:eastAsia="Helvetica Neue" w:hAnsi="Cambria" w:cs="Helvetica Neue"/>
            <w:sz w:val="22"/>
          </w:rPr>
          <w:t xml:space="preserve">% </w:t>
        </w:r>
      </w:ins>
      <w:ins w:id="164" w:author="Manuel Lera Ramírez" w:date="2023-04-19T02:43:00Z">
        <w:r w:rsidR="00AF69BC">
          <w:rPr>
            <w:rFonts w:ascii="Cambria" w:eastAsia="Helvetica Neue" w:hAnsi="Cambria" w:cs="Helvetica Neue"/>
            <w:sz w:val="22"/>
          </w:rPr>
          <w:t>decrease with respect to the maximum</w:t>
        </w:r>
      </w:ins>
      <w:ins w:id="165" w:author="Manuel Lera Ramírez" w:date="2023-04-19T01:43:00Z">
        <w:r w:rsidR="00E33CB6">
          <w:rPr>
            <w:rFonts w:ascii="Cambria" w:eastAsia="Helvetica Neue" w:hAnsi="Cambria" w:cs="Helvetica Neue"/>
            <w:sz w:val="22"/>
          </w:rPr>
          <w:t xml:space="preserve"> velocity</w:t>
        </w:r>
      </w:ins>
      <w:ins w:id="166" w:author="Manuel Lera Ramírez" w:date="2023-04-19T02:43:00Z">
        <w:r w:rsidR="00AF69BC">
          <w:rPr>
            <w:rFonts w:ascii="Cambria" w:eastAsia="Helvetica Neue" w:hAnsi="Cambria" w:cs="Helvetica Neue"/>
            <w:sz w:val="22"/>
          </w:rPr>
          <w:t xml:space="preserve"> whil</w:t>
        </w:r>
      </w:ins>
      <w:ins w:id="167" w:author="Manuel Lera Ramírez" w:date="2023-04-19T02:44:00Z">
        <w:r w:rsidR="00AF69BC">
          <w:rPr>
            <w:rFonts w:ascii="Cambria" w:eastAsia="Helvetica Neue" w:hAnsi="Cambria" w:cs="Helvetica Neue"/>
            <w:sz w:val="22"/>
          </w:rPr>
          <w:t>e the</w:t>
        </w:r>
      </w:ins>
      <w:ins w:id="168" w:author="Manuel Lera Ramírez" w:date="2023-04-19T01:43:00Z">
        <w:r w:rsidR="00E33CB6">
          <w:rPr>
            <w:rFonts w:ascii="Cambria" w:eastAsia="Helvetica Neue" w:hAnsi="Cambria" w:cs="Helvetica Neue"/>
            <w:sz w:val="22"/>
          </w:rPr>
          <w:t xml:space="preserve"> experimentally</w:t>
        </w:r>
      </w:ins>
      <w:ins w:id="169" w:author="Manuel Lera Ramírez" w:date="2023-04-19T02:44:00Z">
        <w:r w:rsidR="00AF69BC">
          <w:rPr>
            <w:rFonts w:ascii="Cambria" w:eastAsia="Helvetica Neue" w:hAnsi="Cambria" w:cs="Helvetica Neue"/>
            <w:sz w:val="22"/>
          </w:rPr>
          <w:t xml:space="preserve"> observed decrease was </w:t>
        </w:r>
      </w:ins>
      <w:ins w:id="170" w:author="Manuel Lera Ramírez" w:date="2023-04-19T02:45:00Z">
        <w:r w:rsidR="00337FCF">
          <w:rPr>
            <w:rFonts w:ascii="Cambria" w:eastAsia="Helvetica Neue" w:hAnsi="Cambria" w:cs="Helvetica Neue"/>
            <w:sz w:val="22"/>
          </w:rPr>
          <w:t>be</w:t>
        </w:r>
      </w:ins>
      <w:ins w:id="171" w:author="Manuel Lera Ramírez" w:date="2023-04-19T02:46:00Z">
        <w:r w:rsidR="00337FCF">
          <w:rPr>
            <w:rFonts w:ascii="Cambria" w:eastAsia="Helvetica Neue" w:hAnsi="Cambria" w:cs="Helvetica Neue"/>
            <w:sz w:val="22"/>
          </w:rPr>
          <w:t xml:space="preserve">tween </w:t>
        </w:r>
      </w:ins>
      <w:ins w:id="172" w:author="Manuel Lera Ramírez" w:date="2023-04-19T02:45:00Z">
        <w:r w:rsidR="00337FCF">
          <w:rPr>
            <w:rFonts w:ascii="Cambria" w:eastAsia="Helvetica Neue" w:hAnsi="Cambria" w:cs="Helvetica Neue"/>
            <w:sz w:val="22"/>
          </w:rPr>
          <w:t>25</w:t>
        </w:r>
      </w:ins>
      <w:ins w:id="173" w:author="Manuel Lera Ramírez" w:date="2023-04-19T02:44:00Z">
        <w:r w:rsidR="00AF69BC">
          <w:rPr>
            <w:rFonts w:ascii="Cambria" w:eastAsia="Helvetica Neue" w:hAnsi="Cambria" w:cs="Helvetica Neue"/>
            <w:sz w:val="22"/>
          </w:rPr>
          <w:t>%</w:t>
        </w:r>
      </w:ins>
      <w:ins w:id="174" w:author="Manuel Lera Ramírez" w:date="2023-04-19T02:46:00Z">
        <w:r w:rsidR="00337FCF">
          <w:rPr>
            <w:rFonts w:ascii="Cambria" w:eastAsia="Helvetica Neue" w:hAnsi="Cambria" w:cs="Helvetica Neue"/>
            <w:sz w:val="22"/>
          </w:rPr>
          <w:t xml:space="preserve"> and 60%</w:t>
        </w:r>
      </w:ins>
      <w:ins w:id="175" w:author="Manuel Lera Ramírez" w:date="2023-04-19T01:51:00Z">
        <w:r w:rsidR="00F4104D">
          <w:rPr>
            <w:rFonts w:ascii="Cambria" w:eastAsia="Helvetica Neue" w:hAnsi="Cambria" w:cs="Helvetica Neue"/>
            <w:sz w:val="22"/>
          </w:rPr>
          <w:t xml:space="preserve"> </w:t>
        </w:r>
        <w:r w:rsidR="00F4104D">
          <w:rPr>
            <w:rFonts w:ascii="Cambria" w:eastAsia="Helvetica Neue" w:hAnsi="Cambria" w:cs="Helvetica Neue"/>
            <w:sz w:val="22"/>
          </w:rPr>
          <w:t>(Figure S4</w:t>
        </w:r>
        <w:r w:rsidR="00F4104D">
          <w:rPr>
            <w:rFonts w:ascii="Cambria" w:eastAsia="Helvetica Neue" w:hAnsi="Cambria" w:cs="Helvetica Neue"/>
            <w:sz w:val="22"/>
          </w:rPr>
          <w:t>C</w:t>
        </w:r>
      </w:ins>
      <w:ins w:id="176" w:author="Manuel Lera Ramírez" w:date="2023-04-19T02:44:00Z">
        <w:r w:rsidR="00D44F2F">
          <w:rPr>
            <w:rFonts w:ascii="Cambria" w:eastAsia="Helvetica Neue" w:hAnsi="Cambria" w:cs="Helvetica Neue"/>
            <w:sz w:val="22"/>
          </w:rPr>
          <w:t>, Table S2</w:t>
        </w:r>
      </w:ins>
      <w:ins w:id="177" w:author="Manuel Lera Ramírez" w:date="2023-04-19T01:51:00Z">
        <w:r w:rsidR="00F4104D">
          <w:rPr>
            <w:rFonts w:ascii="Cambria" w:eastAsia="Helvetica Neue" w:hAnsi="Cambria" w:cs="Helvetica Neue"/>
            <w:sz w:val="22"/>
          </w:rPr>
          <w:t>)</w:t>
        </w:r>
      </w:ins>
      <w:ins w:id="178" w:author="Manuel Lera Ramírez" w:date="2023-04-19T01:44:00Z">
        <w:r w:rsidR="00683CB5">
          <w:rPr>
            <w:rFonts w:ascii="Cambria" w:eastAsia="Helvetica Neue" w:hAnsi="Cambria" w:cs="Helvetica Neue"/>
            <w:sz w:val="22"/>
          </w:rPr>
          <w:t>.</w:t>
        </w:r>
      </w:ins>
      <w:ins w:id="179" w:author="Manuel Lera Ramírez" w:date="2023-04-19T01:51:00Z">
        <w:r w:rsidR="008E7C6E">
          <w:rPr>
            <w:rFonts w:ascii="Cambria" w:eastAsia="Helvetica Neue" w:hAnsi="Cambria" w:cs="Helvetica Neue"/>
            <w:sz w:val="22"/>
          </w:rPr>
          <w:t xml:space="preserve"> The reason for this disagreement is likely the low </w:t>
        </w:r>
      </w:ins>
      <w:ins w:id="180" w:author="Manuel Lera Ramírez" w:date="2023-04-19T03:14:00Z">
        <w:r w:rsidR="005C660E">
          <w:rPr>
            <w:rFonts w:ascii="Cambria" w:eastAsia="Helvetica Neue" w:hAnsi="Cambria" w:cs="Helvetica Neue"/>
            <w:sz w:val="22"/>
          </w:rPr>
          <w:t>density</w:t>
        </w:r>
      </w:ins>
      <w:ins w:id="181" w:author="Manuel Lera Ramírez" w:date="2023-04-19T01:51:00Z">
        <w:r w:rsidR="008E7C6E">
          <w:rPr>
            <w:rFonts w:ascii="Cambria" w:eastAsia="Helvetica Neue" w:hAnsi="Cambria" w:cs="Helvetica Neue"/>
            <w:sz w:val="22"/>
          </w:rPr>
          <w:t xml:space="preserve"> of Ase1 molecules </w:t>
        </w:r>
      </w:ins>
      <w:ins w:id="182" w:author="Manuel Lera Ramírez" w:date="2023-04-19T01:52:00Z">
        <w:r w:rsidR="008E7C6E">
          <w:rPr>
            <w:rFonts w:ascii="Cambria" w:eastAsia="Helvetica Neue" w:hAnsi="Cambria" w:cs="Helvetica Neue"/>
            <w:sz w:val="22"/>
          </w:rPr>
          <w:t>at 1nM concentration (</w:t>
        </w:r>
      </w:ins>
      <w:ins w:id="183" w:author="Manuel Lera Ramírez" w:date="2023-04-19T01:53:00Z">
        <w:r w:rsidR="0071757F">
          <w:rPr>
            <w:rFonts w:ascii="Cambria" w:eastAsia="Helvetica Neue" w:hAnsi="Cambria" w:cs="Helvetica Neue"/>
            <w:sz w:val="22"/>
          </w:rPr>
          <w:t xml:space="preserve">&lt;1% of tubulin dimers bound to Ase1 </w:t>
        </w:r>
        <w:r w:rsidR="009821B7">
          <w:rPr>
            <w:rFonts w:ascii="Cambria" w:eastAsia="Helvetica Neue" w:hAnsi="Cambria" w:cs="Helvetica Neue"/>
            <w:sz w:val="22"/>
          </w:rPr>
          <w:t>in</w:t>
        </w:r>
      </w:ins>
      <w:ins w:id="184" w:author="Manuel Lera Ramírez" w:date="2023-04-19T02:00:00Z">
        <w:r w:rsidR="00C00898">
          <w:rPr>
            <w:rFonts w:ascii="Cambria" w:eastAsia="Helvetica Neue" w:hAnsi="Cambria" w:cs="Helvetica Neue"/>
            <w:sz w:val="22"/>
          </w:rPr>
          <w:t xml:space="preserve"> the body of</w:t>
        </w:r>
      </w:ins>
      <w:ins w:id="185" w:author="Manuel Lera Ramírez" w:date="2023-04-19T01:53:00Z">
        <w:r w:rsidR="009821B7">
          <w:rPr>
            <w:rFonts w:ascii="Cambria" w:eastAsia="Helvetica Neue" w:hAnsi="Cambria" w:cs="Helvetica Neue"/>
            <w:sz w:val="22"/>
          </w:rPr>
          <w:t xml:space="preserve"> </w:t>
        </w:r>
      </w:ins>
      <w:ins w:id="186" w:author="Manuel Lera Ramírez" w:date="2023-04-19T01:54:00Z">
        <w:r w:rsidR="009821B7">
          <w:rPr>
            <w:rFonts w:ascii="Cambria" w:eastAsia="Helvetica Neue" w:hAnsi="Cambria" w:cs="Helvetica Neue"/>
            <w:sz w:val="22"/>
          </w:rPr>
          <w:t>single MTs</w:t>
        </w:r>
      </w:ins>
      <w:ins w:id="187" w:author="Manuel Lera Ramírez" w:date="2023-04-19T01:59:00Z">
        <w:r w:rsidR="00C00898">
          <w:rPr>
            <w:rFonts w:ascii="Cambria" w:eastAsia="Helvetica Neue" w:hAnsi="Cambria" w:cs="Helvetica Neue"/>
            <w:sz w:val="22"/>
          </w:rPr>
          <w:t xml:space="preserve"> vs. ~12% at 6nM of Ase1</w:t>
        </w:r>
      </w:ins>
      <w:ins w:id="188" w:author="Manuel Lera Ramírez" w:date="2023-04-19T01:52:00Z">
        <w:r w:rsidR="008E7C6E">
          <w:rPr>
            <w:rFonts w:ascii="Cambria" w:eastAsia="Helvetica Neue" w:hAnsi="Cambria" w:cs="Helvetica Neue"/>
            <w:sz w:val="22"/>
          </w:rPr>
          <w:t>)</w:t>
        </w:r>
      </w:ins>
      <w:ins w:id="189" w:author="Manuel Lera Ramírez" w:date="2023-04-19T01:55:00Z">
        <w:r w:rsidR="00E67FD1">
          <w:rPr>
            <w:rFonts w:ascii="Cambria" w:eastAsia="Helvetica Neue" w:hAnsi="Cambria" w:cs="Helvetica Neue"/>
            <w:sz w:val="22"/>
          </w:rPr>
          <w:t xml:space="preserve">. At </w:t>
        </w:r>
      </w:ins>
      <w:ins w:id="190" w:author="Manuel Lera Ramírez" w:date="2023-04-19T01:58:00Z">
        <w:r w:rsidR="00CF3C88">
          <w:rPr>
            <w:rFonts w:ascii="Cambria" w:eastAsia="Helvetica Neue" w:hAnsi="Cambria" w:cs="Helvetica Neue"/>
            <w:sz w:val="22"/>
          </w:rPr>
          <w:t>th</w:t>
        </w:r>
      </w:ins>
      <w:ins w:id="191" w:author="Manuel Lera Ramírez" w:date="2023-04-19T02:08:00Z">
        <w:r w:rsidR="00582948">
          <w:rPr>
            <w:rFonts w:ascii="Cambria" w:eastAsia="Helvetica Neue" w:hAnsi="Cambria" w:cs="Helvetica Neue"/>
            <w:sz w:val="22"/>
          </w:rPr>
          <w:t>is</w:t>
        </w:r>
      </w:ins>
      <w:ins w:id="192" w:author="Manuel Lera Ramírez" w:date="2023-04-19T01:58:00Z">
        <w:r w:rsidR="00CF3C88">
          <w:rPr>
            <w:rFonts w:ascii="Cambria" w:eastAsia="Helvetica Neue" w:hAnsi="Cambria" w:cs="Helvetica Neue"/>
            <w:sz w:val="22"/>
          </w:rPr>
          <w:t xml:space="preserve"> very low density</w:t>
        </w:r>
      </w:ins>
      <w:ins w:id="193" w:author="Manuel Lera Ramírez" w:date="2023-04-19T01:55:00Z">
        <w:r w:rsidR="00E67FD1">
          <w:rPr>
            <w:rFonts w:ascii="Cambria" w:eastAsia="Helvetica Neue" w:hAnsi="Cambria" w:cs="Helvetica Neue"/>
            <w:sz w:val="22"/>
          </w:rPr>
          <w:t>,</w:t>
        </w:r>
      </w:ins>
      <w:ins w:id="194" w:author="Manuel Lera Ramírez" w:date="2023-04-19T01:56:00Z">
        <w:r w:rsidR="00E165E1">
          <w:rPr>
            <w:rFonts w:ascii="Cambria" w:eastAsia="Helvetica Neue" w:hAnsi="Cambria" w:cs="Helvetica Neue"/>
            <w:sz w:val="22"/>
          </w:rPr>
          <w:t xml:space="preserve"> the system may not be </w:t>
        </w:r>
      </w:ins>
      <w:ins w:id="195" w:author="Manuel Lera Ramírez" w:date="2023-04-19T01:57:00Z">
        <w:r w:rsidR="00E165E1">
          <w:rPr>
            <w:rFonts w:ascii="Cambria" w:eastAsia="Helvetica Neue" w:hAnsi="Cambria" w:cs="Helvetica Neue"/>
            <w:sz w:val="22"/>
          </w:rPr>
          <w:t xml:space="preserve">well </w:t>
        </w:r>
      </w:ins>
      <w:ins w:id="196" w:author="Manuel Lera Ramírez" w:date="2023-04-19T01:56:00Z">
        <w:r w:rsidR="00E165E1">
          <w:rPr>
            <w:rFonts w:ascii="Cambria" w:eastAsia="Helvetica Neue" w:hAnsi="Cambria" w:cs="Helvetica Neue"/>
            <w:sz w:val="22"/>
          </w:rPr>
          <w:t>captured by our mean field approach</w:t>
        </w:r>
      </w:ins>
      <w:ins w:id="197" w:author="Manuel Lera Ramírez" w:date="2023-04-19T01:57:00Z">
        <w:r w:rsidR="00E165E1">
          <w:rPr>
            <w:rFonts w:ascii="Cambria" w:eastAsia="Helvetica Neue" w:hAnsi="Cambria" w:cs="Helvetica Neue"/>
            <w:sz w:val="22"/>
          </w:rPr>
          <w:t xml:space="preserve"> (see Methods)</w:t>
        </w:r>
      </w:ins>
      <w:ins w:id="198" w:author="Manuel Lera Ramírez" w:date="2023-04-19T01:56:00Z">
        <w:r w:rsidR="00E165E1">
          <w:rPr>
            <w:rFonts w:ascii="Cambria" w:eastAsia="Helvetica Neue" w:hAnsi="Cambria" w:cs="Helvetica Neue"/>
            <w:sz w:val="22"/>
          </w:rPr>
          <w:t>.</w:t>
        </w:r>
      </w:ins>
      <w:ins w:id="199" w:author="Manuel Lera Ramírez" w:date="2023-04-19T02:00:00Z">
        <w:r w:rsidR="00113E42">
          <w:rPr>
            <w:rFonts w:ascii="Cambria" w:eastAsia="Helvetica Neue" w:hAnsi="Cambria" w:cs="Helvetica Neue"/>
            <w:sz w:val="22"/>
          </w:rPr>
          <w:t xml:space="preserve"> </w:t>
        </w:r>
        <w:r w:rsidR="004B2133">
          <w:rPr>
            <w:rFonts w:ascii="Cambria" w:eastAsia="Helvetica Neue" w:hAnsi="Cambria" w:cs="Helvetica Neue"/>
            <w:sz w:val="22"/>
          </w:rPr>
          <w:t>T</w:t>
        </w:r>
      </w:ins>
      <w:ins w:id="200" w:author="Manuel Lera Ramírez" w:date="2023-04-19T01:44:00Z">
        <w:r w:rsidR="00683CB5">
          <w:rPr>
            <w:rFonts w:ascii="Cambria" w:eastAsia="Helvetica Neue" w:hAnsi="Cambria" w:cs="Helvetica Neue"/>
            <w:sz w:val="22"/>
          </w:rPr>
          <w:t xml:space="preserve">he model </w:t>
        </w:r>
      </w:ins>
      <w:ins w:id="201" w:author="Manuel Lera Ramírez" w:date="2023-04-19T02:01:00Z">
        <w:r w:rsidR="004B2133">
          <w:rPr>
            <w:rFonts w:ascii="Cambria" w:eastAsia="Helvetica Neue" w:hAnsi="Cambria" w:cs="Helvetica Neue"/>
            <w:sz w:val="22"/>
          </w:rPr>
          <w:t xml:space="preserve">also </w:t>
        </w:r>
      </w:ins>
      <w:ins w:id="202" w:author="Manuel Lera Ramírez" w:date="2023-04-19T01:44:00Z">
        <w:r w:rsidR="00683CB5">
          <w:rPr>
            <w:rFonts w:ascii="Cambria" w:eastAsia="Helvetica Neue" w:hAnsi="Cambria" w:cs="Helvetica Neue"/>
            <w:sz w:val="22"/>
          </w:rPr>
          <w:t>fail</w:t>
        </w:r>
      </w:ins>
      <w:ins w:id="203" w:author="Manuel Lera Ramírez" w:date="2023-04-19T02:01:00Z">
        <w:r w:rsidR="004B2133">
          <w:rPr>
            <w:rFonts w:ascii="Cambria" w:eastAsia="Helvetica Neue" w:hAnsi="Cambria" w:cs="Helvetica Neue"/>
            <w:sz w:val="22"/>
          </w:rPr>
          <w:t>s</w:t>
        </w:r>
      </w:ins>
      <w:ins w:id="204" w:author="Manuel Lera Ramírez" w:date="2023-04-19T01:44:00Z">
        <w:r w:rsidR="00683CB5">
          <w:rPr>
            <w:rFonts w:ascii="Cambria" w:eastAsia="Helvetica Neue" w:hAnsi="Cambria" w:cs="Helvetica Neue"/>
            <w:sz w:val="22"/>
          </w:rPr>
          <w:t xml:space="preserve"> to </w:t>
        </w:r>
      </w:ins>
      <w:ins w:id="205" w:author="Manuel Lera Ramírez" w:date="2023-04-19T03:15:00Z">
        <w:r w:rsidR="005C660E">
          <w:rPr>
            <w:rFonts w:ascii="Cambria" w:eastAsia="Helvetica Neue" w:hAnsi="Cambria" w:cs="Helvetica Neue"/>
            <w:sz w:val="22"/>
          </w:rPr>
          <w:t>reproduce</w:t>
        </w:r>
      </w:ins>
      <w:ins w:id="206" w:author="Manuel Lera Ramírez" w:date="2023-04-19T01:44:00Z">
        <w:r w:rsidR="00683CB5">
          <w:rPr>
            <w:rFonts w:ascii="Cambria" w:eastAsia="Helvetica Neue" w:hAnsi="Cambria" w:cs="Helvetica Neue"/>
            <w:sz w:val="22"/>
          </w:rPr>
          <w:t xml:space="preserve"> the </w:t>
        </w:r>
        <w:proofErr w:type="spellStart"/>
        <w:r w:rsidR="00683CB5">
          <w:rPr>
            <w:rFonts w:ascii="Cambria" w:eastAsia="Helvetica Neue" w:hAnsi="Cambria" w:cs="Helvetica Neue"/>
            <w:sz w:val="22"/>
          </w:rPr>
          <w:t>behavior</w:t>
        </w:r>
        <w:proofErr w:type="spellEnd"/>
        <w:r w:rsidR="00683CB5">
          <w:rPr>
            <w:rFonts w:ascii="Cambria" w:eastAsia="Helvetica Neue" w:hAnsi="Cambria" w:cs="Helvetica Neue"/>
            <w:sz w:val="22"/>
          </w:rPr>
          <w:t xml:space="preserve"> of antiparallel overlaps (</w:t>
        </w:r>
      </w:ins>
      <w:ins w:id="207" w:author="Manuel Lera Ramírez" w:date="2023-04-19T01:45:00Z">
        <w:r w:rsidR="00683CB5">
          <w:rPr>
            <w:rFonts w:ascii="Cambria" w:eastAsia="Helvetica Neue" w:hAnsi="Cambria" w:cs="Helvetica Neue"/>
            <w:sz w:val="22"/>
          </w:rPr>
          <w:t>Fig</w:t>
        </w:r>
      </w:ins>
      <w:ins w:id="208" w:author="Manuel Lera Ramírez" w:date="2023-04-19T02:07:00Z">
        <w:r w:rsidR="0060206B">
          <w:rPr>
            <w:rFonts w:ascii="Cambria" w:eastAsia="Helvetica Neue" w:hAnsi="Cambria" w:cs="Helvetica Neue"/>
            <w:sz w:val="22"/>
          </w:rPr>
          <w:t>ure</w:t>
        </w:r>
      </w:ins>
      <w:ins w:id="209" w:author="Manuel Lera Ramírez" w:date="2023-04-19T01:45:00Z">
        <w:r w:rsidR="00683CB5">
          <w:rPr>
            <w:rFonts w:ascii="Cambria" w:eastAsia="Helvetica Neue" w:hAnsi="Cambria" w:cs="Helvetica Neue"/>
            <w:sz w:val="22"/>
          </w:rPr>
          <w:t xml:space="preserve"> S4E-F</w:t>
        </w:r>
      </w:ins>
      <w:ins w:id="210" w:author="Manuel Lera Ramírez" w:date="2023-04-19T01:44:00Z">
        <w:r w:rsidR="00683CB5">
          <w:rPr>
            <w:rFonts w:ascii="Cambria" w:eastAsia="Helvetica Neue" w:hAnsi="Cambria" w:cs="Helvetica Neue"/>
            <w:sz w:val="22"/>
          </w:rPr>
          <w:t>)</w:t>
        </w:r>
      </w:ins>
      <w:ins w:id="211" w:author="Manuel Lera Ramírez" w:date="2023-04-19T01:45:00Z">
        <w:r w:rsidR="004226B7">
          <w:rPr>
            <w:rFonts w:ascii="Cambria" w:eastAsia="Helvetica Neue" w:hAnsi="Cambria" w:cs="Helvetica Neue"/>
            <w:sz w:val="22"/>
          </w:rPr>
          <w:t>.</w:t>
        </w:r>
      </w:ins>
      <w:ins w:id="212" w:author="Manuel Lera Ramírez" w:date="2023-04-19T02:03:00Z">
        <w:r w:rsidR="0000465D">
          <w:rPr>
            <w:rFonts w:ascii="Cambria" w:eastAsia="Helvetica Neue" w:hAnsi="Cambria" w:cs="Helvetica Neue"/>
            <w:sz w:val="22"/>
          </w:rPr>
          <w:t xml:space="preserve"> This is not surprising given</w:t>
        </w:r>
      </w:ins>
      <w:ins w:id="213" w:author="Manuel Lera Ramírez" w:date="2023-04-19T02:09:00Z">
        <w:r w:rsidR="00D83E4F">
          <w:rPr>
            <w:rFonts w:ascii="Cambria" w:eastAsia="Helvetica Neue" w:hAnsi="Cambria" w:cs="Helvetica Neue"/>
            <w:sz w:val="22"/>
          </w:rPr>
          <w:t xml:space="preserve"> that </w:t>
        </w:r>
      </w:ins>
      <w:ins w:id="214" w:author="Manuel Lera Ramírez" w:date="2023-04-19T03:15:00Z">
        <w:r w:rsidR="00256117">
          <w:rPr>
            <w:rFonts w:ascii="Cambria" w:eastAsia="Helvetica Neue" w:hAnsi="Cambria" w:cs="Helvetica Neue"/>
            <w:sz w:val="22"/>
          </w:rPr>
          <w:t>overlaps are</w:t>
        </w:r>
      </w:ins>
      <w:ins w:id="215" w:author="Manuel Lera Ramírez" w:date="2023-04-19T02:10:00Z">
        <w:r w:rsidR="00DD45A4">
          <w:rPr>
            <w:rFonts w:ascii="Cambria" w:eastAsia="Helvetica Neue" w:hAnsi="Cambria" w:cs="Helvetica Neue"/>
            <w:sz w:val="22"/>
          </w:rPr>
          <w:t xml:space="preserve"> no</w:t>
        </w:r>
      </w:ins>
      <w:ins w:id="216" w:author="Manuel Lera Ramírez" w:date="2023-04-19T03:15:00Z">
        <w:r w:rsidR="00256117">
          <w:rPr>
            <w:rFonts w:ascii="Cambria" w:eastAsia="Helvetica Neue" w:hAnsi="Cambria" w:cs="Helvetica Neue"/>
            <w:sz w:val="22"/>
          </w:rPr>
          <w:t>t</w:t>
        </w:r>
      </w:ins>
      <w:ins w:id="217" w:author="Manuel Lera Ramírez" w:date="2023-04-19T02:10:00Z">
        <w:r w:rsidR="00DD45A4">
          <w:rPr>
            <w:rFonts w:ascii="Cambria" w:eastAsia="Helvetica Neue" w:hAnsi="Cambria" w:cs="Helvetica Neue"/>
            <w:sz w:val="22"/>
          </w:rPr>
          <w:t xml:space="preserve"> symmetric, </w:t>
        </w:r>
      </w:ins>
      <w:ins w:id="218" w:author="Manuel Lera Ramírez" w:date="2023-04-19T03:15:00Z">
        <w:r w:rsidR="00256117">
          <w:rPr>
            <w:rFonts w:ascii="Cambria" w:eastAsia="Helvetica Neue" w:hAnsi="Cambria" w:cs="Helvetica Neue"/>
            <w:sz w:val="22"/>
          </w:rPr>
          <w:t xml:space="preserve">and </w:t>
        </w:r>
      </w:ins>
      <w:ins w:id="219" w:author="Manuel Lera Ramírez" w:date="2023-04-19T02:10:00Z">
        <w:r w:rsidR="00DD45A4">
          <w:rPr>
            <w:rFonts w:ascii="Cambria" w:eastAsia="Helvetica Neue" w:hAnsi="Cambria" w:cs="Helvetica Neue"/>
            <w:sz w:val="22"/>
          </w:rPr>
          <w:t xml:space="preserve">some protofilaments </w:t>
        </w:r>
      </w:ins>
      <w:ins w:id="220" w:author="Manuel Lera Ramírez" w:date="2023-04-19T03:15:00Z">
        <w:r w:rsidR="00256117">
          <w:rPr>
            <w:rFonts w:ascii="Cambria" w:eastAsia="Helvetica Neue" w:hAnsi="Cambria" w:cs="Helvetica Neue"/>
            <w:sz w:val="22"/>
          </w:rPr>
          <w:t xml:space="preserve">have </w:t>
        </w:r>
      </w:ins>
      <w:ins w:id="221" w:author="Manuel Lera Ramírez" w:date="2023-04-19T02:10:00Z">
        <w:r w:rsidR="00DD45A4">
          <w:rPr>
            <w:rFonts w:ascii="Cambria" w:eastAsia="Helvetica Neue" w:hAnsi="Cambria" w:cs="Helvetica Neue"/>
            <w:sz w:val="22"/>
          </w:rPr>
          <w:t>almost no Ase1, while other</w:t>
        </w:r>
      </w:ins>
      <w:ins w:id="222" w:author="Manuel Lera Ramírez" w:date="2023-04-19T02:11:00Z">
        <w:r w:rsidR="00DD45A4">
          <w:rPr>
            <w:rFonts w:ascii="Cambria" w:eastAsia="Helvetica Neue" w:hAnsi="Cambria" w:cs="Helvetica Neue"/>
            <w:sz w:val="22"/>
          </w:rPr>
          <w:t xml:space="preserve">s have </w:t>
        </w:r>
        <w:r w:rsidR="006B487B">
          <w:rPr>
            <w:rFonts w:ascii="Cambria" w:eastAsia="Helvetica Neue" w:hAnsi="Cambria" w:cs="Helvetica Neue"/>
            <w:sz w:val="22"/>
          </w:rPr>
          <w:t>extremely</w:t>
        </w:r>
        <w:r w:rsidR="006B487B">
          <w:rPr>
            <w:rFonts w:ascii="Cambria" w:eastAsia="Helvetica Neue" w:hAnsi="Cambria" w:cs="Helvetica Neue"/>
            <w:sz w:val="22"/>
          </w:rPr>
          <w:t xml:space="preserve"> high Ase1</w:t>
        </w:r>
      </w:ins>
      <w:ins w:id="223" w:author="Manuel Lera Ramírez" w:date="2023-04-19T03:15:00Z">
        <w:r w:rsidR="00256117">
          <w:rPr>
            <w:rFonts w:ascii="Cambria" w:eastAsia="Helvetica Neue" w:hAnsi="Cambria" w:cs="Helvetica Neue"/>
            <w:sz w:val="22"/>
          </w:rPr>
          <w:t xml:space="preserve"> density</w:t>
        </w:r>
      </w:ins>
      <w:ins w:id="224" w:author="Manuel Lera Ramírez" w:date="2023-04-19T02:11:00Z">
        <w:r w:rsidR="006B487B">
          <w:rPr>
            <w:rFonts w:ascii="Cambria" w:eastAsia="Helvetica Neue" w:hAnsi="Cambria" w:cs="Helvetica Neue"/>
            <w:sz w:val="22"/>
          </w:rPr>
          <w:t xml:space="preserve"> </w:t>
        </w:r>
        <w:commentRangeStart w:id="225"/>
        <w:commentRangeEnd w:id="225"/>
        <w:r w:rsidR="006B487B">
          <w:rPr>
            <w:rStyle w:val="CommentReference"/>
          </w:rPr>
          <w:commentReference w:id="225"/>
        </w:r>
        <w:r w:rsidR="006B487B">
          <w:rPr>
            <w:rFonts w:ascii="Cambria" w:eastAsia="Helvetica Neue" w:hAnsi="Cambria" w:cs="Helvetica Neue"/>
            <w:sz w:val="22"/>
          </w:rPr>
          <w:t xml:space="preserve">(76% </w:t>
        </w:r>
      </w:ins>
      <w:ins w:id="226" w:author="Manuel Lera Ramírez" w:date="2023-04-19T03:16:00Z">
        <w:r w:rsidR="00256117">
          <w:rPr>
            <w:rFonts w:ascii="Cambria" w:eastAsia="Helvetica Neue" w:hAnsi="Cambria" w:cs="Helvetica Neue"/>
            <w:sz w:val="22"/>
          </w:rPr>
          <w:t xml:space="preserve">tubulin dimers bound to Ase1 </w:t>
        </w:r>
      </w:ins>
      <w:ins w:id="227" w:author="Manuel Lera Ramírez" w:date="2023-04-19T02:12:00Z">
        <w:r w:rsidR="00AE2364">
          <w:rPr>
            <w:rFonts w:ascii="Cambria" w:eastAsia="Helvetica Neue" w:hAnsi="Cambria" w:cs="Helvetica Neue"/>
            <w:sz w:val="22"/>
          </w:rPr>
          <w:t xml:space="preserve">in the MT body </w:t>
        </w:r>
      </w:ins>
      <w:ins w:id="228" w:author="Manuel Lera Ramírez" w:date="2023-04-19T02:11:00Z">
        <w:r w:rsidR="006B487B">
          <w:rPr>
            <w:rFonts w:ascii="Cambria" w:eastAsia="Helvetica Neue" w:hAnsi="Cambria" w:cs="Helvetica Neue"/>
            <w:sz w:val="22"/>
          </w:rPr>
          <w:t xml:space="preserve">assuming 2 </w:t>
        </w:r>
        <w:commentRangeStart w:id="229"/>
        <w:r w:rsidR="006B487B">
          <w:rPr>
            <w:rFonts w:ascii="Cambria" w:eastAsia="Helvetica Neue" w:hAnsi="Cambria" w:cs="Helvetica Neue"/>
            <w:sz w:val="22"/>
          </w:rPr>
          <w:t>protofilaments crosslinked</w:t>
        </w:r>
      </w:ins>
      <w:commentRangeEnd w:id="229"/>
      <w:ins w:id="230" w:author="Manuel Lera Ramírez" w:date="2023-04-19T02:12:00Z">
        <w:r w:rsidR="00AE2364">
          <w:rPr>
            <w:rStyle w:val="CommentReference"/>
          </w:rPr>
          <w:commentReference w:id="229"/>
        </w:r>
      </w:ins>
      <w:ins w:id="231" w:author="Manuel Lera Ramírez" w:date="2023-04-19T02:11:00Z">
        <w:r w:rsidR="006B487B">
          <w:rPr>
            <w:rFonts w:ascii="Cambria" w:eastAsia="Helvetica Neue" w:hAnsi="Cambria" w:cs="Helvetica Neue"/>
            <w:sz w:val="22"/>
          </w:rPr>
          <w:t xml:space="preserve">, 50% assuming 3, </w:t>
        </w:r>
        <w:commentRangeStart w:id="232"/>
        <w:r w:rsidR="006B487B">
          <w:rPr>
            <w:rFonts w:ascii="Cambria" w:eastAsia="Helvetica Neue" w:hAnsi="Cambria" w:cs="Helvetica Neue"/>
            <w:sz w:val="22"/>
          </w:rPr>
          <w:t>Figure XYZ</w:t>
        </w:r>
        <w:commentRangeEnd w:id="232"/>
        <w:r w:rsidR="006B487B">
          <w:rPr>
            <w:rStyle w:val="CommentReference"/>
          </w:rPr>
          <w:commentReference w:id="232"/>
        </w:r>
      </w:ins>
      <w:ins w:id="233" w:author="Manuel Lera Ramírez" w:date="2023-04-19T03:16:00Z">
        <w:r w:rsidR="00C92C7B">
          <w:rPr>
            <w:rFonts w:ascii="Cambria" w:eastAsia="Helvetica Neue" w:hAnsi="Cambria" w:cs="Helvetica Neue"/>
            <w:sz w:val="22"/>
          </w:rPr>
          <w:t xml:space="preserve">, see </w:t>
        </w:r>
      </w:ins>
      <w:ins w:id="234" w:author="Manuel Lera Ramírez" w:date="2023-04-19T03:17:00Z">
        <w:r w:rsidR="006E139A">
          <w:rPr>
            <w:rFonts w:ascii="Cambria" w:eastAsia="Helvetica Neue" w:hAnsi="Cambria" w:cs="Helvetica Neue"/>
            <w:sz w:val="22"/>
          </w:rPr>
          <w:t xml:space="preserve">“Mathematical modelling” in </w:t>
        </w:r>
      </w:ins>
      <w:ins w:id="235" w:author="Manuel Lera Ramírez" w:date="2023-04-19T03:16:00Z">
        <w:r w:rsidR="00C92C7B">
          <w:rPr>
            <w:rFonts w:ascii="Cambria" w:eastAsia="Helvetica Neue" w:hAnsi="Cambria" w:cs="Helvetica Neue"/>
            <w:sz w:val="22"/>
          </w:rPr>
          <w:t>Methods</w:t>
        </w:r>
      </w:ins>
      <w:ins w:id="236" w:author="Manuel Lera Ramírez" w:date="2023-04-19T02:11:00Z">
        <w:r w:rsidR="006B487B">
          <w:rPr>
            <w:rFonts w:ascii="Cambria" w:eastAsia="Helvetica Neue" w:hAnsi="Cambria" w:cs="Helvetica Neue"/>
            <w:sz w:val="22"/>
          </w:rPr>
          <w:t>)</w:t>
        </w:r>
      </w:ins>
      <w:ins w:id="237" w:author="Manuel Lera Ramírez" w:date="2023-04-19T02:13:00Z">
        <w:r w:rsidR="00B63134">
          <w:rPr>
            <w:rFonts w:ascii="Cambria" w:eastAsia="Helvetica Neue" w:hAnsi="Cambria" w:cs="Helvetica Neue"/>
            <w:sz w:val="22"/>
          </w:rPr>
          <w:t xml:space="preserve">. </w:t>
        </w:r>
        <w:r w:rsidR="001C2702">
          <w:rPr>
            <w:rFonts w:ascii="Cambria" w:eastAsia="Helvetica Neue" w:hAnsi="Cambria" w:cs="Helvetica Neue"/>
            <w:sz w:val="22"/>
          </w:rPr>
          <w:t xml:space="preserve">A more </w:t>
        </w:r>
      </w:ins>
      <w:ins w:id="238" w:author="Manuel Lera Ramírez" w:date="2023-04-19T02:14:00Z">
        <w:r w:rsidR="001C2702">
          <w:rPr>
            <w:rFonts w:ascii="Cambria" w:eastAsia="Helvetica Neue" w:hAnsi="Cambria" w:cs="Helvetica Neue"/>
            <w:sz w:val="22"/>
          </w:rPr>
          <w:t>complex model accounting for protofilament interactions</w:t>
        </w:r>
        <w:r w:rsidR="00676401">
          <w:rPr>
            <w:rFonts w:ascii="Cambria" w:eastAsia="Helvetica Neue" w:hAnsi="Cambria" w:cs="Helvetica Neue"/>
            <w:sz w:val="22"/>
          </w:rPr>
          <w:t xml:space="preserve"> </w:t>
        </w:r>
      </w:ins>
      <w:ins w:id="239" w:author="Manuel Lera Ramírez" w:date="2023-04-19T03:18:00Z">
        <w:r w:rsidR="006024B6">
          <w:rPr>
            <w:rFonts w:ascii="Cambria" w:eastAsia="Helvetica Neue" w:hAnsi="Cambria" w:cs="Helvetica Neue"/>
            <w:sz w:val="22"/>
          </w:rPr>
          <w:t>would be needed for overlaps</w:t>
        </w:r>
      </w:ins>
      <w:ins w:id="240" w:author="Manuel Lera Ramírez" w:date="2023-04-19T02:14:00Z">
        <w:r w:rsidR="00676401">
          <w:rPr>
            <w:rFonts w:ascii="Cambria" w:eastAsia="Helvetica Neue" w:hAnsi="Cambria" w:cs="Helvetica Neue"/>
            <w:sz w:val="22"/>
          </w:rPr>
          <w:t>, but it would need to be inf</w:t>
        </w:r>
      </w:ins>
      <w:ins w:id="241" w:author="Manuel Lera Ramírez" w:date="2023-04-19T02:15:00Z">
        <w:r w:rsidR="00676401">
          <w:rPr>
            <w:rFonts w:ascii="Cambria" w:eastAsia="Helvetica Neue" w:hAnsi="Cambria" w:cs="Helvetica Neue"/>
            <w:sz w:val="22"/>
          </w:rPr>
          <w:t>ormed by experimental measurements</w:t>
        </w:r>
        <w:r w:rsidR="00DB1D7B">
          <w:rPr>
            <w:rFonts w:ascii="Cambria" w:eastAsia="Helvetica Neue" w:hAnsi="Cambria" w:cs="Helvetica Neue"/>
            <w:sz w:val="22"/>
          </w:rPr>
          <w:t xml:space="preserve"> of such interactions</w:t>
        </w:r>
        <w:r w:rsidR="00676401">
          <w:rPr>
            <w:rFonts w:ascii="Cambria" w:eastAsia="Helvetica Neue" w:hAnsi="Cambria" w:cs="Helvetica Neue"/>
            <w:sz w:val="22"/>
          </w:rPr>
          <w:t>.</w:t>
        </w:r>
      </w:ins>
    </w:p>
    <w:p w14:paraId="047CA001" w14:textId="48BD8DA9" w:rsidR="00780D9B" w:rsidRDefault="00B8402A" w:rsidP="0002520E">
      <w:pPr>
        <w:spacing w:line="360" w:lineRule="auto"/>
        <w:jc w:val="both"/>
        <w:rPr>
          <w:rFonts w:ascii="Cambria" w:eastAsia="Helvetica Neue" w:hAnsi="Cambria" w:cs="Helvetica Neue"/>
          <w:sz w:val="22"/>
        </w:rPr>
      </w:pPr>
      <w:r w:rsidRPr="000A1BD6">
        <w:rPr>
          <w:rFonts w:ascii="Cambria" w:eastAsia="Helvetica Neue" w:hAnsi="Cambria" w:cs="Helvetica Neue"/>
          <w:sz w:val="22"/>
        </w:rPr>
        <w:t>In summary,</w:t>
      </w:r>
      <w:ins w:id="242" w:author="Manuel Lera Ramírez" w:date="2023-04-19T02:48:00Z">
        <w:r w:rsidR="00BC0FE3">
          <w:rPr>
            <w:rFonts w:ascii="Cambria" w:eastAsia="Helvetica Neue" w:hAnsi="Cambria" w:cs="Helvetica Neue"/>
            <w:sz w:val="22"/>
          </w:rPr>
          <w:t xml:space="preserve"> this simple model recapitula</w:t>
        </w:r>
      </w:ins>
      <w:ins w:id="243" w:author="Manuel Lera Ramírez" w:date="2023-04-19T02:49:00Z">
        <w:r w:rsidR="00BC0FE3">
          <w:rPr>
            <w:rFonts w:ascii="Cambria" w:eastAsia="Helvetica Neue" w:hAnsi="Cambria" w:cs="Helvetica Neue"/>
            <w:sz w:val="22"/>
          </w:rPr>
          <w:t xml:space="preserve">ted quantitatively the behaviour of the system </w:t>
        </w:r>
      </w:ins>
      <w:ins w:id="244" w:author="Manuel Lera Ramírez" w:date="2023-04-19T02:59:00Z">
        <w:r w:rsidR="00651981">
          <w:rPr>
            <w:rFonts w:ascii="Cambria" w:eastAsia="Helvetica Neue" w:hAnsi="Cambria" w:cs="Helvetica Neue"/>
            <w:sz w:val="22"/>
          </w:rPr>
          <w:t>for</w:t>
        </w:r>
      </w:ins>
      <w:ins w:id="245" w:author="Manuel Lera Ramírez" w:date="2023-04-19T02:49:00Z">
        <w:r w:rsidR="00BC0FE3">
          <w:rPr>
            <w:rFonts w:ascii="Cambria" w:eastAsia="Helvetica Neue" w:hAnsi="Cambria" w:cs="Helvetica Neue"/>
            <w:sz w:val="22"/>
          </w:rPr>
          <w:t xml:space="preserve"> 6nM of Ase1, and </w:t>
        </w:r>
      </w:ins>
      <w:ins w:id="246" w:author="Manuel Lera Ramírez" w:date="2023-04-19T02:50:00Z">
        <w:r w:rsidR="00A6143E">
          <w:rPr>
            <w:rFonts w:ascii="Cambria" w:eastAsia="Helvetica Neue" w:hAnsi="Cambria" w:cs="Helvetica Neue"/>
            <w:sz w:val="22"/>
          </w:rPr>
          <w:t xml:space="preserve">within an order of magnitude </w:t>
        </w:r>
      </w:ins>
      <w:ins w:id="247" w:author="Manuel Lera Ramírez" w:date="2023-04-19T02:59:00Z">
        <w:r w:rsidR="00651981">
          <w:rPr>
            <w:rFonts w:ascii="Cambria" w:eastAsia="Helvetica Neue" w:hAnsi="Cambria" w:cs="Helvetica Neue"/>
            <w:sz w:val="22"/>
          </w:rPr>
          <w:t>for</w:t>
        </w:r>
      </w:ins>
      <w:ins w:id="248" w:author="Manuel Lera Ramírez" w:date="2023-04-19T02:50:00Z">
        <w:r w:rsidR="00A6143E">
          <w:rPr>
            <w:rFonts w:ascii="Cambria" w:eastAsia="Helvetica Neue" w:hAnsi="Cambria" w:cs="Helvetica Neue"/>
            <w:sz w:val="22"/>
          </w:rPr>
          <w:t xml:space="preserve"> 1nM of Ase1.</w:t>
        </w:r>
        <w:r w:rsidR="000A7A62">
          <w:rPr>
            <w:rFonts w:ascii="Cambria" w:eastAsia="Helvetica Neue" w:hAnsi="Cambria" w:cs="Helvetica Neue"/>
            <w:sz w:val="22"/>
          </w:rPr>
          <w:t xml:space="preserve"> </w:t>
        </w:r>
      </w:ins>
      <w:del w:id="249" w:author="Manuel Lera Ramírez" w:date="2023-04-19T02:50:00Z">
        <w:r w:rsidRPr="000A1BD6" w:rsidDel="000A7A62">
          <w:rPr>
            <w:rFonts w:ascii="Cambria" w:eastAsia="Helvetica Neue" w:hAnsi="Cambria" w:cs="Helvetica Neue"/>
            <w:sz w:val="22"/>
          </w:rPr>
          <w:delText xml:space="preserve"> </w:delText>
        </w:r>
      </w:del>
      <w:commentRangeStart w:id="250"/>
      <w:ins w:id="251" w:author="Manuel Lera Ramírez" w:date="2023-04-19T02:51:00Z">
        <w:r w:rsidR="000A7A62">
          <w:rPr>
            <w:rFonts w:ascii="Cambria" w:eastAsia="Helvetica Neue" w:hAnsi="Cambria" w:cs="Helvetica Neue"/>
            <w:sz w:val="22"/>
          </w:rPr>
          <w:t xml:space="preserve">Importantly, </w:t>
        </w:r>
        <w:r w:rsidR="00AE1F6E">
          <w:rPr>
            <w:rFonts w:ascii="Cambria" w:eastAsia="Helvetica Neue" w:hAnsi="Cambria" w:cs="Helvetica Neue"/>
            <w:sz w:val="22"/>
          </w:rPr>
          <w:t xml:space="preserve">the model </w:t>
        </w:r>
      </w:ins>
      <w:ins w:id="252" w:author="Manuel Lera Ramírez" w:date="2023-04-19T02:57:00Z">
        <w:r w:rsidR="00744BFF">
          <w:rPr>
            <w:rFonts w:ascii="Cambria" w:eastAsia="Helvetica Neue" w:hAnsi="Cambria" w:cs="Helvetica Neue"/>
            <w:sz w:val="22"/>
          </w:rPr>
          <w:t xml:space="preserve">offers non-obvious </w:t>
        </w:r>
      </w:ins>
      <w:commentRangeEnd w:id="250"/>
      <w:ins w:id="253" w:author="Manuel Lera Ramírez" w:date="2023-04-19T03:20:00Z">
        <w:r w:rsidR="0032699C">
          <w:rPr>
            <w:rStyle w:val="CommentReference"/>
          </w:rPr>
          <w:commentReference w:id="250"/>
        </w:r>
      </w:ins>
      <w:ins w:id="254" w:author="Manuel Lera Ramírez" w:date="2023-04-19T02:57:00Z">
        <w:r w:rsidR="00744BFF">
          <w:rPr>
            <w:rFonts w:ascii="Cambria" w:eastAsia="Helvetica Neue" w:hAnsi="Cambria" w:cs="Helvetica Neue"/>
            <w:sz w:val="22"/>
          </w:rPr>
          <w:t xml:space="preserve">insights </w:t>
        </w:r>
        <w:r w:rsidR="009C7E42">
          <w:rPr>
            <w:rFonts w:ascii="Cambria" w:eastAsia="Helvetica Neue" w:hAnsi="Cambria" w:cs="Helvetica Neue"/>
            <w:sz w:val="22"/>
          </w:rPr>
          <w:t>about</w:t>
        </w:r>
        <w:r w:rsidR="00744BFF">
          <w:rPr>
            <w:rFonts w:ascii="Cambria" w:eastAsia="Helvetica Neue" w:hAnsi="Cambria" w:cs="Helvetica Neue"/>
            <w:sz w:val="22"/>
          </w:rPr>
          <w:t xml:space="preserve"> </w:t>
        </w:r>
      </w:ins>
      <w:ins w:id="255" w:author="Manuel Lera Ramírez" w:date="2023-04-19T03:19:00Z">
        <w:r w:rsidR="004173C3">
          <w:rPr>
            <w:rFonts w:ascii="Cambria" w:eastAsia="Helvetica Neue" w:hAnsi="Cambria" w:cs="Helvetica Neue"/>
            <w:sz w:val="22"/>
          </w:rPr>
          <w:t>th</w:t>
        </w:r>
      </w:ins>
      <w:ins w:id="256" w:author="Manuel Lera Ramírez" w:date="2023-04-19T03:20:00Z">
        <w:r w:rsidR="0032699C">
          <w:rPr>
            <w:rFonts w:ascii="Cambria" w:eastAsia="Helvetica Neue" w:hAnsi="Cambria" w:cs="Helvetica Neue"/>
            <w:sz w:val="22"/>
          </w:rPr>
          <w:t xml:space="preserve">e </w:t>
        </w:r>
      </w:ins>
      <w:ins w:id="257" w:author="Manuel Lera Ramírez" w:date="2023-04-19T03:21:00Z">
        <w:r w:rsidR="00F45424">
          <w:rPr>
            <w:rFonts w:ascii="Cambria" w:eastAsia="Helvetica Neue" w:hAnsi="Cambria" w:cs="Helvetica Neue"/>
            <w:sz w:val="22"/>
          </w:rPr>
          <w:t>effect of</w:t>
        </w:r>
      </w:ins>
      <w:ins w:id="258" w:author="Manuel Lera Ramírez" w:date="2023-04-19T03:20:00Z">
        <w:r w:rsidR="0032699C">
          <w:rPr>
            <w:rFonts w:ascii="Cambria" w:eastAsia="Helvetica Neue" w:hAnsi="Cambria" w:cs="Helvetica Neue"/>
            <w:sz w:val="22"/>
          </w:rPr>
          <w:t xml:space="preserve"> Ase1 on shrinking microtubules</w:t>
        </w:r>
      </w:ins>
      <w:ins w:id="259" w:author="Manuel Lera Ramírez" w:date="2023-04-19T02:57:00Z">
        <w:r w:rsidR="00744BFF">
          <w:rPr>
            <w:rFonts w:ascii="Cambria" w:eastAsia="Helvetica Neue" w:hAnsi="Cambria" w:cs="Helvetica Neue"/>
            <w:sz w:val="22"/>
          </w:rPr>
          <w:t xml:space="preserve">, as it </w:t>
        </w:r>
      </w:ins>
      <w:ins w:id="260" w:author="Manuel Lera Ramírez" w:date="2023-04-19T02:53:00Z">
        <w:r w:rsidR="00453EDB">
          <w:rPr>
            <w:rFonts w:ascii="Cambria" w:eastAsia="Helvetica Neue" w:hAnsi="Cambria" w:cs="Helvetica Neue"/>
            <w:sz w:val="22"/>
          </w:rPr>
          <w:t xml:space="preserve">shows that </w:t>
        </w:r>
      </w:ins>
      <w:ins w:id="261" w:author="Manuel Lera Ramírez" w:date="2023-04-19T02:59:00Z">
        <w:r w:rsidR="002B445A">
          <w:rPr>
            <w:rFonts w:ascii="Cambria" w:eastAsia="Helvetica Neue" w:hAnsi="Cambria" w:cs="Helvetica Neue"/>
            <w:sz w:val="22"/>
          </w:rPr>
          <w:t>A</w:t>
        </w:r>
      </w:ins>
      <w:ins w:id="262" w:author="Manuel Lera Ramírez" w:date="2023-04-19T02:54:00Z">
        <w:r w:rsidR="00E97F83" w:rsidRPr="00E97F83">
          <w:rPr>
            <w:rFonts w:ascii="Cambria" w:eastAsia="Helvetica Neue" w:hAnsi="Cambria" w:cs="Helvetica Neue"/>
            <w:sz w:val="22"/>
          </w:rPr>
          <w:t xml:space="preserve">se1 </w:t>
        </w:r>
      </w:ins>
      <w:ins w:id="263" w:author="Manuel Lera Ramírez" w:date="2023-04-19T02:55:00Z">
        <w:r w:rsidR="00FE646B">
          <w:rPr>
            <w:rFonts w:ascii="Cambria" w:eastAsia="Helvetica Neue" w:hAnsi="Cambria" w:cs="Helvetica Neue"/>
            <w:sz w:val="22"/>
          </w:rPr>
          <w:t>preventing</w:t>
        </w:r>
      </w:ins>
      <w:ins w:id="264" w:author="Manuel Lera Ramírez" w:date="2023-04-19T02:54:00Z">
        <w:r w:rsidR="00E97F83" w:rsidRPr="00E97F83">
          <w:rPr>
            <w:rFonts w:ascii="Cambria" w:eastAsia="Helvetica Neue" w:hAnsi="Cambria" w:cs="Helvetica Neue"/>
            <w:sz w:val="22"/>
          </w:rPr>
          <w:t xml:space="preserve"> depol</w:t>
        </w:r>
      </w:ins>
      <w:ins w:id="265" w:author="Manuel Lera Ramírez" w:date="2023-04-19T02:57:00Z">
        <w:r w:rsidR="00F96A5D">
          <w:rPr>
            <w:rFonts w:ascii="Cambria" w:eastAsia="Helvetica Neue" w:hAnsi="Cambria" w:cs="Helvetica Neue"/>
            <w:sz w:val="22"/>
          </w:rPr>
          <w:t>y</w:t>
        </w:r>
      </w:ins>
      <w:ins w:id="266" w:author="Manuel Lera Ramírez" w:date="2023-04-19T02:54:00Z">
        <w:r w:rsidR="00E97F83" w:rsidRPr="00E97F83">
          <w:rPr>
            <w:rFonts w:ascii="Cambria" w:eastAsia="Helvetica Neue" w:hAnsi="Cambria" w:cs="Helvetica Neue"/>
            <w:sz w:val="22"/>
          </w:rPr>
          <w:t>meri</w:t>
        </w:r>
        <w:r w:rsidR="00A80039">
          <w:rPr>
            <w:rFonts w:ascii="Cambria" w:eastAsia="Helvetica Neue" w:hAnsi="Cambria" w:cs="Helvetica Neue"/>
            <w:sz w:val="22"/>
          </w:rPr>
          <w:t>z</w:t>
        </w:r>
        <w:r w:rsidR="00E97F83" w:rsidRPr="00E97F83">
          <w:rPr>
            <w:rFonts w:ascii="Cambria" w:eastAsia="Helvetica Neue" w:hAnsi="Cambria" w:cs="Helvetica Neue"/>
            <w:sz w:val="22"/>
          </w:rPr>
          <w:t>ation</w:t>
        </w:r>
      </w:ins>
      <w:ins w:id="267" w:author="Manuel Lera Ramírez" w:date="2023-04-19T02:55:00Z">
        <w:r w:rsidR="00FE646B">
          <w:rPr>
            <w:rFonts w:ascii="Cambria" w:eastAsia="Helvetica Neue" w:hAnsi="Cambria" w:cs="Helvetica Neue"/>
            <w:sz w:val="22"/>
          </w:rPr>
          <w:t xml:space="preserve"> at plus ends</w:t>
        </w:r>
      </w:ins>
      <w:ins w:id="268" w:author="Manuel Lera Ramírez" w:date="2023-04-19T03:00:00Z">
        <w:r w:rsidR="00386259">
          <w:rPr>
            <w:rFonts w:ascii="Cambria" w:eastAsia="Helvetica Neue" w:hAnsi="Cambria" w:cs="Helvetica Neue"/>
            <w:sz w:val="22"/>
          </w:rPr>
          <w:t xml:space="preserve"> (Fig. 4</w:t>
        </w:r>
        <w:r w:rsidR="00145AFA">
          <w:rPr>
            <w:rFonts w:ascii="Cambria" w:eastAsia="Helvetica Neue" w:hAnsi="Cambria" w:cs="Helvetica Neue"/>
            <w:sz w:val="22"/>
          </w:rPr>
          <w:t>B</w:t>
        </w:r>
        <w:r w:rsidR="00386259">
          <w:rPr>
            <w:rFonts w:ascii="Cambria" w:eastAsia="Helvetica Neue" w:hAnsi="Cambria" w:cs="Helvetica Neue"/>
            <w:sz w:val="22"/>
          </w:rPr>
          <w:t>)</w:t>
        </w:r>
      </w:ins>
      <w:ins w:id="269" w:author="Manuel Lera Ramírez" w:date="2023-04-19T02:54:00Z">
        <w:r w:rsidR="00E97F83" w:rsidRPr="00E97F83">
          <w:rPr>
            <w:rFonts w:ascii="Cambria" w:eastAsia="Helvetica Neue" w:hAnsi="Cambria" w:cs="Helvetica Neue"/>
            <w:sz w:val="22"/>
          </w:rPr>
          <w:t xml:space="preserve"> -a necessary assumption- </w:t>
        </w:r>
      </w:ins>
      <w:ins w:id="270" w:author="Manuel Lera Ramírez" w:date="2023-04-19T02:56:00Z">
        <w:r w:rsidR="00FE646B">
          <w:rPr>
            <w:rFonts w:ascii="Cambria" w:eastAsia="Helvetica Neue" w:hAnsi="Cambria" w:cs="Helvetica Neue"/>
            <w:sz w:val="22"/>
          </w:rPr>
          <w:t>drive</w:t>
        </w:r>
      </w:ins>
      <w:ins w:id="271" w:author="Manuel Lera Ramírez" w:date="2023-04-19T03:00:00Z">
        <w:r w:rsidR="00145AFA">
          <w:rPr>
            <w:rFonts w:ascii="Cambria" w:eastAsia="Helvetica Neue" w:hAnsi="Cambria" w:cs="Helvetica Neue"/>
            <w:sz w:val="22"/>
          </w:rPr>
          <w:t>s</w:t>
        </w:r>
      </w:ins>
      <w:ins w:id="272" w:author="Manuel Lera Ramírez" w:date="2023-04-19T02:54:00Z">
        <w:r w:rsidR="00E97F83" w:rsidRPr="00E97F83">
          <w:rPr>
            <w:rFonts w:ascii="Cambria" w:eastAsia="Helvetica Neue" w:hAnsi="Cambria" w:cs="Helvetica Neue"/>
            <w:sz w:val="22"/>
          </w:rPr>
          <w:t> </w:t>
        </w:r>
      </w:ins>
      <w:ins w:id="273" w:author="Manuel Lera Ramírez" w:date="2023-04-19T02:59:00Z">
        <w:r w:rsidR="002B445A">
          <w:rPr>
            <w:rFonts w:ascii="Cambria" w:eastAsia="Helvetica Neue" w:hAnsi="Cambria" w:cs="Helvetica Neue"/>
            <w:sz w:val="22"/>
          </w:rPr>
          <w:t>A</w:t>
        </w:r>
      </w:ins>
      <w:ins w:id="274" w:author="Manuel Lera Ramírez" w:date="2023-04-19T02:54:00Z">
        <w:r w:rsidR="00E97F83" w:rsidRPr="00E97F83">
          <w:rPr>
            <w:rFonts w:ascii="Cambria" w:eastAsia="Helvetica Neue" w:hAnsi="Cambria" w:cs="Helvetica Neue"/>
            <w:sz w:val="22"/>
          </w:rPr>
          <w:t>se1</w:t>
        </w:r>
        <w:r w:rsidR="00984323">
          <w:rPr>
            <w:rFonts w:ascii="Cambria" w:eastAsia="Helvetica Neue" w:hAnsi="Cambria" w:cs="Helvetica Neue"/>
            <w:sz w:val="22"/>
          </w:rPr>
          <w:t xml:space="preserve"> sweeping </w:t>
        </w:r>
        <w:r w:rsidR="00E97F83" w:rsidRPr="00E97F83">
          <w:rPr>
            <w:rFonts w:ascii="Cambria" w:eastAsia="Helvetica Neue" w:hAnsi="Cambria" w:cs="Helvetica Neue"/>
            <w:sz w:val="22"/>
          </w:rPr>
          <w:t>at </w:t>
        </w:r>
      </w:ins>
      <w:ins w:id="275" w:author="Manuel Lera Ramírez" w:date="2023-04-19T02:55:00Z">
        <w:r w:rsidR="00984323">
          <w:rPr>
            <w:rFonts w:ascii="Cambria" w:eastAsia="Helvetica Neue" w:hAnsi="Cambria" w:cs="Helvetica Neue"/>
            <w:sz w:val="22"/>
          </w:rPr>
          <w:t>shrinking microtubule ends</w:t>
        </w:r>
      </w:ins>
      <w:ins w:id="276" w:author="Manuel Lera Ramírez" w:date="2023-04-19T02:54:00Z">
        <w:r w:rsidR="00E97F83" w:rsidRPr="00E97F83">
          <w:rPr>
            <w:rFonts w:ascii="Cambria" w:eastAsia="Helvetica Neue" w:hAnsi="Cambria" w:cs="Helvetica Neue"/>
            <w:sz w:val="22"/>
          </w:rPr>
          <w:t> without further assumptions</w:t>
        </w:r>
      </w:ins>
      <w:ins w:id="277" w:author="Manuel Lera Ramírez" w:date="2023-04-19T02:55:00Z">
        <w:r w:rsidR="00984323">
          <w:rPr>
            <w:rFonts w:ascii="Cambria" w:eastAsia="Helvetica Neue" w:hAnsi="Cambria" w:cs="Helvetica Neue"/>
            <w:sz w:val="22"/>
          </w:rPr>
          <w:t>.</w:t>
        </w:r>
      </w:ins>
      <w:ins w:id="278" w:author="Manuel Lera Ramírez" w:date="2023-04-19T02:52:00Z">
        <w:r w:rsidR="00AE1F6E">
          <w:rPr>
            <w:rFonts w:ascii="Cambria" w:eastAsia="Helvetica Neue" w:hAnsi="Cambria" w:cs="Helvetica Neue"/>
            <w:sz w:val="22"/>
          </w:rPr>
          <w:t xml:space="preserve"> </w:t>
        </w:r>
      </w:ins>
      <w:ins w:id="279" w:author="Manuel Lera Ramírez" w:date="2023-04-19T02:56:00Z">
        <w:r w:rsidR="00FE646B">
          <w:rPr>
            <w:rFonts w:ascii="Cambria" w:eastAsia="Helvetica Neue" w:hAnsi="Cambria" w:cs="Helvetica Neue"/>
            <w:color w:val="000000"/>
            <w:sz w:val="22"/>
          </w:rPr>
          <w:t>Sweeping</w:t>
        </w:r>
        <w:r w:rsidR="00FE646B" w:rsidRPr="000A1BD6">
          <w:rPr>
            <w:rFonts w:ascii="Cambria" w:eastAsia="Helvetica Neue" w:hAnsi="Cambria" w:cs="Helvetica Neue"/>
            <w:color w:val="000000"/>
            <w:sz w:val="22"/>
          </w:rPr>
          <w:t xml:space="preserve"> occurs because subunits without Ase1 are more likely to be lost at the plus-end, so depolymerization increases the density of Ase1 at the depolymerizing end.</w:t>
        </w:r>
      </w:ins>
      <w:ins w:id="280" w:author="Manuel Lera Ramírez" w:date="2023-04-19T02:58:00Z">
        <w:r w:rsidR="00B91B3C">
          <w:rPr>
            <w:rFonts w:ascii="Cambria" w:eastAsia="Helvetica Neue" w:hAnsi="Cambria" w:cs="Helvetica Neue"/>
            <w:color w:val="000000"/>
            <w:sz w:val="22"/>
          </w:rPr>
          <w:t xml:space="preserve"> </w:t>
        </w:r>
      </w:ins>
      <w:del w:id="281" w:author="Manuel Lera Ramírez" w:date="2023-04-19T02:58:00Z">
        <w:r w:rsidRPr="000A1BD6" w:rsidDel="00B91B3C">
          <w:rPr>
            <w:rFonts w:ascii="Cambria" w:eastAsia="Helvetica Neue" w:hAnsi="Cambria" w:cs="Helvetica Neue"/>
            <w:sz w:val="22"/>
          </w:rPr>
          <w:delText xml:space="preserve">stochastic modelling of the system showed that the observed effects of Ase1 on </w:delText>
        </w:r>
        <w:r w:rsidR="00D946DD" w:rsidRPr="000A1BD6" w:rsidDel="00B91B3C">
          <w:rPr>
            <w:rFonts w:ascii="Cambria" w:eastAsia="Helvetica Neue" w:hAnsi="Cambria" w:cs="Helvetica Neue"/>
            <w:sz w:val="22"/>
          </w:rPr>
          <w:delText>depolymerizing</w:delText>
        </w:r>
        <w:r w:rsidRPr="000A1BD6" w:rsidDel="00B91B3C">
          <w:rPr>
            <w:rFonts w:ascii="Cambria" w:eastAsia="Helvetica Neue" w:hAnsi="Cambria" w:cs="Helvetica Neue"/>
            <w:sz w:val="22"/>
          </w:rPr>
          <w:delText xml:space="preserve"> </w:delText>
        </w:r>
        <w:r w:rsidR="00D946DD" w:rsidRPr="000A1BD6" w:rsidDel="00B91B3C">
          <w:rPr>
            <w:rFonts w:ascii="Cambria" w:eastAsia="Helvetica Neue" w:hAnsi="Cambria" w:cs="Helvetica Neue"/>
            <w:sz w:val="22"/>
          </w:rPr>
          <w:delText>MT</w:delText>
        </w:r>
        <w:r w:rsidRPr="000A1BD6" w:rsidDel="00B91B3C">
          <w:rPr>
            <w:rFonts w:ascii="Cambria" w:eastAsia="Helvetica Neue" w:hAnsi="Cambria" w:cs="Helvetica Neue"/>
            <w:sz w:val="22"/>
          </w:rPr>
          <w:delText xml:space="preserve"> ends could be explained simply. The failure of the simplest model suggested that Ase1 acts cooperatively near the terminal tubulin</w:delText>
        </w:r>
      </w:del>
      <w:ins w:id="282" w:author="Jochen Krattenmacher" w:date="2023-02-09T20:55:00Z">
        <w:del w:id="283" w:author="Manuel Lera Ramírez" w:date="2023-04-19T02:58:00Z">
          <w:r w:rsidR="00154ABA" w:rsidDel="00B91B3C">
            <w:rPr>
              <w:rFonts w:ascii="Cambria" w:eastAsia="Helvetica Neue" w:hAnsi="Cambria" w:cs="Helvetica Neue"/>
              <w:sz w:val="22"/>
            </w:rPr>
            <w:delText>binding</w:delText>
          </w:r>
          <w:r w:rsidR="002864C9" w:rsidDel="00B91B3C">
            <w:rPr>
              <w:rFonts w:ascii="Cambria" w:eastAsia="Helvetica Neue" w:hAnsi="Cambria" w:cs="Helvetica Neue"/>
              <w:sz w:val="22"/>
            </w:rPr>
            <w:delText xml:space="preserve"> </w:delText>
          </w:r>
          <w:r w:rsidR="0096232F" w:rsidDel="00B91B3C">
            <w:rPr>
              <w:rFonts w:ascii="Cambria" w:eastAsia="Helvetica Neue" w:hAnsi="Cambria" w:cs="Helvetica Neue"/>
              <w:sz w:val="22"/>
            </w:rPr>
            <w:delText xml:space="preserve">at MT ends also </w:delText>
          </w:r>
          <w:r w:rsidR="002864C9" w:rsidDel="00B91B3C">
            <w:rPr>
              <w:rFonts w:ascii="Cambria" w:eastAsia="Helvetica Neue" w:hAnsi="Cambria" w:cs="Helvetica Neue"/>
              <w:sz w:val="22"/>
            </w:rPr>
            <w:delText>stabilizes</w:delText>
          </w:r>
        </w:del>
      </w:ins>
      <w:ins w:id="284" w:author="Jochen Krattenmacher" w:date="2023-02-09T20:56:00Z">
        <w:del w:id="285" w:author="Manuel Lera Ramírez" w:date="2023-04-19T02:58:00Z">
          <w:r w:rsidR="0096232F" w:rsidDel="00B91B3C">
            <w:rPr>
              <w:rFonts w:ascii="Cambria" w:eastAsia="Helvetica Neue" w:hAnsi="Cambria" w:cs="Helvetica Neue"/>
              <w:sz w:val="22"/>
            </w:rPr>
            <w:delText xml:space="preserve"> adjacent</w:delText>
          </w:r>
        </w:del>
      </w:ins>
      <w:ins w:id="286" w:author="Jochen Krattenmacher" w:date="2023-02-09T20:55:00Z">
        <w:del w:id="287" w:author="Manuel Lera Ramírez" w:date="2023-04-19T02:58:00Z">
          <w:r w:rsidR="002864C9" w:rsidDel="00B91B3C">
            <w:rPr>
              <w:rFonts w:ascii="Cambria" w:eastAsia="Helvetica Neue" w:hAnsi="Cambria" w:cs="Helvetica Neue"/>
              <w:sz w:val="22"/>
            </w:rPr>
            <w:delText xml:space="preserve"> tubulin subunits</w:delText>
          </w:r>
        </w:del>
      </w:ins>
      <w:ins w:id="288" w:author="Jochen Krattenmacher" w:date="2023-02-09T20:56:00Z">
        <w:del w:id="289" w:author="Manuel Lera Ramírez" w:date="2023-04-19T02:58:00Z">
          <w:r w:rsidR="00AA2587" w:rsidDel="00B91B3C">
            <w:rPr>
              <w:rFonts w:ascii="Cambria" w:eastAsia="Helvetica Neue" w:hAnsi="Cambria" w:cs="Helvetica Neue"/>
              <w:sz w:val="22"/>
            </w:rPr>
            <w:delText>,</w:delText>
          </w:r>
        </w:del>
      </w:ins>
      <w:ins w:id="290" w:author="Jochen Krattenmacher" w:date="2023-02-09T20:57:00Z">
        <w:del w:id="291" w:author="Manuel Lera Ramírez" w:date="2023-04-19T02:58:00Z">
          <w:r w:rsidR="00AA2587" w:rsidDel="00B91B3C">
            <w:rPr>
              <w:rFonts w:ascii="Cambria" w:eastAsia="Helvetica Neue" w:hAnsi="Cambria" w:cs="Helvetica Neue"/>
              <w:sz w:val="22"/>
            </w:rPr>
            <w:delText xml:space="preserve"> probably via tubulin-tubulin interactions</w:delText>
          </w:r>
        </w:del>
      </w:ins>
      <w:del w:id="292" w:author="Manuel Lera Ramírez" w:date="2023-04-19T02:58:00Z">
        <w:r w:rsidRPr="000A1BD6" w:rsidDel="00B91B3C">
          <w:rPr>
            <w:rFonts w:ascii="Cambria" w:eastAsia="Helvetica Neue" w:hAnsi="Cambria" w:cs="Helvetica Neue"/>
            <w:sz w:val="22"/>
          </w:rPr>
          <w:delText xml:space="preserve"> units. Modifying the assumptions in this direction indeed improved the agreement obtained, coming close to reproducing the experimental data </w:delText>
        </w:r>
        <w:r w:rsidR="0065431A" w:rsidDel="00B91B3C">
          <w:rPr>
            <w:rFonts w:ascii="Cambria" w:eastAsia="Helvetica Neue" w:hAnsi="Cambria" w:cs="Helvetica Neue"/>
            <w:sz w:val="22"/>
          </w:rPr>
          <w:delText>quantitatively</w:delText>
        </w:r>
        <w:r w:rsidRPr="000A1BD6" w:rsidDel="00B91B3C">
          <w:rPr>
            <w:rFonts w:ascii="Cambria" w:eastAsia="Helvetica Neue" w:hAnsi="Cambria" w:cs="Helvetica Neue"/>
            <w:sz w:val="22"/>
          </w:rPr>
          <w:delText xml:space="preserve">. </w:delText>
        </w:r>
      </w:del>
    </w:p>
    <w:p w14:paraId="740B1372" w14:textId="7357343D" w:rsidR="00B8402A" w:rsidRDefault="00B8402A" w:rsidP="0002520E">
      <w:pPr>
        <w:spacing w:line="360" w:lineRule="auto"/>
        <w:jc w:val="both"/>
        <w:rPr>
          <w:rFonts w:ascii="Cambria" w:hAnsi="Cambria" w:cs="Segoe UI"/>
          <w:b/>
          <w:bCs/>
          <w:noProof/>
          <w:color w:val="2F5496"/>
          <w:sz w:val="22"/>
        </w:rPr>
      </w:pPr>
    </w:p>
    <w:p w14:paraId="737BEC30" w14:textId="33259C93" w:rsidR="00780D9B" w:rsidRDefault="00780D9B" w:rsidP="00780D9B">
      <w:pPr>
        <w:spacing w:line="360" w:lineRule="auto"/>
        <w:jc w:val="center"/>
        <w:rPr>
          <w:rFonts w:ascii="Cambria" w:hAnsi="Cambria" w:cs="Segoe UI"/>
          <w:b/>
          <w:bCs/>
          <w:color w:val="2F5496"/>
          <w:sz w:val="22"/>
        </w:rPr>
      </w:pPr>
    </w:p>
    <w:p w14:paraId="77CF34C9" w14:textId="627F6EBD" w:rsidR="003A04F6" w:rsidRPr="000A1BD6" w:rsidRDefault="003A04F6" w:rsidP="00780D9B">
      <w:pPr>
        <w:spacing w:line="360" w:lineRule="auto"/>
        <w:jc w:val="center"/>
        <w:rPr>
          <w:rFonts w:ascii="Cambria" w:hAnsi="Cambria" w:cs="Segoe UI"/>
          <w:b/>
          <w:bCs/>
          <w:color w:val="2F5496"/>
          <w:sz w:val="22"/>
        </w:rPr>
      </w:pPr>
      <w:r>
        <w:rPr>
          <w:rFonts w:ascii="Cambria" w:hAnsi="Cambria" w:cs="Segoe UI"/>
          <w:b/>
          <w:bCs/>
          <w:noProof/>
          <w:color w:val="2F5496"/>
          <w:sz w:val="22"/>
        </w:rPr>
        <w:lastRenderedPageBreak/>
        <w:drawing>
          <wp:inline distT="0" distB="0" distL="0" distR="0" wp14:anchorId="4DC83A2D" wp14:editId="37BCE82D">
            <wp:extent cx="5943600" cy="5004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004435"/>
                    </a:xfrm>
                    <a:prstGeom prst="rect">
                      <a:avLst/>
                    </a:prstGeom>
                  </pic:spPr>
                </pic:pic>
              </a:graphicData>
            </a:graphic>
          </wp:inline>
        </w:drawing>
      </w:r>
    </w:p>
    <w:p w14:paraId="6EAA49F0" w14:textId="7E89C6B8" w:rsidR="00622554" w:rsidRPr="00941A04" w:rsidRDefault="00622554" w:rsidP="00622554">
      <w:pPr>
        <w:rPr>
          <w:rFonts w:ascii="Cambria" w:eastAsia="Helvetica Neue" w:hAnsi="Cambria" w:cs="Helvetica Neue"/>
          <w:b/>
          <w:sz w:val="21"/>
          <w:szCs w:val="21"/>
        </w:rPr>
      </w:pPr>
      <w:commentRangeStart w:id="293"/>
      <w:r w:rsidRPr="00941A04">
        <w:rPr>
          <w:rFonts w:ascii="Cambria" w:eastAsia="Helvetica Neue" w:hAnsi="Cambria" w:cs="Helvetica Neue"/>
          <w:b/>
          <w:sz w:val="21"/>
          <w:szCs w:val="21"/>
        </w:rPr>
        <w:t>Figure 4</w:t>
      </w:r>
      <w:commentRangeEnd w:id="293"/>
      <w:r w:rsidR="003A04F6">
        <w:rPr>
          <w:rStyle w:val="CommentReference"/>
        </w:rPr>
        <w:commentReference w:id="293"/>
      </w:r>
      <w:r w:rsidRPr="00941A04">
        <w:rPr>
          <w:rFonts w:ascii="Cambria" w:eastAsia="Helvetica Neue" w:hAnsi="Cambria" w:cs="Helvetica Neue"/>
          <w:b/>
          <w:sz w:val="21"/>
          <w:szCs w:val="21"/>
        </w:rPr>
        <w:t xml:space="preserve">: Stabilization of terminal tubulin subunits by Ase1 is sufficient to reproduce Ase1 sweeping and reduced microtubule shrinkage </w:t>
      </w:r>
      <w:r w:rsidR="00AC2144" w:rsidRPr="00941A04">
        <w:rPr>
          <w:rFonts w:ascii="Cambria" w:eastAsia="Helvetica Neue" w:hAnsi="Cambria" w:cs="Helvetica Neue"/>
          <w:b/>
          <w:sz w:val="21"/>
          <w:szCs w:val="21"/>
        </w:rPr>
        <w:t>velocity</w:t>
      </w:r>
    </w:p>
    <w:p w14:paraId="68B70139" w14:textId="0094A48A" w:rsidR="009A009B" w:rsidRDefault="00622554" w:rsidP="00966C5D">
      <w:pPr>
        <w:jc w:val="both"/>
        <w:textAlignment w:val="baseline"/>
        <w:rPr>
          <w:rFonts w:ascii="Cambria" w:eastAsia="Helvetica Neue" w:hAnsi="Cambria" w:cs="Helvetica Neue"/>
          <w:sz w:val="22"/>
        </w:rPr>
      </w:pPr>
      <w:r w:rsidRPr="00941A04">
        <w:rPr>
          <w:rFonts w:ascii="Cambria" w:eastAsia="Helvetica Neue" w:hAnsi="Cambria" w:cs="Helvetica Neue"/>
          <w:b/>
          <w:sz w:val="21"/>
          <w:szCs w:val="21"/>
        </w:rPr>
        <w:t>A-C</w:t>
      </w:r>
      <w:r w:rsidRPr="00941A04">
        <w:rPr>
          <w:rFonts w:ascii="Cambria" w:eastAsia="Helvetica Neue" w:hAnsi="Cambria" w:cs="Helvetica Neue"/>
          <w:bCs/>
          <w:sz w:val="21"/>
          <w:szCs w:val="21"/>
        </w:rPr>
        <w:t xml:space="preserve"> cartoons representing model assumptions </w:t>
      </w:r>
      <w:r w:rsidRPr="00941A04">
        <w:rPr>
          <w:rFonts w:ascii="Cambria" w:eastAsia="Helvetica Neue" w:hAnsi="Cambria" w:cs="Helvetica Neue"/>
          <w:sz w:val="21"/>
          <w:szCs w:val="21"/>
        </w:rPr>
        <w:t>(see Methods)</w:t>
      </w:r>
      <w:r w:rsidRPr="00941A04">
        <w:rPr>
          <w:rFonts w:ascii="Cambria" w:eastAsia="Helvetica Neue" w:hAnsi="Cambria" w:cs="Helvetica Neue"/>
          <w:bCs/>
          <w:sz w:val="21"/>
          <w:szCs w:val="21"/>
        </w:rPr>
        <w:t xml:space="preserve">: </w:t>
      </w:r>
      <w:r w:rsidRPr="00941A04">
        <w:rPr>
          <w:rFonts w:ascii="Cambria" w:eastAsia="Helvetica Neue" w:hAnsi="Cambria" w:cs="Helvetica Neue"/>
          <w:b/>
          <w:sz w:val="21"/>
          <w:szCs w:val="21"/>
        </w:rPr>
        <w:t xml:space="preserve">A </w:t>
      </w:r>
      <w:r w:rsidRPr="00941A04">
        <w:rPr>
          <w:rFonts w:ascii="Cambria" w:eastAsia="Helvetica Neue" w:hAnsi="Cambria" w:cs="Helvetica Neue"/>
          <w:sz w:val="21"/>
          <w:szCs w:val="21"/>
        </w:rPr>
        <w:t xml:space="preserve">Ase1 binding, unbind, and hopping to neighboring sites are stochastic events with constant rates </w:t>
      </w:r>
      <m:oMath>
        <m:sSub>
          <m:sSubPr>
            <m:ctrlPr>
              <w:rPr>
                <w:rFonts w:ascii="Cambria Math" w:eastAsia="Cambria Math" w:hAnsi="Cambria Math" w:cs="Cambria Math"/>
                <w:sz w:val="21"/>
                <w:szCs w:val="21"/>
              </w:rPr>
            </m:ctrlPr>
          </m:sSubPr>
          <m:e>
            <m:r>
              <w:rPr>
                <w:rFonts w:ascii="Cambria Math" w:eastAsia="Cambria Math" w:hAnsi="Cambria Math" w:cs="Cambria Math"/>
                <w:sz w:val="21"/>
                <w:szCs w:val="21"/>
              </w:rPr>
              <m:t>k</m:t>
            </m:r>
          </m:e>
          <m:sub>
            <m:r>
              <w:rPr>
                <w:rFonts w:ascii="Cambria Math" w:eastAsia="Cambria Math" w:hAnsi="Cambria Math" w:cs="Cambria Math"/>
                <w:sz w:val="21"/>
                <w:szCs w:val="21"/>
              </w:rPr>
              <m:t xml:space="preserve">on </m:t>
            </m:r>
          </m:sub>
        </m:sSub>
        <m:r>
          <w:rPr>
            <w:rFonts w:ascii="Cambria Math" w:eastAsia="Cambria Math" w:hAnsi="Cambria Math" w:cs="Cambria Math"/>
            <w:sz w:val="21"/>
            <w:szCs w:val="21"/>
          </w:rPr>
          <m:t xml:space="preserve">, </m:t>
        </m:r>
        <m:sSub>
          <m:sSubPr>
            <m:ctrlPr>
              <w:rPr>
                <w:rFonts w:ascii="Cambria Math" w:eastAsia="Cambria Math" w:hAnsi="Cambria Math" w:cs="Cambria Math"/>
                <w:sz w:val="21"/>
                <w:szCs w:val="21"/>
              </w:rPr>
            </m:ctrlPr>
          </m:sSubPr>
          <m:e>
            <m:r>
              <w:rPr>
                <w:rFonts w:ascii="Cambria Math" w:eastAsia="Cambria Math" w:hAnsi="Cambria Math" w:cs="Cambria Math"/>
                <w:sz w:val="21"/>
                <w:szCs w:val="21"/>
              </w:rPr>
              <m:t>k</m:t>
            </m:r>
          </m:e>
          <m:sub>
            <m:r>
              <w:rPr>
                <w:rFonts w:ascii="Cambria Math" w:eastAsia="Cambria Math" w:hAnsi="Cambria Math" w:cs="Cambria Math"/>
                <w:sz w:val="21"/>
                <w:szCs w:val="21"/>
              </w:rPr>
              <m:t>off</m:t>
            </m:r>
          </m:sub>
        </m:sSub>
        <m:r>
          <w:rPr>
            <w:rFonts w:ascii="Cambria Math" w:eastAsia="Cambria Math" w:hAnsi="Cambria Math" w:cs="Cambria Math"/>
            <w:sz w:val="21"/>
            <w:szCs w:val="21"/>
          </w:rPr>
          <m:t xml:space="preserve">, </m:t>
        </m:r>
        <m:sSub>
          <m:sSubPr>
            <m:ctrlPr>
              <w:rPr>
                <w:rFonts w:ascii="Cambria Math" w:eastAsia="Cambria Math" w:hAnsi="Cambria Math" w:cs="Cambria Math"/>
                <w:sz w:val="21"/>
                <w:szCs w:val="21"/>
              </w:rPr>
            </m:ctrlPr>
          </m:sSubPr>
          <m:e>
            <m:r>
              <w:rPr>
                <w:rFonts w:ascii="Cambria Math" w:eastAsia="Cambria Math" w:hAnsi="Cambria Math" w:cs="Cambria Math"/>
                <w:sz w:val="21"/>
                <w:szCs w:val="21"/>
              </w:rPr>
              <m:t>k</m:t>
            </m:r>
          </m:e>
          <m:sub>
            <m:r>
              <w:rPr>
                <w:rFonts w:ascii="Cambria Math" w:eastAsia="Cambria Math" w:hAnsi="Cambria Math" w:cs="Cambria Math"/>
                <w:sz w:val="21"/>
                <w:szCs w:val="21"/>
              </w:rPr>
              <m:t>h</m:t>
            </m:r>
          </m:sub>
        </m:sSub>
      </m:oMath>
      <w:r w:rsidRPr="00941A04">
        <w:rPr>
          <w:rFonts w:ascii="Cambria" w:eastAsia="Helvetica Neue" w:hAnsi="Cambria" w:cs="Helvetica Neue"/>
          <w:b/>
          <w:sz w:val="21"/>
          <w:szCs w:val="21"/>
        </w:rPr>
        <w:t xml:space="preserve">. </w:t>
      </w:r>
      <w:r w:rsidRPr="00941A04">
        <w:rPr>
          <w:rFonts w:ascii="Cambria" w:eastAsia="Helvetica Neue" w:hAnsi="Cambria" w:cs="Helvetica Neue"/>
          <w:sz w:val="21"/>
          <w:szCs w:val="21"/>
        </w:rPr>
        <w:t>Only one Ase1 molecule can be attached to any one tubulin heterodimer, so moving or binding to an occupied binding site is not allowed (red crossed arrow on the right). Ase1 does not fall off from the microtubule by hopping at its plus ends (red crossed arrow on the left).</w:t>
      </w:r>
      <w:r w:rsidRPr="00941A04">
        <w:rPr>
          <w:rFonts w:ascii="Cambria" w:eastAsia="Helvetica Neue" w:hAnsi="Cambria" w:cs="Helvetica Neue"/>
          <w:b/>
          <w:sz w:val="21"/>
          <w:szCs w:val="21"/>
        </w:rPr>
        <w:t xml:space="preserve"> B </w:t>
      </w:r>
      <w:r w:rsidRPr="00941A04">
        <w:rPr>
          <w:rFonts w:ascii="Cambria" w:eastAsia="Helvetica Neue" w:hAnsi="Cambria" w:cs="Helvetica Neue"/>
          <w:bCs/>
          <w:sz w:val="21"/>
          <w:szCs w:val="21"/>
        </w:rPr>
        <w:t>In Model 1, we assume that the detachment rate of the tubulin terminal subunit is</w:t>
      </w:r>
      <w:r w:rsidRPr="00941A04">
        <w:rPr>
          <w:rFonts w:ascii="Cambria" w:eastAsia="Helvetica Neue" w:hAnsi="Cambria" w:cs="Helvetica Neue"/>
          <w:sz w:val="21"/>
          <w:szCs w:val="21"/>
        </w:rPr>
        <w:t xml:space="preserve"> </w:t>
      </w:r>
      <m:oMath>
        <m:sSubSup>
          <m:sSubSupPr>
            <m:ctrlPr>
              <w:rPr>
                <w:rFonts w:ascii="Cambria Math" w:eastAsia="Cambria Math" w:hAnsi="Cambria Math" w:cs="Cambria Math"/>
                <w:sz w:val="21"/>
                <w:szCs w:val="21"/>
              </w:rPr>
            </m:ctrlPr>
          </m:sSubSupPr>
          <m:e>
            <m:r>
              <w:rPr>
                <w:rFonts w:ascii="Cambria Math" w:eastAsia="Cambria Math" w:hAnsi="Cambria Math" w:cs="Cambria Math"/>
                <w:sz w:val="21"/>
                <w:szCs w:val="21"/>
              </w:rPr>
              <m:t>k</m:t>
            </m:r>
          </m:e>
          <m:sub>
            <m:r>
              <w:rPr>
                <w:rFonts w:ascii="Cambria Math" w:eastAsia="Cambria Math" w:hAnsi="Cambria Math" w:cs="Cambria Math"/>
                <w:sz w:val="21"/>
                <w:szCs w:val="21"/>
              </w:rPr>
              <m:t>d</m:t>
            </m:r>
          </m:sub>
          <m:sup>
            <m:r>
              <w:rPr>
                <w:rFonts w:ascii="Cambria Math" w:eastAsia="Cambria Math" w:hAnsi="Cambria Math" w:cs="Cambria Math"/>
                <w:sz w:val="21"/>
                <w:szCs w:val="21"/>
              </w:rPr>
              <m:t>0</m:t>
            </m:r>
          </m:sup>
        </m:sSubSup>
      </m:oMath>
      <w:r w:rsidRPr="00941A04">
        <w:rPr>
          <w:rFonts w:ascii="Cambria" w:eastAsia="Helvetica Neue" w:hAnsi="Cambria" w:cs="Helvetica Neue"/>
          <w:sz w:val="21"/>
          <w:szCs w:val="21"/>
        </w:rPr>
        <w:t xml:space="preserve"> when the first tubulin subunit is free of Ase1, and </w:t>
      </w:r>
      <m:oMath>
        <m:sSub>
          <m:sSubPr>
            <m:ctrlPr>
              <w:rPr>
                <w:rFonts w:ascii="Cambria Math" w:eastAsia="Cambria Math" w:hAnsi="Cambria Math" w:cs="Cambria Math"/>
                <w:sz w:val="21"/>
                <w:szCs w:val="21"/>
              </w:rPr>
            </m:ctrlPr>
          </m:sSubPr>
          <m:e>
            <m:r>
              <w:rPr>
                <w:rFonts w:ascii="Cambria Math" w:eastAsia="Cambria Math" w:hAnsi="Cambria Math" w:cs="Cambria Math"/>
                <w:sz w:val="21"/>
                <w:szCs w:val="21"/>
              </w:rPr>
              <m:t>k</m:t>
            </m:r>
          </m:e>
          <m:sub>
            <m:r>
              <w:rPr>
                <w:rFonts w:ascii="Cambria Math" w:eastAsia="Cambria Math" w:hAnsi="Cambria Math" w:cs="Cambria Math"/>
                <w:sz w:val="21"/>
                <w:szCs w:val="21"/>
              </w:rPr>
              <m:t>d</m:t>
            </m:r>
          </m:sub>
        </m:sSub>
        <m:r>
          <w:rPr>
            <w:rFonts w:ascii="Cambria Math" w:eastAsia="Cambria Math" w:hAnsi="Cambria Math" w:cs="Cambria Math"/>
            <w:sz w:val="21"/>
            <w:szCs w:val="21"/>
          </w:rPr>
          <m:t>=</m:t>
        </m:r>
        <m:sSubSup>
          <m:sSubSupPr>
            <m:ctrlPr>
              <w:rPr>
                <w:rFonts w:ascii="Cambria Math" w:eastAsia="Cambria Math" w:hAnsi="Cambria Math" w:cs="Cambria Math"/>
                <w:sz w:val="21"/>
                <w:szCs w:val="21"/>
              </w:rPr>
            </m:ctrlPr>
          </m:sSubSupPr>
          <m:e>
            <m:r>
              <w:rPr>
                <w:rFonts w:ascii="Cambria Math" w:eastAsia="Cambria Math" w:hAnsi="Cambria Math" w:cs="Cambria Math"/>
                <w:sz w:val="21"/>
                <w:szCs w:val="21"/>
              </w:rPr>
              <m:t>(1-Ω)k</m:t>
            </m:r>
          </m:e>
          <m:sub>
            <m:r>
              <w:rPr>
                <w:rFonts w:ascii="Cambria Math" w:eastAsia="Cambria Math" w:hAnsi="Cambria Math" w:cs="Cambria Math"/>
                <w:sz w:val="21"/>
                <w:szCs w:val="21"/>
              </w:rPr>
              <m:t>d</m:t>
            </m:r>
          </m:sub>
          <m:sup>
            <m:r>
              <w:rPr>
                <w:rFonts w:ascii="Cambria Math" w:eastAsia="Cambria Math" w:hAnsi="Cambria Math" w:cs="Cambria Math"/>
                <w:sz w:val="21"/>
                <w:szCs w:val="21"/>
              </w:rPr>
              <m:t>0</m:t>
            </m:r>
          </m:sup>
        </m:sSubSup>
      </m:oMath>
      <w:r w:rsidRPr="00941A04">
        <w:rPr>
          <w:rFonts w:ascii="Cambria" w:eastAsia="Helvetica Neue" w:hAnsi="Cambria" w:cs="Helvetica Neue"/>
          <w:sz w:val="21"/>
          <w:szCs w:val="21"/>
        </w:rPr>
        <w:t xml:space="preserve"> if Ase1 is bound at the terminal site.</w:t>
      </w:r>
      <w:r w:rsidRPr="00941A04">
        <w:rPr>
          <w:rFonts w:ascii="Cambria" w:eastAsia="Helvetica Neue" w:hAnsi="Cambria" w:cs="Helvetica Neue"/>
          <w:b/>
          <w:sz w:val="21"/>
          <w:szCs w:val="21"/>
        </w:rPr>
        <w:t xml:space="preserve"> C </w:t>
      </w:r>
      <w:r w:rsidRPr="00941A04">
        <w:rPr>
          <w:rFonts w:ascii="Cambria" w:eastAsia="Helvetica Neue" w:hAnsi="Cambria" w:cs="Helvetica Neue"/>
          <w:bCs/>
          <w:sz w:val="21"/>
          <w:szCs w:val="21"/>
        </w:rPr>
        <w:t>In Model 2, we assume that the detachment rate of the tubulin terminal subunit is</w:t>
      </w:r>
      <w:r w:rsidRPr="00941A04">
        <w:rPr>
          <w:rFonts w:ascii="Cambria" w:eastAsia="Helvetica Neue" w:hAnsi="Cambria" w:cs="Helvetica Neue"/>
          <w:sz w:val="21"/>
          <w:szCs w:val="21"/>
        </w:rPr>
        <w:t xml:space="preserve"> </w:t>
      </w:r>
      <m:oMath>
        <m:sSubSup>
          <m:sSubSupPr>
            <m:ctrlPr>
              <w:rPr>
                <w:rFonts w:ascii="Cambria Math" w:eastAsia="Cambria Math" w:hAnsi="Cambria Math" w:cs="Cambria Math"/>
                <w:sz w:val="21"/>
                <w:szCs w:val="21"/>
              </w:rPr>
            </m:ctrlPr>
          </m:sSubSupPr>
          <m:e>
            <m:r>
              <w:rPr>
                <w:rFonts w:ascii="Cambria Math" w:eastAsia="Cambria Math" w:hAnsi="Cambria Math" w:cs="Cambria Math"/>
                <w:sz w:val="21"/>
                <w:szCs w:val="21"/>
              </w:rPr>
              <m:t>k</m:t>
            </m:r>
          </m:e>
          <m:sub>
            <m:r>
              <w:rPr>
                <w:rFonts w:ascii="Cambria Math" w:eastAsia="Cambria Math" w:hAnsi="Cambria Math" w:cs="Cambria Math"/>
                <w:sz w:val="21"/>
                <w:szCs w:val="21"/>
              </w:rPr>
              <m:t>d</m:t>
            </m:r>
          </m:sub>
          <m:sup>
            <m:r>
              <w:rPr>
                <w:rFonts w:ascii="Cambria Math" w:eastAsia="Cambria Math" w:hAnsi="Cambria Math" w:cs="Cambria Math"/>
                <w:sz w:val="21"/>
                <w:szCs w:val="21"/>
              </w:rPr>
              <m:t>0</m:t>
            </m:r>
          </m:sup>
        </m:sSubSup>
      </m:oMath>
      <w:r w:rsidRPr="00941A04">
        <w:rPr>
          <w:rFonts w:ascii="Cambria" w:eastAsia="Helvetica Neue" w:hAnsi="Cambria" w:cs="Helvetica Neue"/>
          <w:sz w:val="21"/>
          <w:szCs w:val="21"/>
        </w:rPr>
        <w:t xml:space="preserve"> when all the </w:t>
      </w:r>
      <m:oMath>
        <m:r>
          <m:rPr>
            <m:sty m:val="p"/>
          </m:rPr>
          <w:rPr>
            <w:rFonts w:ascii="Cambria Math" w:eastAsia="Cambria Math" w:hAnsi="Cambria Math" w:cs="Cambria Math"/>
            <w:sz w:val="21"/>
            <w:szCs w:val="21"/>
          </w:rPr>
          <m:t>N</m:t>
        </m:r>
      </m:oMath>
      <w:r w:rsidRPr="00941A04">
        <w:rPr>
          <w:rFonts w:ascii="Cambria" w:eastAsia="Helvetica Neue" w:hAnsi="Cambria" w:cs="Helvetica Neue"/>
          <w:sz w:val="21"/>
          <w:szCs w:val="21"/>
        </w:rPr>
        <w:t xml:space="preserve"> first tubulin subunit are free of Ase1, and </w:t>
      </w:r>
      <m:oMath>
        <m:sSub>
          <m:sSubPr>
            <m:ctrlPr>
              <w:rPr>
                <w:rFonts w:ascii="Cambria Math" w:eastAsia="Cambria Math" w:hAnsi="Cambria Math" w:cs="Cambria Math"/>
                <w:sz w:val="21"/>
                <w:szCs w:val="21"/>
              </w:rPr>
            </m:ctrlPr>
          </m:sSubPr>
          <m:e>
            <m:r>
              <w:rPr>
                <w:rFonts w:ascii="Cambria Math" w:eastAsia="Cambria Math" w:hAnsi="Cambria Math" w:cs="Cambria Math"/>
                <w:sz w:val="21"/>
                <w:szCs w:val="21"/>
              </w:rPr>
              <m:t>k</m:t>
            </m:r>
          </m:e>
          <m:sub>
            <m:r>
              <w:rPr>
                <w:rFonts w:ascii="Cambria Math" w:eastAsia="Cambria Math" w:hAnsi="Cambria Math" w:cs="Cambria Math"/>
                <w:sz w:val="21"/>
                <w:szCs w:val="21"/>
              </w:rPr>
              <m:t>d</m:t>
            </m:r>
          </m:sub>
        </m:sSub>
        <m:r>
          <w:rPr>
            <w:rFonts w:ascii="Cambria Math" w:eastAsia="Cambria Math" w:hAnsi="Cambria Math" w:cs="Cambria Math"/>
            <w:sz w:val="21"/>
            <w:szCs w:val="21"/>
          </w:rPr>
          <m:t>=</m:t>
        </m:r>
        <m:sSubSup>
          <m:sSubSupPr>
            <m:ctrlPr>
              <w:rPr>
                <w:rFonts w:ascii="Cambria Math" w:eastAsia="Cambria Math" w:hAnsi="Cambria Math" w:cs="Cambria Math"/>
                <w:sz w:val="21"/>
                <w:szCs w:val="21"/>
              </w:rPr>
            </m:ctrlPr>
          </m:sSubSupPr>
          <m:e>
            <m:r>
              <w:rPr>
                <w:rFonts w:ascii="Cambria Math" w:eastAsia="Cambria Math" w:hAnsi="Cambria Math" w:cs="Cambria Math"/>
                <w:sz w:val="21"/>
                <w:szCs w:val="21"/>
              </w:rPr>
              <m:t>(1-Ω)k</m:t>
            </m:r>
          </m:e>
          <m:sub>
            <m:r>
              <w:rPr>
                <w:rFonts w:ascii="Cambria Math" w:eastAsia="Cambria Math" w:hAnsi="Cambria Math" w:cs="Cambria Math"/>
                <w:sz w:val="21"/>
                <w:szCs w:val="21"/>
              </w:rPr>
              <m:t>d</m:t>
            </m:r>
          </m:sub>
          <m:sup>
            <m:r>
              <w:rPr>
                <w:rFonts w:ascii="Cambria Math" w:eastAsia="Cambria Math" w:hAnsi="Cambria Math" w:cs="Cambria Math"/>
                <w:sz w:val="21"/>
                <w:szCs w:val="21"/>
              </w:rPr>
              <m:t>0</m:t>
            </m:r>
          </m:sup>
        </m:sSubSup>
      </m:oMath>
      <w:r w:rsidRPr="00941A04">
        <w:rPr>
          <w:rFonts w:ascii="Cambria" w:eastAsia="Helvetica Neue" w:hAnsi="Cambria" w:cs="Helvetica Neue"/>
          <w:sz w:val="21"/>
          <w:szCs w:val="21"/>
        </w:rPr>
        <w:t xml:space="preserve"> if any of those sites is occupied.</w:t>
      </w:r>
      <w:r w:rsidRPr="00941A04">
        <w:rPr>
          <w:rFonts w:ascii="Cambria" w:eastAsia="Helvetica Neue" w:hAnsi="Cambria" w:cs="Helvetica Neue"/>
          <w:b/>
          <w:sz w:val="21"/>
          <w:szCs w:val="21"/>
        </w:rPr>
        <w:t xml:space="preserve"> D </w:t>
      </w:r>
      <w:r w:rsidR="00DC21A5" w:rsidRPr="00941A04">
        <w:rPr>
          <w:rFonts w:ascii="Cambria" w:eastAsia="Helvetica Neue" w:hAnsi="Cambria" w:cs="Helvetica Neue"/>
          <w:bCs/>
          <w:sz w:val="21"/>
          <w:szCs w:val="21"/>
        </w:rPr>
        <w:t xml:space="preserve">Distribution of Ase1 density in time in Model 1 </w:t>
      </w:r>
      <w:r w:rsidR="00CD67B9" w:rsidRPr="00941A04">
        <w:rPr>
          <w:rFonts w:ascii="Cambria" w:eastAsia="Helvetica Neue" w:hAnsi="Cambria" w:cs="Helvetica Neue"/>
          <w:bCs/>
          <w:sz w:val="21"/>
          <w:szCs w:val="21"/>
        </w:rPr>
        <w:t>with</w:t>
      </w:r>
      <w:r w:rsidR="00DC21A5" w:rsidRPr="00941A04">
        <w:rPr>
          <w:rFonts w:ascii="Cambria" w:eastAsia="Helvetica Neue" w:hAnsi="Cambria" w:cs="Helvetica Neue"/>
          <w:bCs/>
          <w:sz w:val="21"/>
          <w:szCs w:val="21"/>
        </w:rPr>
        <w:t xml:space="preserve"> </w:t>
      </w:r>
      <m:oMath>
        <m:r>
          <w:rPr>
            <w:rFonts w:ascii="Cambria Math" w:eastAsia="Cambria Math" w:hAnsi="Cambria Math" w:cs="Cambria Math"/>
            <w:sz w:val="21"/>
            <w:szCs w:val="21"/>
          </w:rPr>
          <m:t>Ω</m:t>
        </m:r>
        <m:r>
          <w:rPr>
            <w:rFonts w:ascii="Cambria Math" w:eastAsia="Helvetica Neue" w:hAnsi="Cambria Math" w:cs="Helvetica Neue"/>
            <w:sz w:val="21"/>
            <w:szCs w:val="21"/>
          </w:rPr>
          <m:t>=1</m:t>
        </m:r>
      </m:oMath>
      <w:r w:rsidR="00CD67B9" w:rsidRPr="00941A04">
        <w:rPr>
          <w:rFonts w:ascii="Cambria" w:eastAsia="Helvetica Neue" w:hAnsi="Cambria" w:cs="Helvetica Neue"/>
          <w:sz w:val="21"/>
          <w:szCs w:val="21"/>
        </w:rPr>
        <w:t xml:space="preserve">, </w:t>
      </w:r>
      <w:r w:rsidR="00DC21A5" w:rsidRPr="00941A04">
        <w:rPr>
          <w:rFonts w:ascii="Cambria" w:eastAsia="Helvetica Neue" w:hAnsi="Cambria" w:cs="Helvetica Neue"/>
          <w:bCs/>
          <w:sz w:val="21"/>
          <w:szCs w:val="21"/>
        </w:rPr>
        <w:t>represented as a simulated kymograph (see scalebar)</w:t>
      </w:r>
      <w:r w:rsidR="0065293E" w:rsidRPr="00941A04">
        <w:rPr>
          <w:rFonts w:ascii="Cambria" w:eastAsia="Helvetica Neue" w:hAnsi="Cambria" w:cs="Helvetica Neue"/>
          <w:bCs/>
          <w:sz w:val="21"/>
          <w:szCs w:val="21"/>
        </w:rPr>
        <w:t xml:space="preserve">. </w:t>
      </w:r>
      <w:r w:rsidRPr="00941A04">
        <w:rPr>
          <w:rFonts w:ascii="Cambria" w:eastAsia="Helvetica Neue" w:hAnsi="Cambria" w:cs="Helvetica Neue"/>
          <w:b/>
          <w:sz w:val="21"/>
          <w:szCs w:val="21"/>
        </w:rPr>
        <w:t xml:space="preserve">E </w:t>
      </w:r>
      <w:r w:rsidRPr="00941A04">
        <w:rPr>
          <w:rFonts w:ascii="Cambria" w:eastAsia="Helvetica Neue" w:hAnsi="Cambria" w:cs="Helvetica Neue"/>
          <w:sz w:val="21"/>
          <w:szCs w:val="21"/>
        </w:rPr>
        <w:t xml:space="preserve">Shrinkage </w:t>
      </w:r>
      <w:r w:rsidR="00AC2144" w:rsidRPr="00941A04">
        <w:rPr>
          <w:rFonts w:ascii="Cambria" w:eastAsia="Helvetica Neue" w:hAnsi="Cambria" w:cs="Helvetica Neue"/>
          <w:sz w:val="21"/>
          <w:szCs w:val="21"/>
        </w:rPr>
        <w:t>velocity</w:t>
      </w:r>
      <w:r w:rsidRPr="00941A04">
        <w:rPr>
          <w:rFonts w:ascii="Cambria" w:eastAsia="Helvetica Neue" w:hAnsi="Cambria" w:cs="Helvetica Neue"/>
          <w:sz w:val="21"/>
          <w:szCs w:val="21"/>
        </w:rPr>
        <w:t xml:space="preserve"> in time as predicted by Model 1, 2 and 3, using the parameters indicated in the </w:t>
      </w:r>
      <w:r w:rsidR="0065293E" w:rsidRPr="00941A04">
        <w:rPr>
          <w:rFonts w:ascii="Cambria" w:eastAsia="Helvetica Neue" w:hAnsi="Cambria" w:cs="Helvetica Neue"/>
          <w:sz w:val="21"/>
          <w:szCs w:val="21"/>
        </w:rPr>
        <w:t>main text</w:t>
      </w:r>
      <w:r w:rsidRPr="00941A04">
        <w:rPr>
          <w:rFonts w:ascii="Cambria" w:eastAsia="Helvetica Neue" w:hAnsi="Cambria" w:cs="Helvetica Neue"/>
          <w:sz w:val="21"/>
          <w:szCs w:val="21"/>
        </w:rPr>
        <w:t>, which best fitted the experimental observations</w:t>
      </w:r>
      <w:r w:rsidR="0065293E" w:rsidRPr="00941A04">
        <w:rPr>
          <w:rFonts w:ascii="Cambria" w:eastAsia="Helvetica Neue" w:hAnsi="Cambria" w:cs="Helvetica Neue"/>
          <w:sz w:val="21"/>
          <w:szCs w:val="21"/>
        </w:rPr>
        <w:t xml:space="preserve"> (Model 1: </w:t>
      </w:r>
      <m:oMath>
        <m:r>
          <w:rPr>
            <w:rFonts w:ascii="Cambria Math" w:eastAsia="Cambria Math" w:hAnsi="Cambria Math" w:cs="Cambria Math"/>
            <w:sz w:val="21"/>
            <w:szCs w:val="21"/>
          </w:rPr>
          <m:t>Ω</m:t>
        </m:r>
        <m:r>
          <w:rPr>
            <w:rFonts w:ascii="Cambria Math" w:eastAsia="Helvetica Neue" w:hAnsi="Cambria Math" w:cs="Helvetica Neue"/>
            <w:sz w:val="21"/>
            <w:szCs w:val="21"/>
          </w:rPr>
          <m:t>=1</m:t>
        </m:r>
      </m:oMath>
      <w:r w:rsidR="0065293E" w:rsidRPr="00941A04">
        <w:rPr>
          <w:rFonts w:ascii="Cambria" w:eastAsia="Helvetica Neue" w:hAnsi="Cambria" w:cs="Helvetica Neue"/>
          <w:sz w:val="21"/>
          <w:szCs w:val="21"/>
        </w:rPr>
        <w:t>, Model 2:</w:t>
      </w:r>
      <m:oMath>
        <m:r>
          <w:rPr>
            <w:rFonts w:ascii="Cambria Math" w:eastAsia="Cambria Math" w:hAnsi="Cambria Math" w:cs="Cambria Math"/>
            <w:sz w:val="21"/>
            <w:szCs w:val="21"/>
          </w:rPr>
          <m:t xml:space="preserve"> N=4</m:t>
        </m:r>
      </m:oMath>
      <w:r w:rsidR="0065293E" w:rsidRPr="00941A04">
        <w:rPr>
          <w:rFonts w:ascii="Cambria" w:eastAsia="Helvetica Neue" w:hAnsi="Cambria" w:cs="Helvetica Neue"/>
          <w:sz w:val="21"/>
          <w:szCs w:val="21"/>
        </w:rPr>
        <w:t xml:space="preserve"> and </w:t>
      </w:r>
      <m:oMath>
        <m:r>
          <w:rPr>
            <w:rFonts w:ascii="Cambria Math" w:hAnsi="Cambria Math"/>
            <w:sz w:val="21"/>
            <w:szCs w:val="21"/>
          </w:rPr>
          <m:t>Ω</m:t>
        </m:r>
        <m:r>
          <w:rPr>
            <w:rFonts w:ascii="Cambria Math" w:eastAsia="Cambria Math" w:hAnsi="Cambria Math" w:cs="Cambria Math"/>
            <w:sz w:val="21"/>
            <w:szCs w:val="21"/>
          </w:rPr>
          <m:t>=0.9</m:t>
        </m:r>
      </m:oMath>
      <w:r w:rsidR="0065293E" w:rsidRPr="00941A04">
        <w:rPr>
          <w:rFonts w:ascii="Cambria" w:eastAsia="Helvetica Neue" w:hAnsi="Cambria" w:cs="Helvetica Neue"/>
          <w:sz w:val="21"/>
          <w:szCs w:val="21"/>
        </w:rPr>
        <w:t xml:space="preserve">, Model 3: </w:t>
      </w:r>
      <m:oMath>
        <m:r>
          <w:rPr>
            <w:rFonts w:ascii="Cambria Math" w:eastAsia="Cambria Math" w:hAnsi="Cambria Math" w:cs="Cambria Math"/>
            <w:sz w:val="21"/>
            <w:szCs w:val="21"/>
          </w:rPr>
          <m:t>N=3</m:t>
        </m:r>
      </m:oMath>
      <w:r w:rsidR="0065293E" w:rsidRPr="00941A04">
        <w:rPr>
          <w:rFonts w:ascii="Cambria" w:eastAsia="Helvetica Neue" w:hAnsi="Cambria" w:cs="Helvetica Neue"/>
          <w:sz w:val="21"/>
          <w:szCs w:val="21"/>
        </w:rPr>
        <w:t xml:space="preserve"> and </w:t>
      </w:r>
      <m:oMath>
        <m:r>
          <w:rPr>
            <w:rFonts w:ascii="Cambria Math" w:hAnsi="Cambria Math"/>
            <w:sz w:val="21"/>
            <w:szCs w:val="21"/>
          </w:rPr>
          <m:t>Ω</m:t>
        </m:r>
        <m:r>
          <w:rPr>
            <w:rFonts w:ascii="Cambria Math" w:eastAsia="Cambria Math" w:hAnsi="Cambria Math" w:cs="Cambria Math"/>
            <w:sz w:val="21"/>
            <w:szCs w:val="21"/>
          </w:rPr>
          <m:t>=0.84</m:t>
        </m:r>
      </m:oMath>
      <w:r w:rsidR="0065293E" w:rsidRPr="00941A04">
        <w:rPr>
          <w:rFonts w:ascii="Cambria" w:eastAsia="Helvetica Neue" w:hAnsi="Cambria" w:cs="Helvetica Neue"/>
          <w:sz w:val="21"/>
          <w:szCs w:val="21"/>
        </w:rPr>
        <w:t>)</w:t>
      </w:r>
      <w:r w:rsidRPr="00941A04">
        <w:rPr>
          <w:rFonts w:ascii="Cambria" w:eastAsia="Helvetica Neue" w:hAnsi="Cambria" w:cs="Helvetica Neue"/>
          <w:sz w:val="21"/>
          <w:szCs w:val="21"/>
        </w:rPr>
        <w:t xml:space="preserve">. </w:t>
      </w:r>
      <w:r w:rsidRPr="00941A04">
        <w:rPr>
          <w:rFonts w:ascii="Cambria" w:eastAsia="Helvetica Neue" w:hAnsi="Cambria" w:cs="Helvetica Neue"/>
          <w:b/>
          <w:sz w:val="21"/>
          <w:szCs w:val="21"/>
        </w:rPr>
        <w:t xml:space="preserve">F </w:t>
      </w:r>
      <w:r w:rsidRPr="00941A04">
        <w:rPr>
          <w:rFonts w:ascii="Cambria" w:eastAsia="Helvetica Neue" w:hAnsi="Cambria" w:cs="Helvetica Neue"/>
          <w:bCs/>
          <w:sz w:val="21"/>
          <w:szCs w:val="21"/>
        </w:rPr>
        <w:t xml:space="preserve">Values of shrinkage </w:t>
      </w:r>
      <w:r w:rsidR="00AC2144" w:rsidRPr="00941A04">
        <w:rPr>
          <w:rFonts w:ascii="Cambria" w:eastAsia="Helvetica Neue" w:hAnsi="Cambria" w:cs="Helvetica Neue"/>
          <w:bCs/>
          <w:sz w:val="21"/>
          <w:szCs w:val="21"/>
        </w:rPr>
        <w:t>velocity</w:t>
      </w:r>
      <w:r w:rsidRPr="00941A04">
        <w:rPr>
          <w:rFonts w:ascii="Cambria" w:eastAsia="Helvetica Neue" w:hAnsi="Cambria" w:cs="Helvetica Neue"/>
          <w:bCs/>
          <w:sz w:val="21"/>
          <w:szCs w:val="21"/>
        </w:rPr>
        <w:t xml:space="preserve"> and Ase1 accumulation at steady state measured from experiments (blue dot) or predicted by Model 1, 2 and 3 (lines). The</w:t>
      </w:r>
      <w:r w:rsidRPr="00941A04">
        <w:rPr>
          <w:rFonts w:ascii="Cambria" w:eastAsia="Helvetica Neue" w:hAnsi="Cambria" w:cs="Helvetica Neue"/>
          <w:sz w:val="21"/>
          <w:szCs w:val="21"/>
        </w:rPr>
        <w:t xml:space="preserve"> lines represent all the solutions of each model from </w:t>
      </w:r>
      <m:oMath>
        <m:r>
          <w:rPr>
            <w:rFonts w:ascii="Cambria Math" w:eastAsia="Cambria Math" w:hAnsi="Cambria Math" w:cs="Cambria Math"/>
            <w:sz w:val="21"/>
            <w:szCs w:val="21"/>
          </w:rPr>
          <m:t>Ω</m:t>
        </m:r>
        <m:r>
          <w:rPr>
            <w:rFonts w:ascii="Cambria Math" w:eastAsia="Helvetica Neue" w:hAnsi="Cambria Math" w:cs="Helvetica Neue"/>
            <w:sz w:val="21"/>
            <w:szCs w:val="21"/>
          </w:rPr>
          <m:t>=0</m:t>
        </m:r>
      </m:oMath>
      <w:r w:rsidRPr="00941A04">
        <w:rPr>
          <w:rFonts w:ascii="Cambria" w:eastAsia="Helvetica Neue" w:hAnsi="Cambria" w:cs="Helvetica Neue"/>
          <w:sz w:val="21"/>
          <w:szCs w:val="21"/>
        </w:rPr>
        <w:t xml:space="preserve"> to </w:t>
      </w:r>
      <m:oMath>
        <m:r>
          <w:rPr>
            <w:rFonts w:ascii="Cambria Math" w:eastAsia="Cambria Math" w:hAnsi="Cambria Math" w:cs="Cambria Math"/>
            <w:sz w:val="21"/>
            <w:szCs w:val="21"/>
          </w:rPr>
          <m:t>Ω=1</m:t>
        </m:r>
      </m:oMath>
      <w:r w:rsidRPr="00941A04">
        <w:rPr>
          <w:rFonts w:ascii="Cambria" w:eastAsia="Helvetica Neue" w:hAnsi="Cambria" w:cs="Helvetica Neue"/>
          <w:sz w:val="21"/>
          <w:szCs w:val="21"/>
        </w:rPr>
        <w:t xml:space="preserve">. Black squares mark the value of </w:t>
      </w:r>
      <m:oMath>
        <m:r>
          <w:rPr>
            <w:rFonts w:ascii="Cambria Math" w:eastAsia="Cambria Math" w:hAnsi="Cambria Math" w:cs="Cambria Math"/>
            <w:sz w:val="21"/>
            <w:szCs w:val="21"/>
          </w:rPr>
          <m:t>Ω</m:t>
        </m:r>
      </m:oMath>
      <w:r w:rsidRPr="00941A04">
        <w:rPr>
          <w:rFonts w:ascii="Cambria" w:eastAsia="Helvetica Neue" w:hAnsi="Cambria" w:cs="Helvetica Neue"/>
          <w:sz w:val="21"/>
          <w:szCs w:val="21"/>
        </w:rPr>
        <w:t xml:space="preserve"> represented in (E). </w:t>
      </w:r>
      <w:r w:rsidRPr="00941A04">
        <w:rPr>
          <w:rFonts w:ascii="Cambria" w:eastAsia="Helvetica Neue" w:hAnsi="Cambria" w:cs="Helvetica Neue"/>
          <w:b/>
          <w:bCs/>
          <w:sz w:val="21"/>
          <w:szCs w:val="21"/>
        </w:rPr>
        <w:t xml:space="preserve">G </w:t>
      </w:r>
      <w:r w:rsidRPr="00941A04">
        <w:rPr>
          <w:rFonts w:ascii="Cambria" w:eastAsia="Helvetica Neue" w:hAnsi="Cambria" w:cs="Helvetica Neue"/>
          <w:sz w:val="21"/>
          <w:szCs w:val="21"/>
        </w:rPr>
        <w:t>Same as (F), with accumulation timescale in the x axis.</w:t>
      </w:r>
    </w:p>
    <w:p w14:paraId="6178FFB9" w14:textId="77777777" w:rsidR="00966C5D" w:rsidRPr="00966C5D" w:rsidRDefault="00966C5D" w:rsidP="00966C5D">
      <w:pPr>
        <w:jc w:val="both"/>
        <w:textAlignment w:val="baseline"/>
        <w:rPr>
          <w:rFonts w:ascii="Cambria" w:eastAsia="Helvetica Neue" w:hAnsi="Cambria" w:cs="Helvetica Neue"/>
          <w:sz w:val="22"/>
        </w:rPr>
      </w:pPr>
    </w:p>
    <w:p w14:paraId="260A7C40" w14:textId="014C571F" w:rsidR="002B15B2" w:rsidRPr="00EB282C" w:rsidRDefault="002F2922" w:rsidP="00D06149">
      <w:pPr>
        <w:spacing w:line="360" w:lineRule="auto"/>
        <w:textAlignment w:val="baseline"/>
        <w:rPr>
          <w:rFonts w:ascii="Cambria" w:hAnsi="Cambria" w:cs="Calibri"/>
          <w:b/>
          <w:bCs/>
          <w:color w:val="000000"/>
          <w:sz w:val="22"/>
          <w:shd w:val="clear" w:color="auto" w:fill="E1E3E6"/>
        </w:rPr>
      </w:pPr>
      <w:r w:rsidRPr="00EB282C">
        <w:rPr>
          <w:rFonts w:ascii="Cambria" w:hAnsi="Cambria" w:cs="Calibri Light"/>
          <w:b/>
          <w:bCs/>
          <w:color w:val="2F5496"/>
          <w:sz w:val="22"/>
        </w:rPr>
        <w:t>Discussion </w:t>
      </w:r>
    </w:p>
    <w:p w14:paraId="055A37F5" w14:textId="3F5BF3DB" w:rsidR="00113ACC" w:rsidRPr="000A1BD6" w:rsidRDefault="002B15B2" w:rsidP="006526A8">
      <w:pPr>
        <w:spacing w:line="360" w:lineRule="auto"/>
        <w:jc w:val="both"/>
        <w:textAlignment w:val="baseline"/>
        <w:rPr>
          <w:rFonts w:ascii="Cambria" w:hAnsi="Cambria" w:cs="Calibri"/>
          <w:sz w:val="22"/>
        </w:rPr>
      </w:pPr>
      <w:r w:rsidRPr="000A1BD6">
        <w:rPr>
          <w:rFonts w:ascii="Cambria" w:hAnsi="Cambria" w:cs="Calibri"/>
          <w:sz w:val="22"/>
        </w:rPr>
        <w:lastRenderedPageBreak/>
        <w:t xml:space="preserve">In this work, we </w:t>
      </w:r>
      <w:r w:rsidR="009E5B8B" w:rsidRPr="000A1BD6">
        <w:rPr>
          <w:rFonts w:ascii="Cambria" w:hAnsi="Cambria" w:cs="Calibri"/>
          <w:sz w:val="22"/>
        </w:rPr>
        <w:t>investigate</w:t>
      </w:r>
      <w:r w:rsidR="009E5B8B">
        <w:rPr>
          <w:rFonts w:ascii="Cambria" w:hAnsi="Cambria" w:cs="Calibri"/>
          <w:sz w:val="22"/>
        </w:rPr>
        <w:t>d</w:t>
      </w:r>
      <w:r w:rsidRPr="000A1BD6">
        <w:rPr>
          <w:rFonts w:ascii="Cambria" w:hAnsi="Cambria" w:cs="Calibri"/>
          <w:sz w:val="22"/>
        </w:rPr>
        <w:t xml:space="preserve"> the effects of the diffusible </w:t>
      </w:r>
      <w:r w:rsidR="00D946DD" w:rsidRPr="000A1BD6">
        <w:rPr>
          <w:rFonts w:ascii="Cambria" w:hAnsi="Cambria" w:cs="Calibri"/>
          <w:sz w:val="22"/>
        </w:rPr>
        <w:t>MT</w:t>
      </w:r>
      <w:r w:rsidRPr="000A1BD6">
        <w:rPr>
          <w:rFonts w:ascii="Cambria" w:hAnsi="Cambria" w:cs="Calibri"/>
          <w:sz w:val="22"/>
        </w:rPr>
        <w:t xml:space="preserve"> crosslinker Ase1 on </w:t>
      </w:r>
      <w:r w:rsidR="00D946DD" w:rsidRPr="000A1BD6">
        <w:rPr>
          <w:rFonts w:ascii="Cambria" w:hAnsi="Cambria" w:cs="Calibri"/>
          <w:sz w:val="22"/>
        </w:rPr>
        <w:t>MT</w:t>
      </w:r>
      <w:r w:rsidRPr="000A1BD6">
        <w:rPr>
          <w:rFonts w:ascii="Cambria" w:hAnsi="Cambria" w:cs="Calibri"/>
          <w:sz w:val="22"/>
        </w:rPr>
        <w:t xml:space="preserve"> depolymerization, both when crosslinking </w:t>
      </w:r>
      <w:r w:rsidR="00D946DD" w:rsidRPr="000A1BD6">
        <w:rPr>
          <w:rFonts w:ascii="Cambria" w:hAnsi="Cambria" w:cs="Calibri"/>
          <w:sz w:val="22"/>
        </w:rPr>
        <w:t>MT</w:t>
      </w:r>
      <w:r w:rsidRPr="000A1BD6">
        <w:rPr>
          <w:rFonts w:ascii="Cambria" w:hAnsi="Cambria" w:cs="Calibri"/>
          <w:sz w:val="22"/>
        </w:rPr>
        <w:t xml:space="preserve">s and on </w:t>
      </w:r>
      <w:r w:rsidR="005000AA">
        <w:rPr>
          <w:rFonts w:ascii="Cambria" w:hAnsi="Cambria" w:cs="Calibri"/>
          <w:sz w:val="22"/>
        </w:rPr>
        <w:t>single</w:t>
      </w:r>
      <w:r w:rsidRPr="000A1BD6">
        <w:rPr>
          <w:rFonts w:ascii="Cambria" w:hAnsi="Cambria" w:cs="Calibri"/>
          <w:sz w:val="22"/>
        </w:rPr>
        <w:t xml:space="preserve"> </w:t>
      </w:r>
      <w:proofErr w:type="spellStart"/>
      <w:r w:rsidR="00D946DD" w:rsidRPr="000A1BD6">
        <w:rPr>
          <w:rFonts w:ascii="Cambria" w:hAnsi="Cambria" w:cs="Calibri"/>
          <w:sz w:val="22"/>
        </w:rPr>
        <w:t>MT</w:t>
      </w:r>
      <w:r w:rsidRPr="000A1BD6">
        <w:rPr>
          <w:rFonts w:ascii="Cambria" w:hAnsi="Cambria" w:cs="Calibri"/>
          <w:sz w:val="22"/>
        </w:rPr>
        <w:t>s.</w:t>
      </w:r>
      <w:proofErr w:type="spellEnd"/>
      <w:r w:rsidRPr="000A1BD6">
        <w:rPr>
          <w:rFonts w:ascii="Cambria" w:hAnsi="Cambria" w:cs="Calibri"/>
          <w:sz w:val="22"/>
        </w:rPr>
        <w:t xml:space="preserve"> Our results show that Ase1</w:t>
      </w:r>
      <w:r w:rsidR="008E49FF" w:rsidRPr="000A1BD6">
        <w:rPr>
          <w:rFonts w:ascii="Cambria" w:hAnsi="Cambria" w:cs="Calibri"/>
          <w:sz w:val="22"/>
        </w:rPr>
        <w:t xml:space="preserve"> decreases </w:t>
      </w:r>
      <w:r w:rsidR="00D946DD" w:rsidRPr="000A1BD6">
        <w:rPr>
          <w:rFonts w:ascii="Cambria" w:hAnsi="Cambria" w:cs="Calibri"/>
          <w:sz w:val="22"/>
        </w:rPr>
        <w:t>MT</w:t>
      </w:r>
      <w:r w:rsidR="008E49FF" w:rsidRPr="000A1BD6">
        <w:rPr>
          <w:rFonts w:ascii="Cambria" w:hAnsi="Cambria" w:cs="Calibri"/>
          <w:sz w:val="22"/>
        </w:rPr>
        <w:t xml:space="preserve"> depolymerizing velocities</w:t>
      </w:r>
      <w:r w:rsidRPr="000A1BD6">
        <w:rPr>
          <w:rFonts w:ascii="Cambria" w:hAnsi="Cambria" w:cs="Calibri"/>
          <w:sz w:val="22"/>
        </w:rPr>
        <w:t xml:space="preserve">, </w:t>
      </w:r>
      <w:r w:rsidR="008E49FF" w:rsidRPr="000A1BD6">
        <w:rPr>
          <w:rFonts w:ascii="Cambria" w:hAnsi="Cambria" w:cs="Calibri"/>
          <w:sz w:val="22"/>
        </w:rPr>
        <w:t xml:space="preserve">and, by </w:t>
      </w:r>
      <w:r w:rsidRPr="000A1BD6">
        <w:rPr>
          <w:rFonts w:ascii="Cambria" w:hAnsi="Cambria" w:cs="Calibri"/>
          <w:sz w:val="22"/>
        </w:rPr>
        <w:t xml:space="preserve">selectively promoting </w:t>
      </w:r>
      <w:r w:rsidR="00BC23D2" w:rsidRPr="000A1BD6">
        <w:rPr>
          <w:rFonts w:ascii="Cambria" w:hAnsi="Cambria" w:cs="Calibri"/>
          <w:sz w:val="22"/>
        </w:rPr>
        <w:t xml:space="preserve">the </w:t>
      </w:r>
      <w:r w:rsidRPr="000A1BD6">
        <w:rPr>
          <w:rFonts w:ascii="Cambria" w:hAnsi="Cambria" w:cs="Calibri"/>
          <w:sz w:val="22"/>
        </w:rPr>
        <w:t xml:space="preserve">rescue </w:t>
      </w:r>
      <w:r w:rsidR="000B0101">
        <w:rPr>
          <w:rFonts w:ascii="Cambria" w:hAnsi="Cambria" w:cs="Calibri"/>
          <w:sz w:val="22"/>
        </w:rPr>
        <w:t>rates</w:t>
      </w:r>
      <w:r w:rsidRPr="000A1BD6">
        <w:rPr>
          <w:rFonts w:ascii="Cambria" w:hAnsi="Cambria" w:cs="Calibri"/>
          <w:sz w:val="22"/>
        </w:rPr>
        <w:t xml:space="preserve"> </w:t>
      </w:r>
      <w:r w:rsidR="008E49FF" w:rsidRPr="000A1BD6">
        <w:rPr>
          <w:rFonts w:ascii="Cambria" w:hAnsi="Cambria" w:cs="Calibri"/>
          <w:sz w:val="22"/>
        </w:rPr>
        <w:t xml:space="preserve">of </w:t>
      </w:r>
      <w:r w:rsidR="00D946DD" w:rsidRPr="000A1BD6">
        <w:rPr>
          <w:rFonts w:ascii="Cambria" w:hAnsi="Cambria" w:cs="Calibri"/>
          <w:sz w:val="22"/>
        </w:rPr>
        <w:t>MT</w:t>
      </w:r>
      <w:r w:rsidR="008E49FF" w:rsidRPr="000A1BD6">
        <w:rPr>
          <w:rFonts w:ascii="Cambria" w:hAnsi="Cambria" w:cs="Calibri"/>
          <w:sz w:val="22"/>
        </w:rPr>
        <w:t>s in antiparallel overlaps, selectively stabilizes</w:t>
      </w:r>
      <w:r w:rsidRPr="000A1BD6">
        <w:rPr>
          <w:rFonts w:ascii="Cambria" w:hAnsi="Cambria" w:cs="Calibri"/>
          <w:sz w:val="22"/>
        </w:rPr>
        <w:t xml:space="preserve"> antiparallel overlaps, while not substantially affecting the </w:t>
      </w:r>
      <w:r w:rsidR="009E5B8B">
        <w:rPr>
          <w:rFonts w:ascii="Cambria" w:hAnsi="Cambria" w:cs="Calibri"/>
          <w:sz w:val="22"/>
        </w:rPr>
        <w:t>dynamics</w:t>
      </w:r>
      <w:r w:rsidR="009E5B8B" w:rsidRPr="000A1BD6">
        <w:rPr>
          <w:rFonts w:ascii="Cambria" w:hAnsi="Cambria" w:cs="Calibri"/>
          <w:sz w:val="22"/>
        </w:rPr>
        <w:t xml:space="preserve"> </w:t>
      </w:r>
      <w:r w:rsidRPr="000A1BD6">
        <w:rPr>
          <w:rFonts w:ascii="Cambria" w:hAnsi="Cambria" w:cs="Calibri"/>
          <w:sz w:val="22"/>
        </w:rPr>
        <w:t xml:space="preserve">of </w:t>
      </w:r>
      <w:r w:rsidR="005000AA">
        <w:rPr>
          <w:rFonts w:ascii="Cambria" w:hAnsi="Cambria" w:cs="Calibri"/>
          <w:sz w:val="22"/>
        </w:rPr>
        <w:t>single</w:t>
      </w:r>
      <w:r w:rsidR="00B9216F">
        <w:rPr>
          <w:rFonts w:ascii="Cambria" w:hAnsi="Cambria" w:cs="Calibri"/>
          <w:sz w:val="22"/>
        </w:rPr>
        <w:t xml:space="preserve"> </w:t>
      </w:r>
      <w:r w:rsidR="009E5B8B">
        <w:rPr>
          <w:rFonts w:ascii="Cambria" w:hAnsi="Cambria" w:cs="Calibri"/>
          <w:sz w:val="22"/>
        </w:rPr>
        <w:t xml:space="preserve">MTs </w:t>
      </w:r>
      <w:r w:rsidR="00B9216F">
        <w:rPr>
          <w:rFonts w:ascii="Cambria" w:hAnsi="Cambria" w:cs="Calibri"/>
          <w:sz w:val="22"/>
        </w:rPr>
        <w:t xml:space="preserve">or MTs </w:t>
      </w:r>
      <w:r w:rsidR="009E5B8B">
        <w:rPr>
          <w:rFonts w:ascii="Cambria" w:hAnsi="Cambria" w:cs="Calibri"/>
          <w:sz w:val="22"/>
        </w:rPr>
        <w:t xml:space="preserve">in </w:t>
      </w:r>
      <w:r w:rsidRPr="000A1BD6">
        <w:rPr>
          <w:rFonts w:ascii="Cambria" w:hAnsi="Cambria" w:cs="Calibri"/>
          <w:sz w:val="22"/>
        </w:rPr>
        <w:t xml:space="preserve">parallel overlaps. </w:t>
      </w:r>
      <w:r w:rsidR="00BC23D2" w:rsidRPr="000A1BD6">
        <w:rPr>
          <w:rFonts w:ascii="Cambria" w:hAnsi="Cambria" w:cs="Calibri"/>
          <w:sz w:val="22"/>
        </w:rPr>
        <w:t xml:space="preserve">In bipolar </w:t>
      </w:r>
      <w:r w:rsidR="00D946DD" w:rsidRPr="000A1BD6">
        <w:rPr>
          <w:rFonts w:ascii="Cambria" w:hAnsi="Cambria" w:cs="Calibri"/>
          <w:sz w:val="22"/>
        </w:rPr>
        <w:t>MT</w:t>
      </w:r>
      <w:r w:rsidR="00BC23D2" w:rsidRPr="000A1BD6">
        <w:rPr>
          <w:rFonts w:ascii="Cambria" w:hAnsi="Cambria" w:cs="Calibri"/>
          <w:sz w:val="22"/>
        </w:rPr>
        <w:t xml:space="preserve"> arrays, like mitotic spindles, this </w:t>
      </w:r>
      <w:r w:rsidR="009E5B8B">
        <w:rPr>
          <w:rFonts w:ascii="Cambria" w:hAnsi="Cambria" w:cs="Calibri"/>
          <w:sz w:val="22"/>
        </w:rPr>
        <w:t>activity</w:t>
      </w:r>
      <w:r w:rsidR="009E5B8B" w:rsidRPr="000A1BD6">
        <w:rPr>
          <w:rFonts w:ascii="Cambria" w:hAnsi="Cambria" w:cs="Calibri"/>
          <w:sz w:val="22"/>
        </w:rPr>
        <w:t xml:space="preserve"> </w:t>
      </w:r>
      <w:r w:rsidR="00BC23D2" w:rsidRPr="000A1BD6">
        <w:rPr>
          <w:rFonts w:ascii="Cambria" w:hAnsi="Cambria" w:cs="Calibri"/>
          <w:sz w:val="22"/>
        </w:rPr>
        <w:t xml:space="preserve">of Ase1 </w:t>
      </w:r>
      <w:r w:rsidR="003C1E6C" w:rsidRPr="000A1BD6">
        <w:rPr>
          <w:rFonts w:ascii="Cambria" w:hAnsi="Cambria" w:cs="Calibri"/>
          <w:sz w:val="22"/>
        </w:rPr>
        <w:t xml:space="preserve">can </w:t>
      </w:r>
      <w:r w:rsidR="00BC23D2" w:rsidRPr="000A1BD6">
        <w:rPr>
          <w:rFonts w:ascii="Cambria" w:hAnsi="Cambria" w:cs="Calibri"/>
          <w:sz w:val="22"/>
        </w:rPr>
        <w:t>enable</w:t>
      </w:r>
      <w:r w:rsidR="005A5D73" w:rsidRPr="000A1BD6">
        <w:rPr>
          <w:rFonts w:ascii="Cambria" w:hAnsi="Cambria" w:cs="Calibri"/>
          <w:sz w:val="22"/>
        </w:rPr>
        <w:t xml:space="preserve"> </w:t>
      </w:r>
      <w:r w:rsidR="00BC23D2" w:rsidRPr="000A1BD6">
        <w:rPr>
          <w:rFonts w:ascii="Cambria" w:hAnsi="Cambria" w:cs="Calibri"/>
          <w:sz w:val="22"/>
        </w:rPr>
        <w:t xml:space="preserve">selective stabilization of the </w:t>
      </w:r>
      <w:r w:rsidR="005A5D73" w:rsidRPr="000A1BD6">
        <w:rPr>
          <w:rFonts w:ascii="Cambria" w:hAnsi="Cambria" w:cs="Calibri"/>
          <w:sz w:val="22"/>
        </w:rPr>
        <w:t xml:space="preserve">array’s </w:t>
      </w:r>
      <w:r w:rsidR="00BC23D2" w:rsidRPr="000A1BD6">
        <w:rPr>
          <w:rFonts w:ascii="Cambria" w:hAnsi="Cambria" w:cs="Calibri"/>
          <w:sz w:val="22"/>
        </w:rPr>
        <w:t xml:space="preserve">central </w:t>
      </w:r>
      <w:r w:rsidR="005A5D73" w:rsidRPr="000A1BD6">
        <w:rPr>
          <w:rFonts w:ascii="Cambria" w:hAnsi="Cambria" w:cs="Calibri"/>
          <w:sz w:val="22"/>
        </w:rPr>
        <w:t>regions</w:t>
      </w:r>
      <w:r w:rsidR="00BC23D2" w:rsidRPr="000A1BD6">
        <w:rPr>
          <w:rFonts w:ascii="Cambria" w:hAnsi="Cambria" w:cs="Calibri"/>
          <w:sz w:val="22"/>
        </w:rPr>
        <w:t>,</w:t>
      </w:r>
      <w:r w:rsidR="005A5D73" w:rsidRPr="000A1BD6">
        <w:rPr>
          <w:rFonts w:ascii="Cambria" w:hAnsi="Cambria" w:cs="Calibri"/>
          <w:sz w:val="22"/>
        </w:rPr>
        <w:t xml:space="preserve"> while keeping the rest of the array dynamic and </w:t>
      </w:r>
      <w:r w:rsidR="007F2C19" w:rsidRPr="000A1BD6">
        <w:rPr>
          <w:rFonts w:ascii="Cambria" w:hAnsi="Cambria" w:cs="Calibri"/>
          <w:sz w:val="22"/>
        </w:rPr>
        <w:t xml:space="preserve">pliable. </w:t>
      </w:r>
      <w:r w:rsidR="00BD4007" w:rsidRPr="000A1BD6">
        <w:rPr>
          <w:rFonts w:ascii="Cambria" w:hAnsi="Cambria" w:cs="Calibri"/>
          <w:sz w:val="22"/>
        </w:rPr>
        <w:t xml:space="preserve">An earlier study on a plant Ase1 analogue, MAP65-1, found increased rescue rates of </w:t>
      </w:r>
      <w:r w:rsidR="00D946DD" w:rsidRPr="000A1BD6">
        <w:rPr>
          <w:rFonts w:ascii="Cambria" w:hAnsi="Cambria" w:cs="Calibri"/>
          <w:sz w:val="22"/>
        </w:rPr>
        <w:t>MT</w:t>
      </w:r>
      <w:r w:rsidR="00BD4007" w:rsidRPr="000A1BD6">
        <w:rPr>
          <w:rFonts w:ascii="Cambria" w:hAnsi="Cambria" w:cs="Calibri"/>
          <w:sz w:val="22"/>
        </w:rPr>
        <w:t xml:space="preserve">s within bundles compared to </w:t>
      </w:r>
      <w:r w:rsidR="005000AA">
        <w:rPr>
          <w:rFonts w:ascii="Cambria" w:hAnsi="Cambria" w:cs="Calibri"/>
          <w:sz w:val="22"/>
        </w:rPr>
        <w:t>single</w:t>
      </w:r>
      <w:r w:rsidR="00BD4007" w:rsidRPr="000A1BD6">
        <w:rPr>
          <w:rFonts w:ascii="Cambria" w:hAnsi="Cambria" w:cs="Calibri"/>
          <w:sz w:val="22"/>
        </w:rPr>
        <w:t xml:space="preserve"> </w:t>
      </w:r>
      <w:r w:rsidR="00D946DD" w:rsidRPr="000A1BD6">
        <w:rPr>
          <w:rFonts w:ascii="Cambria" w:hAnsi="Cambria" w:cs="Calibri"/>
          <w:sz w:val="22"/>
        </w:rPr>
        <w:t>MT</w:t>
      </w:r>
      <w:r w:rsidR="00BD4007" w:rsidRPr="000A1BD6">
        <w:rPr>
          <w:rFonts w:ascii="Cambria" w:hAnsi="Cambria" w:cs="Calibri"/>
          <w:sz w:val="22"/>
        </w:rPr>
        <w:t>s</w:t>
      </w:r>
      <w:r w:rsidR="00D923AE">
        <w:rPr>
          <w:rFonts w:ascii="Cambria" w:hAnsi="Cambria" w:cs="Calibri"/>
          <w:sz w:val="22"/>
        </w:rPr>
        <w:t xml:space="preserve"> </w:t>
      </w:r>
      <w:r w:rsidR="00D923AE" w:rsidRPr="000A1BD6">
        <w:rPr>
          <w:rFonts w:ascii="Cambria" w:hAnsi="Cambria" w:cs="Calibri"/>
          <w:sz w:val="22"/>
        </w:rPr>
        <w:fldChar w:fldCharType="begin" w:fldLock="1"/>
      </w:r>
      <w:r w:rsidR="002C7C70">
        <w:rPr>
          <w:rFonts w:ascii="Cambria" w:hAnsi="Cambria" w:cs="Calibri"/>
          <w:sz w:val="22"/>
        </w:rPr>
        <w:instrText>ADDIN CSL_CITATION {"citationItems":[{"id":"ITEM-1","itemData":{"DOI":"10.1371/journal.pone.0056808","ISBN":"1932-6203 (Electronic)\\r1932-6203 (Linking)","ISSN":"19326203","PMID":"23437247","abstract":"Microtubules (MTs) are highly dynamical structures that play a crucial role in cell physiology. In cooperation with microtubule-associated proteins (MAPs), MTs form bundles endowing cells with specific mechanisms to control their shape or generate forces. Whether the dynamics of MTs is affected by the lateral connections that MAPs make between MTs during bundle formation is still under debate. Using in vitro reconstitution of MT bundling, we analyzed the dynamics of MT bundles generated by two plant MAP65 (MAP65-1/4), MAP65-1 being the plant ortholog of vertebrate PRC1 and yeast Ase1. MAP65-1/4 limit the amplitude of MT bundle depolymerization and increase the elongation phases. The subsequent sustained elongation of bundles is governed by the coordination of MT growth, so that MT ends come in close vicinity. We develop a model based on the assumption that both MAP65-1/4 block MT depolymerization. Model simulations reveal that rescue frequencies are higher between parallel than between anti-parallel MTs. In consequence the polarity of bundled MTs by MAP65 controls the amplitude of bundle's growth. Our results illustrate how MAP-induced MT-bundling, which is finely tuned by MT polarity, robustly coordinates MT elongation within bundles.","author":[{"dropping-particle":"","family":"Stoppin-Mellet","given":"Virginie","non-dropping-particle":"","parse-names":false,"suffix":""},{"dropping-particle":"","family":"Fache","given":"Vincent","non-dropping-particle":"","parse-names":false,"suffix":""},{"dropping-particle":"","family":"Portran","given":"Didier","non-dropping-particle":"","parse-names":false,"suffix":""},{"dropping-particle":"","family":"Martiel","given":"Jean Louis","non-dropping-particle":"","parse-names":false,"suffix":""},{"dropping-particle":"","family":"Vantard","given":"Marylin","non-dropping-particle":"","parse-names":false,"suffix":""}],"container-title":"PLoS ONE","id":"ITEM-1","issue":"2","issued":{"date-parts":[["2013"]]},"title":"MAP65 Coordinate Microtubule Growth during Bundle Formation","type":"article-journal","volume":"8"},"uris":["http://www.mendeley.com/documents/?uuid=9cc57027-483b-4e0a-9537-4389c203cdfc"]}],"mendeley":{"formattedCitation":"(Stoppin-Mellet &lt;i&gt;et al.&lt;/i&gt;, 2013)","plainTextFormattedCitation":"(Stoppin-Mellet et al., 2013)","previouslyFormattedCitation":"(Stoppin-Mellet &lt;i&gt;et al.&lt;/i&gt;, 2013)"},"properties":{"noteIndex":0},"schema":"https://github.com/citation-style-language/schema/raw/master/csl-citation.json"}</w:instrText>
      </w:r>
      <w:r w:rsidR="00D923AE" w:rsidRPr="000A1BD6">
        <w:rPr>
          <w:rFonts w:ascii="Cambria" w:hAnsi="Cambria" w:cs="Calibri"/>
          <w:sz w:val="22"/>
        </w:rPr>
        <w:fldChar w:fldCharType="separate"/>
      </w:r>
      <w:r w:rsidR="00211CAA" w:rsidRPr="00211CAA">
        <w:rPr>
          <w:rFonts w:ascii="Cambria" w:hAnsi="Cambria" w:cs="Calibri"/>
          <w:noProof/>
          <w:sz w:val="22"/>
        </w:rPr>
        <w:t xml:space="preserve">(Stoppin-Mellet </w:t>
      </w:r>
      <w:r w:rsidR="00211CAA" w:rsidRPr="00211CAA">
        <w:rPr>
          <w:rFonts w:ascii="Cambria" w:hAnsi="Cambria" w:cs="Calibri"/>
          <w:i/>
          <w:noProof/>
          <w:sz w:val="22"/>
        </w:rPr>
        <w:t>et al.</w:t>
      </w:r>
      <w:r w:rsidR="00211CAA" w:rsidRPr="00211CAA">
        <w:rPr>
          <w:rFonts w:ascii="Cambria" w:hAnsi="Cambria" w:cs="Calibri"/>
          <w:noProof/>
          <w:sz w:val="22"/>
        </w:rPr>
        <w:t>, 2013)</w:t>
      </w:r>
      <w:r w:rsidR="00D923AE" w:rsidRPr="000A1BD6">
        <w:rPr>
          <w:rFonts w:ascii="Cambria" w:hAnsi="Cambria" w:cs="Calibri"/>
          <w:sz w:val="22"/>
        </w:rPr>
        <w:fldChar w:fldCharType="end"/>
      </w:r>
      <w:r w:rsidR="00BD4007" w:rsidRPr="000A1BD6">
        <w:rPr>
          <w:rFonts w:ascii="Cambria" w:hAnsi="Cambria" w:cs="Calibri"/>
          <w:sz w:val="22"/>
        </w:rPr>
        <w:t xml:space="preserve">. This study, however, did not experimentally distinguish between parallel and antiparallel bundles. Our methods allowed us to directly distinguish between different bundling orientations, where we did not observe parallel </w:t>
      </w:r>
      <w:r w:rsidR="00FC36F0">
        <w:rPr>
          <w:rFonts w:ascii="Cambria" w:hAnsi="Cambria" w:cs="Calibri"/>
          <w:sz w:val="22"/>
        </w:rPr>
        <w:t>MTs</w:t>
      </w:r>
      <w:r w:rsidR="00FC36F0" w:rsidRPr="000A1BD6">
        <w:rPr>
          <w:rFonts w:ascii="Cambria" w:hAnsi="Cambria" w:cs="Calibri"/>
          <w:sz w:val="22"/>
        </w:rPr>
        <w:t xml:space="preserve"> </w:t>
      </w:r>
      <w:r w:rsidR="00BD4007" w:rsidRPr="000A1BD6">
        <w:rPr>
          <w:rFonts w:ascii="Cambria" w:hAnsi="Cambria" w:cs="Calibri"/>
          <w:sz w:val="22"/>
        </w:rPr>
        <w:t xml:space="preserve">to display more rescues than </w:t>
      </w:r>
      <w:r w:rsidR="005000AA">
        <w:rPr>
          <w:rFonts w:ascii="Cambria" w:hAnsi="Cambria" w:cs="Calibri"/>
          <w:sz w:val="22"/>
        </w:rPr>
        <w:t>single</w:t>
      </w:r>
      <w:r w:rsidR="00BD4007" w:rsidRPr="000A1BD6">
        <w:rPr>
          <w:rFonts w:ascii="Cambria" w:hAnsi="Cambria" w:cs="Calibri"/>
          <w:sz w:val="22"/>
        </w:rPr>
        <w:t xml:space="preserve"> </w:t>
      </w:r>
      <w:proofErr w:type="spellStart"/>
      <w:r w:rsidR="00D946DD" w:rsidRPr="000A1BD6">
        <w:rPr>
          <w:rFonts w:ascii="Cambria" w:hAnsi="Cambria" w:cs="Calibri"/>
          <w:sz w:val="22"/>
        </w:rPr>
        <w:t>MT</w:t>
      </w:r>
      <w:r w:rsidR="00BD4007" w:rsidRPr="000A1BD6">
        <w:rPr>
          <w:rFonts w:ascii="Cambria" w:hAnsi="Cambria" w:cs="Calibri"/>
          <w:sz w:val="22"/>
        </w:rPr>
        <w:t>s.</w:t>
      </w:r>
      <w:proofErr w:type="spellEnd"/>
      <w:r w:rsidR="00BD4007" w:rsidRPr="000A1BD6">
        <w:rPr>
          <w:rFonts w:ascii="Cambria" w:hAnsi="Cambria" w:cs="Calibri"/>
          <w:sz w:val="22"/>
        </w:rPr>
        <w:t xml:space="preserve">  </w:t>
      </w:r>
    </w:p>
    <w:p w14:paraId="4C4F0E86" w14:textId="1DEC617A" w:rsidR="007177AC" w:rsidRDefault="002B15B2" w:rsidP="00BA7E27">
      <w:pPr>
        <w:spacing w:line="360" w:lineRule="auto"/>
        <w:jc w:val="both"/>
        <w:rPr>
          <w:rFonts w:ascii="Cambria" w:hAnsi="Cambria" w:cs="Calibri"/>
          <w:sz w:val="22"/>
        </w:rPr>
      </w:pPr>
      <w:r w:rsidRPr="000A1BD6">
        <w:rPr>
          <w:rFonts w:ascii="Cambria" w:hAnsi="Cambria" w:cs="Calibri"/>
          <w:sz w:val="22"/>
        </w:rPr>
        <w:t xml:space="preserve">We </w:t>
      </w:r>
      <w:r w:rsidR="00973036" w:rsidRPr="000A1BD6">
        <w:rPr>
          <w:rFonts w:ascii="Cambria" w:hAnsi="Cambria" w:cs="Calibri"/>
          <w:sz w:val="22"/>
        </w:rPr>
        <w:t xml:space="preserve">imaged </w:t>
      </w:r>
      <w:r w:rsidRPr="000A1BD6">
        <w:rPr>
          <w:rFonts w:ascii="Cambria" w:hAnsi="Cambria" w:cs="Calibri"/>
          <w:sz w:val="22"/>
        </w:rPr>
        <w:t>Ase1 swe</w:t>
      </w:r>
      <w:r w:rsidR="00973036" w:rsidRPr="000A1BD6">
        <w:rPr>
          <w:rFonts w:ascii="Cambria" w:hAnsi="Cambria" w:cs="Calibri"/>
          <w:sz w:val="22"/>
        </w:rPr>
        <w:t>e</w:t>
      </w:r>
      <w:r w:rsidRPr="000A1BD6">
        <w:rPr>
          <w:rFonts w:ascii="Cambria" w:hAnsi="Cambria" w:cs="Calibri"/>
          <w:sz w:val="22"/>
        </w:rPr>
        <w:t>p</w:t>
      </w:r>
      <w:r w:rsidR="00973036" w:rsidRPr="000A1BD6">
        <w:rPr>
          <w:rFonts w:ascii="Cambria" w:hAnsi="Cambria" w:cs="Calibri"/>
          <w:sz w:val="22"/>
        </w:rPr>
        <w:t>ing</w:t>
      </w:r>
      <w:r w:rsidR="006D73C7" w:rsidRPr="000A1BD6">
        <w:rPr>
          <w:rFonts w:ascii="Cambria" w:hAnsi="Cambria" w:cs="Calibri"/>
          <w:sz w:val="22"/>
        </w:rPr>
        <w:t xml:space="preserve">, the accumulation of lattice-bound, diffusible Ase1 </w:t>
      </w:r>
      <w:r w:rsidR="00113ACC" w:rsidRPr="000A1BD6">
        <w:rPr>
          <w:rFonts w:ascii="Cambria" w:hAnsi="Cambria" w:cs="Calibri"/>
          <w:sz w:val="22"/>
        </w:rPr>
        <w:t>at</w:t>
      </w:r>
      <w:r w:rsidR="006D73C7" w:rsidRPr="000A1BD6">
        <w:rPr>
          <w:rFonts w:ascii="Cambria" w:hAnsi="Cambria" w:cs="Calibri"/>
          <w:sz w:val="22"/>
        </w:rPr>
        <w:t xml:space="preserve"> the retracting </w:t>
      </w:r>
      <w:r w:rsidR="00390742" w:rsidRPr="000A1BD6">
        <w:rPr>
          <w:rFonts w:ascii="Cambria" w:hAnsi="Cambria" w:cs="Calibri"/>
          <w:sz w:val="22"/>
        </w:rPr>
        <w:t>ends</w:t>
      </w:r>
      <w:r w:rsidR="006D73C7" w:rsidRPr="000A1BD6">
        <w:rPr>
          <w:rFonts w:ascii="Cambria" w:hAnsi="Cambria" w:cs="Calibri"/>
          <w:sz w:val="22"/>
        </w:rPr>
        <w:t xml:space="preserve"> of </w:t>
      </w:r>
      <w:r w:rsidRPr="000A1BD6">
        <w:rPr>
          <w:rFonts w:ascii="Cambria" w:hAnsi="Cambria" w:cs="Calibri"/>
          <w:sz w:val="22"/>
        </w:rPr>
        <w:t xml:space="preserve">depolymerizing </w:t>
      </w:r>
      <w:r w:rsidR="00D946DD" w:rsidRPr="000A1BD6">
        <w:rPr>
          <w:rFonts w:ascii="Cambria" w:hAnsi="Cambria" w:cs="Calibri"/>
          <w:sz w:val="22"/>
        </w:rPr>
        <w:t>MT</w:t>
      </w:r>
      <w:r w:rsidR="006D73C7" w:rsidRPr="000A1BD6">
        <w:rPr>
          <w:rFonts w:ascii="Cambria" w:hAnsi="Cambria" w:cs="Calibri"/>
          <w:sz w:val="22"/>
        </w:rPr>
        <w:t>s,</w:t>
      </w:r>
      <w:r w:rsidRPr="000A1BD6">
        <w:rPr>
          <w:rFonts w:ascii="Cambria" w:hAnsi="Cambria" w:cs="Calibri"/>
          <w:sz w:val="22"/>
        </w:rPr>
        <w:t xml:space="preserve"> and </w:t>
      </w:r>
      <w:r w:rsidR="006D73C7" w:rsidRPr="000A1BD6">
        <w:rPr>
          <w:rFonts w:ascii="Cambria" w:hAnsi="Cambria" w:cs="Calibri"/>
          <w:sz w:val="22"/>
        </w:rPr>
        <w:t xml:space="preserve">found </w:t>
      </w:r>
      <w:r w:rsidRPr="000A1BD6">
        <w:rPr>
          <w:rFonts w:ascii="Cambria" w:hAnsi="Cambria" w:cs="Calibri"/>
          <w:sz w:val="22"/>
        </w:rPr>
        <w:t xml:space="preserve">that accumulated Ase1 can transduce forces to other </w:t>
      </w:r>
      <w:proofErr w:type="spellStart"/>
      <w:r w:rsidR="00D946DD" w:rsidRPr="000A1BD6">
        <w:rPr>
          <w:rFonts w:ascii="Cambria" w:hAnsi="Cambria" w:cs="Calibri"/>
          <w:sz w:val="22"/>
        </w:rPr>
        <w:t>MT</w:t>
      </w:r>
      <w:r w:rsidRPr="000A1BD6">
        <w:rPr>
          <w:rFonts w:ascii="Cambria" w:hAnsi="Cambria" w:cs="Calibri"/>
          <w:sz w:val="22"/>
        </w:rPr>
        <w:t>s.</w:t>
      </w:r>
      <w:proofErr w:type="spellEnd"/>
      <w:r w:rsidRPr="000A1BD6">
        <w:rPr>
          <w:rFonts w:ascii="Cambria" w:hAnsi="Cambria" w:cs="Calibri"/>
          <w:sz w:val="22"/>
        </w:rPr>
        <w:t xml:space="preserve"> </w:t>
      </w:r>
      <w:r w:rsidR="00B9216F" w:rsidRPr="002C706E">
        <w:rPr>
          <w:rFonts w:ascii="Cambria" w:hAnsi="Cambria" w:cs="Calibri"/>
          <w:sz w:val="22"/>
        </w:rPr>
        <w:t xml:space="preserve">This accumulation, termed ‘protein sweeping’ or 'herding', is analogous to the </w:t>
      </w:r>
      <w:r w:rsidR="00B9216F" w:rsidRPr="002C706E">
        <w:rPr>
          <w:rFonts w:ascii="Cambria" w:hAnsi="Cambria" w:cs="Calibri"/>
          <w:i/>
          <w:iCs/>
          <w:sz w:val="22"/>
        </w:rPr>
        <w:t>in vitro</w:t>
      </w:r>
      <w:r w:rsidR="00B9216F" w:rsidRPr="002C706E">
        <w:rPr>
          <w:rFonts w:ascii="Cambria" w:hAnsi="Cambria" w:cs="Calibri"/>
          <w:sz w:val="22"/>
        </w:rPr>
        <w:t xml:space="preserve"> behavior of microtubule-severing enzyme </w:t>
      </w:r>
      <w:proofErr w:type="spellStart"/>
      <w:r w:rsidR="00B9216F" w:rsidRPr="002C706E">
        <w:rPr>
          <w:rFonts w:ascii="Cambria" w:hAnsi="Cambria" w:cs="Calibri"/>
          <w:sz w:val="22"/>
        </w:rPr>
        <w:t>spastin</w:t>
      </w:r>
      <w:proofErr w:type="spellEnd"/>
      <w:r w:rsidR="00B9216F" w:rsidRPr="002C706E">
        <w:rPr>
          <w:rFonts w:ascii="Cambria" w:hAnsi="Cambria" w:cs="Calibri"/>
          <w:sz w:val="22"/>
        </w:rPr>
        <w:t xml:space="preserve"> and the kinetochore associated Ndc80 and Dam1 complexes</w:t>
      </w:r>
      <w:r w:rsidR="00DF1745">
        <w:rPr>
          <w:rFonts w:ascii="Cambria" w:hAnsi="Cambria" w:cs="Calibri"/>
          <w:sz w:val="22"/>
        </w:rPr>
        <w:t xml:space="preserve"> </w:t>
      </w:r>
      <w:r w:rsidR="00DF1745" w:rsidRPr="00DF1745">
        <w:rPr>
          <w:rFonts w:ascii="Cambria" w:hAnsi="Cambria" w:cs="Calibri"/>
          <w:sz w:val="22"/>
        </w:rPr>
        <w:fldChar w:fldCharType="begin" w:fldLock="1"/>
      </w:r>
      <w:r w:rsidR="008C5633">
        <w:rPr>
          <w:rFonts w:ascii="Cambria" w:hAnsi="Cambria" w:cs="Calibri"/>
          <w:sz w:val="22"/>
        </w:rPr>
        <w:instrText>ADDIN CSL_CITATION {"citationItems":[{"id":"ITEM-1","itemData":{"DOI":"10.1016/j.cell.2008.12.045","ISSN":"00928674","PMID":"19269365","abstract":"Kinetochores couple chromosomes to the assembling and disassembling tips of microtubules, a dynamic behavior that is fundamental to mitosis in all eukaryotes but poorly understood. Genetic, biochemical, and structural studies implicate the Ndc80 complex as a direct point of contact between kinetochores and microtubules, but these approaches provide only a static view. Here, using techniques for manipulating and tracking individual molecules in vitro, we demonstrate that the Ndc80 complex is capable of forming the dynamic, load-bearing attachments to assembling and disassembling tips required for coupling in vivo. We also establish that Ndc80-based coupling likely occurs through a biased diffusion mechanism and that this activity is conserved from yeast to humans. Our findings demonstrate how an ensemble of Ndc80 complexes may provide the combination of plasticity and strength that allows kinetochores to maintain load-bearing tip attachments during both microtubule assembly and disassembly. © 2009 Elsevier Inc. All rights reserved.","author":[{"dropping-particle":"","family":"Powers","given":"Andrew F.","non-dropping-particle":"","parse-names":false,"suffix":""},{"dropping-particle":"","family":"Franck","given":"Andrew D.","non-dropping-particle":"","parse-names":false,"suffix":""},{"dropping-particle":"","family":"Gestaut","given":"Daniel R.","non-dropping-particle":"","parse-names":false,"suffix":""},{"dropping-particle":"","family":"Cooper","given":"Jeremy","non-dropping-particle":"","parse-names":false,"suffix":""},{"dropping-particle":"","family":"Gracyzk","given":"Beth","non-dropping-particle":"","parse-names":false,"suffix":""},{"dropping-particle":"","family":"Wei","given":"Ronnie R.","non-dropping-particle":"","parse-names":false,"suffix":""},{"dropping-particle":"","family":"Wordeman","given":"Linda","non-dropping-particle":"","parse-names":false,"suffix":""},{"dropping-particle":"","family":"Davis","given":"Trisha N.","non-dropping-particle":"","parse-names":false,"suffix":""},{"dropping-particle":"","family":"Asbury","given":"Charles L.","non-dropping-particle":"","parse-names":false,"suffix":""}],"container-title":"Cell","id":"ITEM-1","issue":"5","issued":{"date-parts":[["2009"]]},"page":"865-875","publisher":"Elsevier Ltd","title":"The Ndc80 Kinetochore Complex Forms Load-Bearing Attachments to Dynamic Microtubule Tips via Biased Diffusion","type":"article-journal","volume":"136"},"uris":["http://www.mendeley.com/documents/?uuid=ec124b3f-78b9-4558-b18b-728bdf74eec4"]},{"id":"ITEM-2","itemData":{"DOI":"10.1073/pnas.0807859105","ISBN":"0406204101","ISSN":"0027-8424","abstract":"Accurate chromosome segregation during mitotic division of budding yeast depends on the multiprotein kinetochore complex, Dam1 (also known as DASH). Purified Dam1 heterodecamers encircle microtubules (MTs) to form rings that can function as “couplers,” molecular devices that transduce energy from MT disassembly into the motion of a cargo. Here we show that MT depolymerization develops a force against a Dam1 ring that is sixfold larger than the force exerted on a coupler that binds only one side of an MT. Wild-type rings slow depolymerization fourfold, but rings that include a mutant Dam1p with truncated C terminus slow depolymerization less, consistent with the idea that this tail is part of a strong bond between rings and MTs. A molecular-mechanical model for Dam1-MT interaction predicts that binding between this flexible tail and the MT wall should cause a Dam1 ring to wobble, and Fourier analysis of moving, ring-attached beads corroborates this prediction. Comparison of the forces generated against wild-type and mutant complexes confirms the importance of tight Dam1-MT association for processive cargo movement under load.","author":[{"dropping-particle":"","family":"Grishchuk","given":"Ekaterina L.","non-dropping-particle":"","parse-names":false,"suffix":""},{"dropping-particle":"","family":"Efremov","given":"Artem K.","non-dropping-particle":"","parse-names":false,"suffix":""},{"dropping-particle":"","family":"Volkov","given":"Vladimir A.","non-dropping-particle":"","parse-names":false,"suffix":""},{"dropping-particle":"","family":"Spiridonov","given":"Ilia S.","non-dropping-particle":"","parse-names":false,"suffix":""},{"dropping-particle":"","family":"Gudimchuk","given":"Nikita","non-dropping-particle":"","parse-names":false,"suffix":""},{"dropping-particle":"","family":"Westermann","given":"Stefan","non-dropping-particle":"","parse-names":false,"suffix":""},{"dropping-particle":"","family":"Drubin","given":"David","non-dropping-particle":"","parse-names":false,"suffix":""},{"dropping-particle":"","family":"Barnes","given":"Georjana","non-dropping-particle":"","parse-names":false,"suffix":""},{"dropping-particle":"","family":"McIntosh","given":"J. Richard","non-dropping-particle":"","parse-names":false,"suffix":""},{"dropping-particle":"","family":"Ataullakhanov","given":"Fazly I.","non-dropping-particle":"","parse-names":false,"suffix":""}],"container-title":"Proceedings of the National Academy of Sciences","id":"ITEM-2","issue":"40","issued":{"date-parts":[["2008","10","7"]]},"page":"15423-15428","title":"The Dam1 ring binds microtubules strongly enough to be a processive as well as energy-efficient coupler for chromosome motion","type":"article-journal","volume":"105"},"uris":["http://www.mendeley.com/documents/?uuid=81d5312f-8cbd-4dac-a98d-26e89897c38c"]},{"id":"ITEM-3","itemData":{"DOI":"https://doi.org/10.48550/arXiv.2112.07757","abstract":"The control of biopolymer length is mediated by proteins that localize to polymer ends and regulate polymerization dynamics. Several mechanisms have been proposed to achieve end localization. Here, we propose a novel mechanism by which a protein that binds to a shrinking polymer and slows its shrinkage will be spontaneously enriched at the shrinking end through a \"herding\" effect. We formalize this process using both a lattice-gas model and a continuum description, and we present experimental evidence that the microtubule regulator spastin employs this mechanism. Our findings extend to more general problems involving diffusion within shrinking domains.","author":[{"dropping-particle":"","family":"Al-Hiyasat","given":"Amer","non-dropping-particle":"","parse-names":false,"suffix":""},{"dropping-particle":"","family":"Tuna","given":"Yazgan","non-dropping-particle":"","parse-names":false,"suffix":""},{"dropping-particle":"","family":"Kuo","given":"Yin-wei","non-dropping-particle":"","parse-names":false,"suffix":""},{"dropping-particle":"","family":"Howard","given":"Jonathon","non-dropping-particle":"","parse-names":false,"suffix":""}],"id":"ITEM-3","issued":{"date-parts":[["2021","12","14"]]},"title":"Herding of proteins by the ends of shrinking polymers","type":"article-journal"},"uris":["http://www.mendeley.com/documents/?uuid=07e7861c-c7d7-450a-9b2a-dc8b3dac2f9c"]},{"id":"ITEM-4","itemData":{"DOI":"10.1038/373161a0","ISSN":"0028-0836","author":[{"dropping-particle":"","family":"Lombillo","given":"Vivian A.","non-dropping-particle":"","parse-names":false,"suffix":""},{"dropping-particle":"","family":"Stewart","given":"Russell J.","non-dropping-particle":"","parse-names":false,"suffix":""},{"dropping-particle":"","family":"Richard McIntosh","given":"J.","non-dropping-particle":"","parse-names":false,"suffix":""}],"container-title":"Nature","id":"ITEM-4","issue":"6510","issued":{"date-parts":[["1995","1"]]},"page":"161-164","title":"Minus-end-directed motion of kinesin–coated microspheres driven by microtubule depolymerization","type":"article-journal","volume":"373"},"uris":["http://www.mendeley.com/documents/?uuid=49e0d064-38a2-4a7d-af7a-c552e02bcba4"]},{"id":"ITEM-5","itemData":{"DOI":"10.1038/ncb1609","ISSN":"14657392","abstract":"In dividing cells, kinetochores couple chromosomes to the tips of growing and shortening microtubule fibres and tension at the kinetochore-microtubule interface promotes fibre elongation. Tension-dependent microtubule fibre elongation is thought to be essential for coordinating chromosome alignment and separation, but the mechanism underlying this effect is unknown. Using optical tweezers, we applied tension to a model of the kinetochore-microtubule interface composed of the yeast Dam1 complex bound to individual dynamic microtubule tips. Higher tension decreased the likelihood that growing tips would begin to shorten, slowed shortening, and increased the likelihood that shortening tips would resume growth. These effects are similar to the effects of tension on kinetochore-attached microtubule fibres in many cell types, suggesting that we have reconstituted a direct mechanism for microtubule-length control in mitosis.","author":[{"dropping-particle":"","family":"Franck","given":"Andrew D.","non-dropping-particle":"","parse-names":false,"suffix":""},{"dropping-particle":"","family":"Powers","given":"Andrew F.","non-dropping-particle":"","parse-names":false,"suffix":""},{"dropping-particle":"","family":"Gestaut","given":"Daniel R.","non-dropping-particle":"","parse-names":false,"suffix":""},{"dropping-particle":"","family":"Gonen","given":"Tamir","non-dropping-particle":"","parse-names":false,"suffix":""},{"dropping-particle":"","family":"Davis","given":"Trisha N.","non-dropping-particle":"","parse-names":false,"suffix":""},{"dropping-particle":"","family":"Asbury","given":"Charles L.","non-dropping-particle":"","parse-names":false,"suffix":""}],"container-title":"Nature Cell Biology","id":"ITEM-5","issue":"7","issued":{"date-parts":[["2007"]]},"page":"832-837","title":"Tension applied through the Dam1 complex promotes microtubule elongation providing a direct mechanism for length control in mitosis","type":"article-journal","volume":"9"},"uris":["http://www.mendeley.com/documents/?uuid=73d34f06-abac-4f29-aa6d-c15120c8cd5c"]},{"id":"ITEM-6","itemData":{"DOI":"10.1073/pnas.1209615109","ISSN":"0027-8424","abstract":"The conserved Ndc80 complex is an essential microtubule-binding component of the kinetochore. Recent findings suggest that the Ndc80 complex influences microtubule dynamics at kinetochores in vivo. However, it was unclear if the Ndc80 complex mediates these effects directly, or by affecting other factors localized at the kinetochore. Using a reconstituted system in vitro, we show that the human Ndc80 complex directly stabilizes the tips of disassembling microtubules and promotes rescue (the transition from microtubule shortening to growth). In vivo, an N-terminal domain in the Ndc80 complex is phosphorylated by the Aurora B kinase. Mutations that mimic phosphorylation of the Ndc80 complex prevent stable kinetochore-microtubule attachment, and mutations that block phosphorylation damp kinetochore oscillations. We find that the Ndc80 complex with Aurora B phosphomimetic mutations is defective at promoting microtubule rescue, even when robustly coupled to disassembling microtubule tips. This impaired ability to affect dynamics is not simply because of weakened microtubule binding, as an N-terminally truncated complex with similar binding affinity is able to promote rescue. Taken together, these results suggest that in addition to regulating attachment stability, Aurora B controls microtubule dynamics through phosphorylation of the Ndc80 complex.","author":[{"dropping-particle":"","family":"Umbreit","given":"Neil T.","non-dropping-particle":"","parse-names":false,"suffix":""},{"dropping-particle":"","family":"Gestaut","given":"Daniel R.","non-dropping-particle":"","parse-names":false,"suffix":""},{"dropping-particle":"","family":"Tien","given":"Jerry F.","non-dropping-particle":"","parse-names":false,"suffix":""},{"dropping-particle":"","family":"Vollmar","given":"Breanna S.","non-dropping-particle":"","parse-names":false,"suffix":""},{"dropping-particle":"","family":"Gonen","given":"Tamir","non-dropping-particle":"","parse-names":false,"suffix":""},{"dropping-particle":"","family":"Asbury","given":"Charles L.","non-dropping-particle":"","parse-names":false,"suffix":""},{"dropping-particle":"","family":"Davis","given":"Trisha N.","non-dropping-particle":"","parse-names":false,"suffix":""}],"container-title":"Proceedings of the National Academy of Sciences","id":"ITEM-6","issue":"40","issued":{"date-parts":[["2012","10","2"]]},"note":"doi: 10.1073/pnas.1209615109","page":"16113-16118","publisher":"Proceedings of the National Academy of Sciences","title":"The Ndc80 kinetochore complex directly modulates microtubule dynamics","type":"article-journal","volume":"109"},"uris":["http://www.mendeley.com/documents/?uuid=c15a90ef-e638-4559-83c3-5437b194d19f"]},{"id":"ITEM-7","itemData":{"DOI":"10.1007/978-3-319-58592-5_17","ISBN":"9783319585925","ISSN":"00796484","PMID":"28840247","abstract":"The main physiological function of mitotic kinetochores is to provide durable attachment to spindle microtubules, which segregate chromosomes in order to partition them equally between the two daughter cells. Numerous kinetochore components that can bind directly to microtubules have been identified, including ATP-dependent motors and various microtubule-associated proteins with no motor activity. A major challenge facing the field is to explain chromosome motions based on the biochemical and structural properties of these individual kinetochore components and their assemblies. This chapter reviews the molecular mechanisms responsible for the motions associated with dynamic microtubule tips at the single-molecule level, as well as the activities of multimolecular ensembles called couplers. These couplers enable persistent kinetochore motion even under load, but their exact composition and structure remain unknown. Because no natural or artificial macro-machines function in an analogous manner to these molecular nano-devices, understanding their underlying biophysical mechanisms will require conceptual advances.","author":[{"dropping-particle":"","family":"Grishchuk","given":"Ekaterina L.","non-dropping-particle":"","parse-names":false,"suffix":""}],"container-title":"Progress in molecular and subcellular biology","id":"ITEM-7","issued":{"date-parts":[["2017"]]},"number-of-pages":"397-428","title":"Biophysics of Microtubule End Coupling at the Kinetochore","type":"book","volume":"56"},"uris":["http://www.mendeley.com/documents/?uuid=49cac80e-ce3d-43c3-b02b-45e7db33b938"]}],"mendeley":{"formattedCitation":"(Lombillo, Stewart and Richard McIntosh, 1995; Franck &lt;i&gt;et al.&lt;/i&gt;, 2007; Grishchuk &lt;i&gt;et al.&lt;/i&gt;, 2008; Powers &lt;i&gt;et al.&lt;/i&gt;, 2009; Umbreit &lt;i&gt;et al.&lt;/i&gt;, 2012; Grishchuk, 2017; Al-Hiyasat &lt;i&gt;et al.&lt;/i&gt;, 2021)","plainTextFormattedCitation":"(Lombillo, Stewart and Richard McIntosh, 1995; Franck et al., 2007; Grishchuk et al., 2008; Powers et al., 2009; Umbreit et al., 2012; Grishchuk, 2017; Al-Hiyasat et al., 2021)","previouslyFormattedCitation":"(Lombillo, Stewart and Richard McIntosh, 1995; Franck &lt;i&gt;et al.&lt;/i&gt;, 2007; Grishchuk &lt;i&gt;et al.&lt;/i&gt;, 2008; Powers &lt;i&gt;et al.&lt;/i&gt;, 2009; Umbreit &lt;i&gt;et al.&lt;/i&gt;, 2012; Grishchuk, 2017; Al-Hiyasat &lt;i&gt;et al.&lt;/i&gt;, 2021)"},"properties":{"noteIndex":0},"schema":"https://github.com/citation-style-language/schema/raw/master/csl-citation.json"}</w:instrText>
      </w:r>
      <w:r w:rsidR="00DF1745" w:rsidRPr="00DF1745">
        <w:rPr>
          <w:rFonts w:ascii="Cambria" w:hAnsi="Cambria" w:cs="Calibri"/>
          <w:sz w:val="22"/>
        </w:rPr>
        <w:fldChar w:fldCharType="separate"/>
      </w:r>
      <w:r w:rsidR="00211CAA" w:rsidRPr="00211CAA">
        <w:rPr>
          <w:rFonts w:ascii="Cambria" w:hAnsi="Cambria" w:cs="Calibri"/>
          <w:noProof/>
          <w:sz w:val="22"/>
        </w:rPr>
        <w:t xml:space="preserve">(Lombillo, Stewart and Richard McIntosh, 1995; Franck </w:t>
      </w:r>
      <w:r w:rsidR="00211CAA" w:rsidRPr="00211CAA">
        <w:rPr>
          <w:rFonts w:ascii="Cambria" w:hAnsi="Cambria" w:cs="Calibri"/>
          <w:i/>
          <w:noProof/>
          <w:sz w:val="22"/>
        </w:rPr>
        <w:t>et al.</w:t>
      </w:r>
      <w:r w:rsidR="00211CAA" w:rsidRPr="00211CAA">
        <w:rPr>
          <w:rFonts w:ascii="Cambria" w:hAnsi="Cambria" w:cs="Calibri"/>
          <w:noProof/>
          <w:sz w:val="22"/>
        </w:rPr>
        <w:t xml:space="preserve">, 2007; Grishchuk </w:t>
      </w:r>
      <w:r w:rsidR="00211CAA" w:rsidRPr="00211CAA">
        <w:rPr>
          <w:rFonts w:ascii="Cambria" w:hAnsi="Cambria" w:cs="Calibri"/>
          <w:i/>
          <w:noProof/>
          <w:sz w:val="22"/>
        </w:rPr>
        <w:t>et al.</w:t>
      </w:r>
      <w:r w:rsidR="00211CAA" w:rsidRPr="00211CAA">
        <w:rPr>
          <w:rFonts w:ascii="Cambria" w:hAnsi="Cambria" w:cs="Calibri"/>
          <w:noProof/>
          <w:sz w:val="22"/>
        </w:rPr>
        <w:t xml:space="preserve">, 2008; Powers </w:t>
      </w:r>
      <w:r w:rsidR="00211CAA" w:rsidRPr="00211CAA">
        <w:rPr>
          <w:rFonts w:ascii="Cambria" w:hAnsi="Cambria" w:cs="Calibri"/>
          <w:i/>
          <w:noProof/>
          <w:sz w:val="22"/>
        </w:rPr>
        <w:t>et al.</w:t>
      </w:r>
      <w:r w:rsidR="00211CAA" w:rsidRPr="00211CAA">
        <w:rPr>
          <w:rFonts w:ascii="Cambria" w:hAnsi="Cambria" w:cs="Calibri"/>
          <w:noProof/>
          <w:sz w:val="22"/>
        </w:rPr>
        <w:t xml:space="preserve">, 2009; Umbreit </w:t>
      </w:r>
      <w:r w:rsidR="00211CAA" w:rsidRPr="00211CAA">
        <w:rPr>
          <w:rFonts w:ascii="Cambria" w:hAnsi="Cambria" w:cs="Calibri"/>
          <w:i/>
          <w:noProof/>
          <w:sz w:val="22"/>
        </w:rPr>
        <w:t>et al.</w:t>
      </w:r>
      <w:r w:rsidR="00211CAA" w:rsidRPr="00211CAA">
        <w:rPr>
          <w:rFonts w:ascii="Cambria" w:hAnsi="Cambria" w:cs="Calibri"/>
          <w:noProof/>
          <w:sz w:val="22"/>
        </w:rPr>
        <w:t xml:space="preserve">, 2012; Grishchuk, 2017; Al-Hiyasat </w:t>
      </w:r>
      <w:r w:rsidR="00211CAA" w:rsidRPr="00211CAA">
        <w:rPr>
          <w:rFonts w:ascii="Cambria" w:hAnsi="Cambria" w:cs="Calibri"/>
          <w:i/>
          <w:noProof/>
          <w:sz w:val="22"/>
        </w:rPr>
        <w:t>et al.</w:t>
      </w:r>
      <w:r w:rsidR="00211CAA" w:rsidRPr="00211CAA">
        <w:rPr>
          <w:rFonts w:ascii="Cambria" w:hAnsi="Cambria" w:cs="Calibri"/>
          <w:noProof/>
          <w:sz w:val="22"/>
        </w:rPr>
        <w:t>, 2021)</w:t>
      </w:r>
      <w:r w:rsidR="00DF1745" w:rsidRPr="00DF1745">
        <w:rPr>
          <w:rFonts w:ascii="Cambria" w:hAnsi="Cambria" w:cs="Calibri"/>
          <w:sz w:val="22"/>
        </w:rPr>
        <w:fldChar w:fldCharType="end"/>
      </w:r>
      <w:r w:rsidR="00B9216F" w:rsidRPr="00DF1745">
        <w:rPr>
          <w:rFonts w:ascii="Cambria" w:hAnsi="Cambria" w:cs="Calibri"/>
          <w:sz w:val="22"/>
        </w:rPr>
        <w:t xml:space="preserve">. </w:t>
      </w:r>
      <w:r w:rsidR="0013013F" w:rsidRPr="00DF1745">
        <w:rPr>
          <w:rFonts w:ascii="Cambria" w:hAnsi="Cambria" w:cs="Calibri"/>
          <w:sz w:val="22"/>
        </w:rPr>
        <w:t>Like Ase1,</w:t>
      </w:r>
      <w:r w:rsidRPr="00DF1745">
        <w:rPr>
          <w:rFonts w:ascii="Cambria" w:hAnsi="Cambria" w:cs="Calibri"/>
          <w:sz w:val="22"/>
        </w:rPr>
        <w:t xml:space="preserve"> Dam1- and Ndc80- complexes</w:t>
      </w:r>
      <w:r w:rsidRPr="000A1BD6">
        <w:rPr>
          <w:rFonts w:ascii="Cambria" w:hAnsi="Cambria" w:cs="Calibri"/>
          <w:sz w:val="22"/>
        </w:rPr>
        <w:t xml:space="preserve"> accumulat</w:t>
      </w:r>
      <w:r w:rsidR="0013013F">
        <w:rPr>
          <w:rFonts w:ascii="Cambria" w:hAnsi="Cambria" w:cs="Calibri"/>
          <w:sz w:val="22"/>
        </w:rPr>
        <w:t>e</w:t>
      </w:r>
      <w:r w:rsidRPr="000A1BD6">
        <w:rPr>
          <w:rFonts w:ascii="Cambria" w:hAnsi="Cambria" w:cs="Calibri"/>
          <w:sz w:val="22"/>
        </w:rPr>
        <w:t xml:space="preserve"> at depolymerizing </w:t>
      </w:r>
      <w:r w:rsidR="00D946DD" w:rsidRPr="000A1BD6">
        <w:rPr>
          <w:rFonts w:ascii="Cambria" w:hAnsi="Cambria" w:cs="Calibri"/>
          <w:sz w:val="22"/>
        </w:rPr>
        <w:t>MT</w:t>
      </w:r>
      <w:r w:rsidRPr="000A1BD6">
        <w:rPr>
          <w:rFonts w:ascii="Cambria" w:hAnsi="Cambria" w:cs="Calibri"/>
          <w:sz w:val="22"/>
        </w:rPr>
        <w:t xml:space="preserve"> ends</w:t>
      </w:r>
      <w:r w:rsidR="0013013F">
        <w:rPr>
          <w:rFonts w:ascii="Cambria" w:hAnsi="Cambria" w:cs="Calibri"/>
          <w:sz w:val="22"/>
        </w:rPr>
        <w:t xml:space="preserve"> and decrease depolymerization </w:t>
      </w:r>
      <w:r w:rsidR="00AC2144">
        <w:rPr>
          <w:rFonts w:ascii="Cambria" w:hAnsi="Cambria" w:cs="Calibri"/>
          <w:sz w:val="22"/>
        </w:rPr>
        <w:t>velocity</w:t>
      </w:r>
      <w:r w:rsidRPr="000A1BD6">
        <w:rPr>
          <w:rFonts w:ascii="Cambria" w:hAnsi="Cambria" w:cs="Calibri"/>
          <w:sz w:val="22"/>
        </w:rPr>
        <w:t xml:space="preserve">. </w:t>
      </w:r>
      <w:r w:rsidR="00B47552">
        <w:rPr>
          <w:rFonts w:ascii="Cambria" w:hAnsi="Cambria" w:cs="Calibri"/>
          <w:sz w:val="22"/>
        </w:rPr>
        <w:t xml:space="preserve">We produced a simple model based on the assumption that Ase1 </w:t>
      </w:r>
      <w:r w:rsidR="004F6241">
        <w:rPr>
          <w:rFonts w:ascii="Cambria" w:hAnsi="Cambria" w:cs="Calibri"/>
          <w:sz w:val="22"/>
        </w:rPr>
        <w:t>prevents the detachment of terminal tubulin subunits (</w:t>
      </w:r>
      <w:r w:rsidR="002F07E8">
        <w:rPr>
          <w:rFonts w:ascii="Cambria" w:hAnsi="Cambria" w:cs="Calibri"/>
          <w:sz w:val="22"/>
        </w:rPr>
        <w:t>Figure</w:t>
      </w:r>
      <w:r w:rsidR="004F6241">
        <w:rPr>
          <w:rFonts w:ascii="Cambria" w:hAnsi="Cambria" w:cs="Calibri"/>
          <w:sz w:val="22"/>
        </w:rPr>
        <w:t xml:space="preserve"> 4</w:t>
      </w:r>
      <w:r w:rsidR="00673FCF">
        <w:rPr>
          <w:rFonts w:ascii="Cambria" w:hAnsi="Cambria" w:cs="Calibri"/>
          <w:sz w:val="22"/>
        </w:rPr>
        <w:t>A, B</w:t>
      </w:r>
      <w:r w:rsidR="004F6241">
        <w:rPr>
          <w:rFonts w:ascii="Cambria" w:hAnsi="Cambria" w:cs="Calibri"/>
          <w:sz w:val="22"/>
        </w:rPr>
        <w:t xml:space="preserve">). This assumption alone leads to a decrease in MT depolymerization </w:t>
      </w:r>
      <w:r w:rsidR="00AC2144">
        <w:rPr>
          <w:rFonts w:ascii="Cambria" w:hAnsi="Cambria" w:cs="Calibri"/>
          <w:sz w:val="22"/>
        </w:rPr>
        <w:t>velocity</w:t>
      </w:r>
      <w:r w:rsidR="004F6241">
        <w:rPr>
          <w:rFonts w:ascii="Cambria" w:hAnsi="Cambria" w:cs="Calibri"/>
          <w:sz w:val="22"/>
        </w:rPr>
        <w:t xml:space="preserve"> and accumulation of Ase1</w:t>
      </w:r>
      <w:r w:rsidR="0073291B">
        <w:rPr>
          <w:rFonts w:ascii="Cambria" w:hAnsi="Cambria" w:cs="Calibri"/>
          <w:sz w:val="22"/>
        </w:rPr>
        <w:t xml:space="preserve"> at the tip of shrinking microtubules</w:t>
      </w:r>
      <w:r w:rsidR="004F6241">
        <w:rPr>
          <w:rFonts w:ascii="Cambria" w:hAnsi="Cambria" w:cs="Calibri"/>
          <w:sz w:val="22"/>
        </w:rPr>
        <w:t xml:space="preserve"> (</w:t>
      </w:r>
      <w:r w:rsidR="002F07E8">
        <w:rPr>
          <w:rFonts w:ascii="Cambria" w:hAnsi="Cambria" w:cs="Calibri"/>
          <w:sz w:val="22"/>
        </w:rPr>
        <w:t>Figure</w:t>
      </w:r>
      <w:r w:rsidR="004F6241">
        <w:rPr>
          <w:rFonts w:ascii="Cambria" w:hAnsi="Cambria" w:cs="Calibri"/>
          <w:sz w:val="22"/>
        </w:rPr>
        <w:t xml:space="preserve"> 4D</w:t>
      </w:r>
      <w:r w:rsidR="008C5633">
        <w:rPr>
          <w:rFonts w:ascii="Cambria" w:hAnsi="Cambria" w:cs="Calibri"/>
          <w:sz w:val="22"/>
        </w:rPr>
        <w:t>, E</w:t>
      </w:r>
      <w:r w:rsidR="004F6241">
        <w:rPr>
          <w:rFonts w:ascii="Cambria" w:hAnsi="Cambria" w:cs="Calibri"/>
          <w:sz w:val="22"/>
        </w:rPr>
        <w:t>)</w:t>
      </w:r>
      <w:r w:rsidR="00673FCF">
        <w:rPr>
          <w:rFonts w:ascii="Cambria" w:hAnsi="Cambria" w:cs="Calibri"/>
          <w:sz w:val="22"/>
        </w:rPr>
        <w:t>.</w:t>
      </w:r>
      <w:r w:rsidR="004F6241">
        <w:rPr>
          <w:rFonts w:ascii="Cambria" w:hAnsi="Cambria" w:cs="Calibri"/>
          <w:sz w:val="22"/>
        </w:rPr>
        <w:t xml:space="preserve"> </w:t>
      </w:r>
      <w:r w:rsidR="00673FCF">
        <w:rPr>
          <w:rFonts w:ascii="Cambria" w:hAnsi="Cambria" w:cs="Calibri"/>
          <w:sz w:val="22"/>
        </w:rPr>
        <w:t>A</w:t>
      </w:r>
      <w:r w:rsidR="004F6241">
        <w:rPr>
          <w:rFonts w:ascii="Cambria" w:hAnsi="Cambria" w:cs="Calibri"/>
          <w:sz w:val="22"/>
        </w:rPr>
        <w:t xml:space="preserve">ssuming </w:t>
      </w:r>
      <w:r w:rsidR="003E2640">
        <w:rPr>
          <w:rFonts w:ascii="Cambria" w:hAnsi="Cambria" w:cs="Calibri"/>
          <w:sz w:val="22"/>
        </w:rPr>
        <w:t>A</w:t>
      </w:r>
      <w:r w:rsidR="00673FCF">
        <w:rPr>
          <w:rFonts w:ascii="Cambria" w:hAnsi="Cambria" w:cs="Calibri"/>
          <w:sz w:val="22"/>
        </w:rPr>
        <w:t xml:space="preserve">se1 </w:t>
      </w:r>
      <w:del w:id="294" w:author="Jochen Krattenmacher" w:date="2023-02-09T20:58:00Z">
        <w:r w:rsidR="00673FCF" w:rsidDel="003E2640">
          <w:rPr>
            <w:rFonts w:ascii="Cambria" w:hAnsi="Cambria" w:cs="Calibri"/>
            <w:sz w:val="22"/>
          </w:rPr>
          <w:delText xml:space="preserve">cooperativity and </w:delText>
        </w:r>
        <w:r w:rsidR="00673FCF" w:rsidDel="00742AB2">
          <w:rPr>
            <w:rFonts w:ascii="Cambria" w:hAnsi="Cambria" w:cs="Calibri"/>
            <w:sz w:val="22"/>
          </w:rPr>
          <w:delText>interaction between protofilaments</w:delText>
        </w:r>
      </w:del>
      <w:ins w:id="295" w:author="Jochen Krattenmacher" w:date="2023-02-09T20:58:00Z">
        <w:r w:rsidR="00742AB2">
          <w:rPr>
            <w:rFonts w:ascii="Cambria" w:hAnsi="Cambria" w:cs="Calibri"/>
            <w:sz w:val="22"/>
          </w:rPr>
          <w:t>to stabilize</w:t>
        </w:r>
      </w:ins>
      <w:ins w:id="296" w:author="Jochen Krattenmacher" w:date="2023-02-09T20:59:00Z">
        <w:r w:rsidR="00742AB2">
          <w:rPr>
            <w:rFonts w:ascii="Cambria" w:hAnsi="Cambria" w:cs="Calibri"/>
            <w:sz w:val="22"/>
          </w:rPr>
          <w:t xml:space="preserve"> multiple tubulin dimers</w:t>
        </w:r>
      </w:ins>
      <w:r w:rsidR="00673FCF">
        <w:rPr>
          <w:rFonts w:ascii="Cambria" w:hAnsi="Cambria" w:cs="Calibri"/>
          <w:sz w:val="22"/>
        </w:rPr>
        <w:t>, we were able to quantitatively reproduce the experimental results (</w:t>
      </w:r>
      <w:r w:rsidR="002F07E8">
        <w:rPr>
          <w:rFonts w:ascii="Cambria" w:hAnsi="Cambria" w:cs="Calibri"/>
          <w:sz w:val="22"/>
        </w:rPr>
        <w:t>Figure</w:t>
      </w:r>
      <w:r w:rsidR="00673FCF">
        <w:rPr>
          <w:rFonts w:ascii="Cambria" w:hAnsi="Cambria" w:cs="Calibri"/>
          <w:sz w:val="22"/>
        </w:rPr>
        <w:t xml:space="preserve"> 4F, G).</w:t>
      </w:r>
      <w:r w:rsidR="0004129D">
        <w:rPr>
          <w:rFonts w:ascii="Cambria" w:hAnsi="Cambria" w:cs="Calibri"/>
          <w:sz w:val="22"/>
        </w:rPr>
        <w:t xml:space="preserve"> </w:t>
      </w:r>
      <w:r w:rsidR="007177AC">
        <w:rPr>
          <w:rFonts w:ascii="Cambria" w:hAnsi="Cambria" w:cs="Calibri"/>
          <w:sz w:val="22"/>
        </w:rPr>
        <w:t>S</w:t>
      </w:r>
      <w:r w:rsidR="0004129D" w:rsidRPr="000A1BD6">
        <w:rPr>
          <w:rFonts w:ascii="Cambria" w:hAnsi="Cambria" w:cs="Calibri"/>
          <w:sz w:val="22"/>
        </w:rPr>
        <w:t>tabiliz</w:t>
      </w:r>
      <w:r w:rsidR="007177AC">
        <w:rPr>
          <w:rFonts w:ascii="Cambria" w:hAnsi="Cambria" w:cs="Calibri"/>
          <w:sz w:val="22"/>
        </w:rPr>
        <w:t>ation of</w:t>
      </w:r>
      <w:r w:rsidR="0004129D" w:rsidRPr="000A1BD6">
        <w:rPr>
          <w:rFonts w:ascii="Cambria" w:hAnsi="Cambria" w:cs="Calibri"/>
          <w:sz w:val="22"/>
        </w:rPr>
        <w:t xml:space="preserve"> adjacent protofilaments might be explained by Ase1 binding to a tubulin dimer allosterically stabilizing the adjacent protofilament either by Ase1's intrinsically disordered N-terminus directly binding to the adjacent protofilament </w:t>
      </w:r>
      <w:r w:rsidR="0004129D">
        <w:rPr>
          <w:rFonts w:ascii="Cambria" w:hAnsi="Cambria" w:cs="Calibri"/>
          <w:sz w:val="22"/>
        </w:rPr>
        <w:fldChar w:fldCharType="begin" w:fldLock="1"/>
      </w:r>
      <w:r w:rsidR="002C7C70">
        <w:rPr>
          <w:rFonts w:ascii="Cambria" w:hAnsi="Cambria" w:cs="Calibri"/>
          <w:sz w:val="22"/>
        </w:rPr>
        <w:instrText>ADDIN CSL_CITATION {"citationItems":[{"id":"ITEM-1","itemData":{"DOI":"10.1016/j.cell.2010.07.012","ISBN":"1097-4172 (Electronic) 0092-8674 (Linking)","ISSN":"00928674","PMID":"20691902","abstract":"Formation of microtubule architectures, required for cell shape maintenance in yeast, directional cell expansion in plants and cytokinesis in eukaryotes, depends on antiparallel microtubule crosslinking by the conserved MAP65 protein family. Here, we combine structural and single molecule fluorescence methods to examine how PRC1, the human MAP65, crosslinks antiparallel microtubules. We find that PRC1's microtubule binding is mediated by a structured domain with a spectrin-fold and an unstructured Lys/Arg-rich domain. These two domains, at each end of a homodimer, are connected by a linkage that is flexible on single microtubules, but forms well-defined crossbridges between antiparallel filaments. Further, we show that PRC1 crosslinks are compliant and do not substantially resist filament sliding by motor proteins in vitro. Together, our data show how MAP65s, by combining structural flexibility and rigidity, tune microtubule associations to establish crosslinks that selectively \" mark\" antiparallel overlap in dynamic cytoskeletal networks. © 2010 Elsevier Inc.","author":[{"dropping-particle":"","family":"Subramanian","given":"Radhika","non-dropping-particle":"","parse-names":false,"suffix":""},{"dropping-particle":"","family":"Wilson-Kubalek","given":"Elizabeth M.","non-dropping-particle":"","parse-names":false,"suffix":""},{"dropping-particle":"","family":"Arthur","given":"Christopher P.","non-dropping-particle":"","parse-names":false,"suffix":""},{"dropping-particle":"","family":"Bick","given":"Matthew J.","non-dropping-particle":"","parse-names":false,"suffix":""},{"dropping-particle":"","family":"Campbell","given":"Elizabeth A.","non-dropping-particle":"","parse-names":false,"suffix":""},{"dropping-particle":"","family":"Darst","given":"Seth A.","non-dropping-particle":"","parse-names":false,"suffix":""},{"dropping-particle":"","family":"Milligan","given":"Ronald A.","non-dropping-particle":"","parse-names":false,"suffix":""},{"dropping-particle":"","family":"Kapoor","given":"Tarun M.","non-dropping-particle":"","parse-names":false,"suffix":""}],"container-title":"Cell","id":"ITEM-1","issue":"3","issued":{"date-parts":[["2010"]]},"page":"433-443","publisher":"Elsevier Ltd","title":"Insights into antiparallel microtubule crosslinking by PRC1, a conserved nonmotor microtubule binding protein","type":"article-journal","volume":"142"},"uris":["http://www.mendeley.com/documents/?uuid=0efd0a3b-eef0-4867-ab36-8318908d24b9"]}],"mendeley":{"formattedCitation":"(Subramanian &lt;i&gt;et al.&lt;/i&gt;, 2010)","plainTextFormattedCitation":"(Subramanian et al., 2010)","previouslyFormattedCitation":"(Subramanian &lt;i&gt;et al.&lt;/i&gt;, 2010)"},"properties":{"noteIndex":0},"schema":"https://github.com/citation-style-language/schema/raw/master/csl-citation.json"}</w:instrText>
      </w:r>
      <w:r w:rsidR="0004129D">
        <w:rPr>
          <w:rFonts w:ascii="Cambria" w:hAnsi="Cambria" w:cs="Calibri"/>
          <w:sz w:val="22"/>
        </w:rPr>
        <w:fldChar w:fldCharType="separate"/>
      </w:r>
      <w:r w:rsidR="00211CAA" w:rsidRPr="00211CAA">
        <w:rPr>
          <w:rFonts w:ascii="Cambria" w:hAnsi="Cambria" w:cs="Calibri"/>
          <w:noProof/>
          <w:sz w:val="22"/>
        </w:rPr>
        <w:t xml:space="preserve">(Subramanian </w:t>
      </w:r>
      <w:r w:rsidR="00211CAA" w:rsidRPr="00211CAA">
        <w:rPr>
          <w:rFonts w:ascii="Cambria" w:hAnsi="Cambria" w:cs="Calibri"/>
          <w:i/>
          <w:noProof/>
          <w:sz w:val="22"/>
        </w:rPr>
        <w:t>et al.</w:t>
      </w:r>
      <w:r w:rsidR="00211CAA" w:rsidRPr="00211CAA">
        <w:rPr>
          <w:rFonts w:ascii="Cambria" w:hAnsi="Cambria" w:cs="Calibri"/>
          <w:noProof/>
          <w:sz w:val="22"/>
        </w:rPr>
        <w:t>, 2010)</w:t>
      </w:r>
      <w:r w:rsidR="0004129D">
        <w:rPr>
          <w:rFonts w:ascii="Cambria" w:hAnsi="Cambria" w:cs="Calibri"/>
          <w:sz w:val="22"/>
        </w:rPr>
        <w:fldChar w:fldCharType="end"/>
      </w:r>
      <w:r w:rsidR="0004129D" w:rsidRPr="000A1BD6">
        <w:rPr>
          <w:rFonts w:ascii="Cambria" w:hAnsi="Cambria" w:cs="Calibri"/>
          <w:sz w:val="22"/>
        </w:rPr>
        <w:t xml:space="preserve"> or indirectly through the tubulin lattice, such as kinesin-1</w:t>
      </w:r>
      <w:r w:rsidR="0004129D">
        <w:rPr>
          <w:rFonts w:ascii="Cambria" w:hAnsi="Cambria" w:cs="Calibri"/>
          <w:sz w:val="22"/>
        </w:rPr>
        <w:t xml:space="preserve"> </w:t>
      </w:r>
      <w:r w:rsidR="0004129D">
        <w:rPr>
          <w:rFonts w:ascii="Cambria" w:hAnsi="Cambria" w:cs="Calibri"/>
          <w:sz w:val="22"/>
        </w:rPr>
        <w:fldChar w:fldCharType="begin" w:fldLock="1"/>
      </w:r>
      <w:r w:rsidR="002C7C70">
        <w:rPr>
          <w:rFonts w:ascii="Cambria" w:hAnsi="Cambria" w:cs="Calibri"/>
          <w:sz w:val="22"/>
        </w:rPr>
        <w:instrText>ADDIN CSL_CITATION {"citationItems":[{"id":"ITEM-1","itemData":{"DOI":"https://doi.org/10.15252/embj.201490588","ISSN":"0261-4189","abstract":"Abstract The molecular motor kinesin moves along microtubules using energy from ATP hydrolysis in an initial step coupled with ADP release. In neurons, kinesin-1/KIF5C preferentially binds to the GTP-state microtubules over GDP-state microtubules to selectively enter an axon among many processes; however, because the atomic structure of nucleotide-free KIF5C is unavailable, its molecular mechanism remains unresolved. Here, the crystal structure of nucleotide-free KIF5C and the cryo-electron microscopic structure of nucleotide-free KIF5C complexed with the GTP-state microtubule are presented. The structures illustrate mutual conformational changes induced by interaction between the GTP-state microtubule and KIF5C. KIF5C acquires the ?rigor conformation?, where mobile switches I and II are stabilized through L11 and the initial portion of the neck-linker, facilitating effective ADP release and the weak-to-strong transition of KIF5C microtubule affinity. Conformational changes to tubulin strengthen the longitudinal contacts of the GTP-state microtubule in a similar manner to GDP-taxol microtubules. These results and functional analyses provide the molecular mechanism of the preferential binding of KIF5C to GTP-state microtubules.","author":[{"dropping-particle":"","family":"Morikawa","given":"Manatsu","non-dropping-particle":"","parse-names":false,"suffix":""},{"dropping-particle":"","family":"Yajima","given":"Hiroaki","non-dropping-particle":"","parse-names":false,"suffix":""},{"dropping-particle":"","family":"Nitta","given":"Ryo","non-dropping-particle":"","parse-names":false,"suffix":""},{"dropping-particle":"","family":"Inoue","given":"Shigeyuki","non-dropping-particle":"","parse-names":false,"suffix":""},{"dropping-particle":"","family":"Ogura","given":"Toshihiko","non-dropping-particle":"","parse-names":false,"suffix":""},{"dropping-particle":"","family":"Sato","given":"Chikara","non-dropping-particle":"","parse-names":false,"suffix":""},{"dropping-particle":"","family":"Hirokawa","given":"Nobutaka","non-dropping-particle":"","parse-names":false,"suffix":""}],"container-title":"The EMBO Journal","id":"ITEM-1","issue":"9","issued":{"date-parts":[["2015","5","5"]]},"note":"https://doi.org/10.15252/embj.201490588","page":"1270-1286","publisher":"John Wiley &amp; Sons, Ltd","title":"X-ray and Cryo-EM structures reveal mutual conformational changes of Kinesin and GTP-state microtubules upon binding","type":"article-journal","volume":"34"},"uris":["http://www.mendeley.com/documents/?uuid=1b7d7cb3-63b3-4b60-bf1a-77e556a072d3"]},{"id":"ITEM-2","itemData":{"DOI":"10.1038/s41565-018-0084-4","ISSN":"17483395","abstract":"Kinesin-1 is a nanoscale molecular motor that walks towards the fast-growing (plus) ends of microtubules, hauling molecular cargo to specific reaction sites in cells. Kinesin-driven transport is central to the self-organization of eukaryotic cells and shows great promise as a tool for nano-engineering 1 . Recent work hints that kinesin may also play a role in modulating the stability of its microtubule track, both in vitro2,3 and in vivo 4 , but the results are conflicting5-7 and the mechanisms are unclear. Here, we report a new dimension to the kinesin-microtubule interaction, whereby strong-binding state (adenosine triphosphate (ATP)-bound and apo) kinesin-1 motor domains inhibit the shrinkage of guanosine diphosphate (GDP) microtubules by up to two orders of magnitude and expand their lattice spacing by ~1.6%. Our data reveal an unexpected mechanism by which the mechanochemical cycles of kinesin and tubulin interlock, and so allow motile kinesins to influence the structure, stability and mechanics of their microtubule track.","author":[{"dropping-particle":"","family":"Peet","given":"Daniel R.","non-dropping-particle":"","parse-names":false,"suffix":""},{"dropping-particle":"","family":"Burroughs","given":"Nigel J.","non-dropping-particle":"","parse-names":false,"suffix":""},{"dropping-particle":"","family":"Cross","given":"Robert A.","non-dropping-particle":"","parse-names":false,"suffix":""}],"container-title":"Nature Nanotechnology","id":"ITEM-2","issue":"5","issued":{"date-parts":[["2018"]]},"page":"386-391","publisher":"Springer US","title":"Kinesin expands and stabilizes the GDP-microtubule lattice","type":"article-journal","volume":"13"},"uris":["http://www.mendeley.com/documents/?uuid=495f542b-f0bf-41e3-8151-0ddcbaca1bc8"]}],"mendeley":{"formattedCitation":"(Morikawa &lt;i&gt;et al.&lt;/i&gt;, 2015; Peet, Burroughs and Cross, 2018)","plainTextFormattedCitation":"(Morikawa et al., 2015; Peet, Burroughs and Cross, 2018)","previouslyFormattedCitation":"(Morikawa &lt;i&gt;et al.&lt;/i&gt;, 2015; Peet, Burroughs and Cross, 2018)"},"properties":{"noteIndex":0},"schema":"https://github.com/citation-style-language/schema/raw/master/csl-citation.json"}</w:instrText>
      </w:r>
      <w:r w:rsidR="0004129D">
        <w:rPr>
          <w:rFonts w:ascii="Cambria" w:hAnsi="Cambria" w:cs="Calibri"/>
          <w:sz w:val="22"/>
        </w:rPr>
        <w:fldChar w:fldCharType="separate"/>
      </w:r>
      <w:r w:rsidR="00211CAA" w:rsidRPr="00211CAA">
        <w:rPr>
          <w:rFonts w:ascii="Cambria" w:hAnsi="Cambria" w:cs="Calibri"/>
          <w:noProof/>
          <w:sz w:val="22"/>
        </w:rPr>
        <w:t xml:space="preserve">(Morikawa </w:t>
      </w:r>
      <w:r w:rsidR="00211CAA" w:rsidRPr="00211CAA">
        <w:rPr>
          <w:rFonts w:ascii="Cambria" w:hAnsi="Cambria" w:cs="Calibri"/>
          <w:i/>
          <w:noProof/>
          <w:sz w:val="22"/>
        </w:rPr>
        <w:t>et al.</w:t>
      </w:r>
      <w:r w:rsidR="00211CAA" w:rsidRPr="00211CAA">
        <w:rPr>
          <w:rFonts w:ascii="Cambria" w:hAnsi="Cambria" w:cs="Calibri"/>
          <w:noProof/>
          <w:sz w:val="22"/>
        </w:rPr>
        <w:t>, 2015; Peet, Burroughs and Cross, 2018)</w:t>
      </w:r>
      <w:r w:rsidR="0004129D">
        <w:rPr>
          <w:rFonts w:ascii="Cambria" w:hAnsi="Cambria" w:cs="Calibri"/>
          <w:sz w:val="22"/>
        </w:rPr>
        <w:fldChar w:fldCharType="end"/>
      </w:r>
      <w:r w:rsidR="0004129D" w:rsidRPr="000A1BD6">
        <w:rPr>
          <w:rFonts w:ascii="Cambria" w:hAnsi="Cambria" w:cs="Calibri"/>
          <w:sz w:val="22"/>
        </w:rPr>
        <w:t>.</w:t>
      </w:r>
    </w:p>
    <w:p w14:paraId="04580C4D" w14:textId="217123A9" w:rsidR="00B9216F" w:rsidRPr="000A1BD6" w:rsidRDefault="002C3352" w:rsidP="00BA7E27">
      <w:pPr>
        <w:spacing w:line="360" w:lineRule="auto"/>
        <w:jc w:val="both"/>
        <w:rPr>
          <w:rFonts w:ascii="Cambria" w:hAnsi="Cambria" w:cs="Calibri"/>
          <w:sz w:val="22"/>
        </w:rPr>
      </w:pPr>
      <w:r>
        <w:rPr>
          <w:rFonts w:ascii="Cambria" w:hAnsi="Cambria" w:cs="Calibri"/>
          <w:sz w:val="22"/>
        </w:rPr>
        <w:t xml:space="preserve">We observed that the decrease in depolymerization </w:t>
      </w:r>
      <w:r w:rsidR="00AC2144">
        <w:rPr>
          <w:rFonts w:ascii="Cambria" w:hAnsi="Cambria" w:cs="Calibri"/>
          <w:sz w:val="22"/>
        </w:rPr>
        <w:t>velocity</w:t>
      </w:r>
      <w:r>
        <w:rPr>
          <w:rFonts w:ascii="Cambria" w:hAnsi="Cambria" w:cs="Calibri"/>
          <w:sz w:val="22"/>
        </w:rPr>
        <w:t xml:space="preserve"> was stronger in antiparallel overlaps compared to parallel overlaps and </w:t>
      </w:r>
      <w:r w:rsidR="005000AA">
        <w:rPr>
          <w:rFonts w:ascii="Cambria" w:hAnsi="Cambria" w:cs="Calibri"/>
          <w:sz w:val="22"/>
        </w:rPr>
        <w:t>single</w:t>
      </w:r>
      <w:r>
        <w:rPr>
          <w:rFonts w:ascii="Cambria" w:hAnsi="Cambria" w:cs="Calibri"/>
          <w:sz w:val="22"/>
        </w:rPr>
        <w:t xml:space="preserve"> MTs (</w:t>
      </w:r>
      <w:r w:rsidR="002F07E8">
        <w:rPr>
          <w:rFonts w:ascii="Cambria" w:hAnsi="Cambria" w:cs="Calibri"/>
          <w:sz w:val="22"/>
        </w:rPr>
        <w:t>Figure</w:t>
      </w:r>
      <w:r w:rsidRPr="00557EAA">
        <w:rPr>
          <w:rFonts w:ascii="Cambria" w:hAnsi="Cambria" w:cs="Calibri"/>
          <w:sz w:val="22"/>
        </w:rPr>
        <w:t xml:space="preserve"> </w:t>
      </w:r>
      <w:r w:rsidR="00A71CF1" w:rsidRPr="00557EAA">
        <w:rPr>
          <w:rFonts w:ascii="Cambria" w:hAnsi="Cambria" w:cs="Calibri"/>
          <w:sz w:val="22"/>
        </w:rPr>
        <w:t>2A</w:t>
      </w:r>
      <w:r w:rsidR="00A71CF1">
        <w:rPr>
          <w:rFonts w:ascii="Cambria" w:hAnsi="Cambria" w:cs="Calibri"/>
          <w:sz w:val="22"/>
        </w:rPr>
        <w:t xml:space="preserve">, </w:t>
      </w:r>
      <w:r w:rsidR="00A55DE2">
        <w:rPr>
          <w:rFonts w:ascii="Cambria" w:hAnsi="Cambria" w:cs="Calibri"/>
          <w:sz w:val="22"/>
        </w:rPr>
        <w:t xml:space="preserve">Figure </w:t>
      </w:r>
      <w:r w:rsidR="00A71CF1">
        <w:rPr>
          <w:rFonts w:ascii="Cambria" w:hAnsi="Cambria" w:cs="Calibri"/>
          <w:sz w:val="22"/>
        </w:rPr>
        <w:t>S2C</w:t>
      </w:r>
      <w:r>
        <w:rPr>
          <w:rFonts w:ascii="Cambria" w:hAnsi="Cambria" w:cs="Calibri"/>
          <w:sz w:val="22"/>
        </w:rPr>
        <w:t xml:space="preserve">). </w:t>
      </w:r>
      <w:r w:rsidR="003B40D3">
        <w:rPr>
          <w:rFonts w:ascii="Cambria" w:hAnsi="Cambria" w:cs="Calibri"/>
          <w:sz w:val="22"/>
        </w:rPr>
        <w:t xml:space="preserve">In addition, MT rescue </w:t>
      </w:r>
      <w:r w:rsidR="003C1371">
        <w:rPr>
          <w:rFonts w:ascii="Cambria" w:hAnsi="Cambria" w:cs="Calibri"/>
          <w:sz w:val="22"/>
        </w:rPr>
        <w:t xml:space="preserve">rate </w:t>
      </w:r>
      <w:r w:rsidR="003B40D3">
        <w:rPr>
          <w:rFonts w:ascii="Cambria" w:hAnsi="Cambria" w:cs="Calibri"/>
          <w:sz w:val="22"/>
        </w:rPr>
        <w:t xml:space="preserve">was increased specifically in antiparallel </w:t>
      </w:r>
      <w:r w:rsidR="003B40D3" w:rsidRPr="00557EAA">
        <w:rPr>
          <w:rFonts w:ascii="Cambria" w:hAnsi="Cambria" w:cs="Calibri"/>
          <w:sz w:val="22"/>
        </w:rPr>
        <w:t>overlaps (</w:t>
      </w:r>
      <w:r w:rsidR="002F07E8">
        <w:rPr>
          <w:rFonts w:ascii="Cambria" w:hAnsi="Cambria" w:cs="Calibri"/>
          <w:sz w:val="22"/>
        </w:rPr>
        <w:t>Figure</w:t>
      </w:r>
      <w:r w:rsidR="003B40D3" w:rsidRPr="00557EAA">
        <w:rPr>
          <w:rFonts w:ascii="Cambria" w:hAnsi="Cambria" w:cs="Calibri"/>
          <w:sz w:val="22"/>
        </w:rPr>
        <w:t xml:space="preserve"> </w:t>
      </w:r>
      <w:r w:rsidR="00A71CF1" w:rsidRPr="00557EAA">
        <w:rPr>
          <w:rFonts w:ascii="Cambria" w:hAnsi="Cambria" w:cs="Calibri"/>
          <w:sz w:val="22"/>
        </w:rPr>
        <w:t>2C</w:t>
      </w:r>
      <w:r w:rsidR="00A71CF1">
        <w:rPr>
          <w:rFonts w:ascii="Cambria" w:hAnsi="Cambria" w:cs="Calibri"/>
          <w:sz w:val="22"/>
        </w:rPr>
        <w:t>,</w:t>
      </w:r>
      <w:r w:rsidR="00A55DE2">
        <w:rPr>
          <w:rFonts w:ascii="Cambria" w:hAnsi="Cambria" w:cs="Calibri"/>
          <w:sz w:val="22"/>
        </w:rPr>
        <w:t xml:space="preserve"> Figure </w:t>
      </w:r>
      <w:r w:rsidR="00A71CF1">
        <w:rPr>
          <w:rFonts w:ascii="Cambria" w:hAnsi="Cambria" w:cs="Calibri"/>
          <w:sz w:val="22"/>
        </w:rPr>
        <w:t>S2E</w:t>
      </w:r>
      <w:r w:rsidR="003B40D3">
        <w:rPr>
          <w:rFonts w:ascii="Cambria" w:hAnsi="Cambria" w:cs="Calibri"/>
          <w:sz w:val="22"/>
        </w:rPr>
        <w:t xml:space="preserve">). </w:t>
      </w:r>
      <w:r w:rsidR="003C1371">
        <w:rPr>
          <w:rFonts w:ascii="Cambria" w:hAnsi="Cambria" w:cs="Calibri"/>
          <w:sz w:val="22"/>
        </w:rPr>
        <w:t xml:space="preserve"> This might be due to the fact that </w:t>
      </w:r>
      <w:r w:rsidR="0025757D">
        <w:rPr>
          <w:rFonts w:ascii="Cambria" w:hAnsi="Cambria" w:cs="Calibri"/>
          <w:sz w:val="22"/>
        </w:rPr>
        <w:t xml:space="preserve">Ase1 diffusion </w:t>
      </w:r>
      <w:r w:rsidR="006F545A">
        <w:rPr>
          <w:rFonts w:ascii="Cambria" w:hAnsi="Cambria" w:cs="Calibri"/>
          <w:sz w:val="22"/>
        </w:rPr>
        <w:t>and unbinding</w:t>
      </w:r>
      <w:r w:rsidR="00353795">
        <w:rPr>
          <w:rFonts w:ascii="Cambria" w:hAnsi="Cambria" w:cs="Calibri"/>
          <w:sz w:val="22"/>
        </w:rPr>
        <w:t xml:space="preserve"> </w:t>
      </w:r>
      <w:r w:rsidR="006F545A">
        <w:rPr>
          <w:rFonts w:ascii="Cambria" w:hAnsi="Cambria" w:cs="Calibri"/>
          <w:sz w:val="22"/>
        </w:rPr>
        <w:t>rates are</w:t>
      </w:r>
      <w:r w:rsidR="00353795">
        <w:rPr>
          <w:rFonts w:ascii="Cambria" w:hAnsi="Cambria" w:cs="Calibri"/>
          <w:sz w:val="22"/>
        </w:rPr>
        <w:t xml:space="preserve"> lower in microtubule overlaps</w:t>
      </w:r>
      <w:r w:rsidR="002000C4" w:rsidRPr="000A1BD6">
        <w:rPr>
          <w:rFonts w:ascii="Cambria" w:hAnsi="Cambria" w:cs="Calibri"/>
          <w:sz w:val="22"/>
        </w:rPr>
        <w:t xml:space="preserve"> </w:t>
      </w:r>
      <w:r w:rsidR="002000C4" w:rsidRPr="000A1BD6">
        <w:rPr>
          <w:rFonts w:ascii="Cambria" w:hAnsi="Cambria" w:cs="Calibri"/>
          <w:sz w:val="22"/>
        </w:rPr>
        <w:fldChar w:fldCharType="begin" w:fldLock="1"/>
      </w:r>
      <w:r w:rsidR="002C7C70">
        <w:rPr>
          <w:rFonts w:ascii="Cambria" w:hAnsi="Cambria" w:cs="Calibri"/>
          <w:sz w:val="22"/>
        </w:rPr>
        <w:instrText>ADDIN CSL_CITATION {"citationItems":[{"id":"ITEM-1","itemData":{"DOI":"10.1016/j.cub.2008.09.046","ISBN":"0960-9822","ISSN":"09609822","PMID":"18976915","abstract":"Microtubule (MT) crosslinking proteins of the ase1p/PRC1/Map65 family play a major role in the construction of MT networks such as the mitotic spindle. Most homologs in this family have been shown to localize with a remarkable specificity to sets of MTs that overlap with an antiparallel relative orientation [1-4]. Regulatory proteins bind to ase1p/PRC1/Map65 and appear to use the localization to set up precise spatial signals [5-10]. Here, we present evidence for a mechanism of localized protein multimerization underlying the specific targeting of ase1p, the fision yeast homolog. In controlled in??vitro experiments, dimers of ase1-GFP diffused along??the surface of single MTs and, at concentrations above a certain threshold, assembled into static multimeric structures. We observed that this threshold was significantly lower on overlapping MTs. We also observed diffusion and multimerization of ase1-GFP on MTs inside living cells, suggesting??that a multimerization-driven localization mechanism is relevant in??vivo. The domains responsible for MT binding and multimerization were identified via a series of ase1p truncations. Our findings show that cells use a finely tuned cooperative localization mechanism that exploits differences in the geometry and concentration of ase1p binding sites along single and overlapping MTs. ?? 2008 Elsevier Ltd. All rights reserved.","author":[{"dropping-particle":"","family":"Kapitein","given":"Lukas C.","non-dropping-particle":"","parse-names":false,"suffix":""},{"dropping-particle":"","family":"Janson","given":"Marcel E.","non-dropping-particle":"","parse-names":false,"suffix":""},{"dropping-particle":"","family":"Wildenberg","given":"S. M J L","non-dropping-particle":"van den","parse-names":false,"suffix":""},{"dropping-particle":"","family":"Hoogenraad","given":"Casper C.","non-dropping-particle":"","parse-names":false,"suffix":""},{"dropping-particle":"","family":"Schmidt","given":"Christoph F.","non-dropping-particle":"","parse-names":false,"suffix":""},{"dropping-particle":"","family":"Peterman","given":"E. J G","non-dropping-particle":"","parse-names":false,"suffix":""}],"container-title":"Current Biology","id":"ITEM-1","issue":"21","issued":{"date-parts":[["2008"]]},"page":"1713-1717","publisher":"Elsevier Ltd","title":"Microtubule-Driven Multimerization Recruits ase1p onto Overlapping Microtubules","type":"article-journal","volume":"18"},"uris":["http://www.mendeley.com/documents/?uuid=dde2ed2f-a190-446a-9edb-bb1a26626582"]},{"id":"ITEM-2","itemData":{"DOI":"10.1016/j.cell.2015.01.051","ISSN":"00928674","abstract":"Cytoskeletal remodeling is essential to eukaryotic cell division and morphogenesis. The mechanical forces driving the restructuring are attributed to the action of molecular motors and the dynamics of cytoskeletal filaments, which both consume chemical energy. By contrast, non-enzymatic filament crosslinkers are regarded as mere friction-generating entities. Here, we experimentally demonstrate that diffusible microtubule crosslinkers of the {Ase1/PRC1/Map65} family generate directed microtubule sliding when confined between partially overlapping microtubules. The Ase1-generated forces, directly measured by optical tweezers to be in the piconewton-range, were sufficient to antagonize motor-protein driven microtubule sliding. Force generation is quantitatively explained by the entropic expansion of confined Ase1 molecules diffusing within the microtubule overlaps. The~thermal motion of crosslinkers is thus harnessed to generate mechanical work analogous to compressed gas propelling a piston in a cylinder. As confinement of diffusible proteins is ubiquitous in cells, the associated entropic forces are likely of importance for cellular mechanics beyond cytoskeletal networks.","author":[{"dropping-particle":"","family":"Lansky","given":"Zdenek","non-dropping-particle":"","parse-names":false,"suffix":""},{"dropping-particle":"","family":"Braun","given":"Marcus","non-dropping-particle":"","parse-names":false,"suffix":""},{"dropping-particle":"","family":"Lüdecke","given":"Annemarie","non-dropping-particle":"","parse-names":false,"suffix":""},{"dropping-particle":"","family":"Schlierf","given":"Michael","non-dropping-particle":"","parse-names":false,"suffix":""},{"dropping-particle":"","family":"Wolde","given":"Pieter Rein","non-dropping-particle":"ten","parse-names":false,"suffix":""},{"dropping-particle":"","family":"Janson","given":"Marcel E.","non-dropping-particle":"","parse-names":false,"suffix":""},{"dropping-particle":"","family":"Diez","given":"Stefan","non-dropping-particle":"","parse-names":false,"suffix":""}],"container-title":"Cell","id":"ITEM-2","issue":"6","issued":{"date-parts":[["2015"]]},"page":"1-10","title":"Diffusible Crosslinkers Generate Directed Forces in Microtubule Networks","type":"article-journal","volume":"160"},"uris":["http://www.mendeley.com/documents/?uuid=bdbe6421-6a62-4b51-ac2b-be3d3c887e04"]}],"mendeley":{"formattedCitation":"(Kapitein &lt;i&gt;et al.&lt;/i&gt;, 2008; Lansky &lt;i&gt;et al.&lt;/i&gt;, 2015)","plainTextFormattedCitation":"(Kapitein et al., 2008; Lansky et al., 2015)","previouslyFormattedCitation":"(Kapitein &lt;i&gt;et al.&lt;/i&gt;, 2008; Lansky &lt;i&gt;et al.&lt;/i&gt;, 2015)"},"properties":{"noteIndex":0},"schema":"https://github.com/citation-style-language/schema/raw/master/csl-citation.json"}</w:instrText>
      </w:r>
      <w:r w:rsidR="002000C4" w:rsidRPr="000A1BD6">
        <w:rPr>
          <w:rFonts w:ascii="Cambria" w:hAnsi="Cambria" w:cs="Calibri"/>
          <w:sz w:val="22"/>
        </w:rPr>
        <w:fldChar w:fldCharType="separate"/>
      </w:r>
      <w:r w:rsidR="00211CAA" w:rsidRPr="00211CAA">
        <w:rPr>
          <w:rFonts w:ascii="Cambria" w:hAnsi="Cambria" w:cs="Calibri"/>
          <w:noProof/>
          <w:sz w:val="22"/>
        </w:rPr>
        <w:t xml:space="preserve">(Kapitein </w:t>
      </w:r>
      <w:r w:rsidR="00211CAA" w:rsidRPr="00211CAA">
        <w:rPr>
          <w:rFonts w:ascii="Cambria" w:hAnsi="Cambria" w:cs="Calibri"/>
          <w:i/>
          <w:noProof/>
          <w:sz w:val="22"/>
        </w:rPr>
        <w:t>et al.</w:t>
      </w:r>
      <w:r w:rsidR="00211CAA" w:rsidRPr="00211CAA">
        <w:rPr>
          <w:rFonts w:ascii="Cambria" w:hAnsi="Cambria" w:cs="Calibri"/>
          <w:noProof/>
          <w:sz w:val="22"/>
        </w:rPr>
        <w:t xml:space="preserve">, 2008; Lansky </w:t>
      </w:r>
      <w:r w:rsidR="00211CAA" w:rsidRPr="00211CAA">
        <w:rPr>
          <w:rFonts w:ascii="Cambria" w:hAnsi="Cambria" w:cs="Calibri"/>
          <w:i/>
          <w:noProof/>
          <w:sz w:val="22"/>
        </w:rPr>
        <w:t>et al.</w:t>
      </w:r>
      <w:r w:rsidR="00211CAA" w:rsidRPr="00211CAA">
        <w:rPr>
          <w:rFonts w:ascii="Cambria" w:hAnsi="Cambria" w:cs="Calibri"/>
          <w:noProof/>
          <w:sz w:val="22"/>
        </w:rPr>
        <w:t>, 2015)</w:t>
      </w:r>
      <w:r w:rsidR="002000C4" w:rsidRPr="000A1BD6">
        <w:rPr>
          <w:rFonts w:ascii="Cambria" w:hAnsi="Cambria" w:cs="Calibri"/>
          <w:sz w:val="22"/>
        </w:rPr>
        <w:fldChar w:fldCharType="end"/>
      </w:r>
      <w:r w:rsidR="002B15B2" w:rsidRPr="000A1BD6">
        <w:rPr>
          <w:rFonts w:ascii="Cambria" w:hAnsi="Cambria" w:cs="Calibri"/>
          <w:sz w:val="22"/>
        </w:rPr>
        <w:t xml:space="preserve">, due </w:t>
      </w:r>
      <w:r w:rsidR="00304667" w:rsidRPr="000A1BD6">
        <w:rPr>
          <w:rFonts w:ascii="Cambria" w:hAnsi="Cambria" w:cs="Calibri"/>
          <w:sz w:val="22"/>
        </w:rPr>
        <w:t xml:space="preserve">to </w:t>
      </w:r>
      <w:r w:rsidR="002B15B2" w:rsidRPr="000A1BD6">
        <w:rPr>
          <w:rFonts w:ascii="Cambria" w:hAnsi="Cambria" w:cs="Calibri"/>
          <w:sz w:val="22"/>
        </w:rPr>
        <w:t xml:space="preserve">protein avidity resulting from the multivalent interactions of Ase1 with the </w:t>
      </w:r>
      <w:r w:rsidR="00D946DD" w:rsidRPr="000A1BD6">
        <w:rPr>
          <w:rFonts w:ascii="Cambria" w:hAnsi="Cambria" w:cs="Calibri"/>
          <w:sz w:val="22"/>
        </w:rPr>
        <w:t>MT</w:t>
      </w:r>
      <w:r w:rsidR="002B15B2" w:rsidRPr="000A1BD6">
        <w:rPr>
          <w:rFonts w:ascii="Cambria" w:hAnsi="Cambria" w:cs="Calibri"/>
          <w:sz w:val="22"/>
        </w:rPr>
        <w:t>s</w:t>
      </w:r>
      <w:r w:rsidR="004F5B25">
        <w:rPr>
          <w:rFonts w:ascii="Cambria" w:hAnsi="Cambria" w:cs="Calibri"/>
          <w:sz w:val="22"/>
        </w:rPr>
        <w:t xml:space="preserve"> </w:t>
      </w:r>
      <w:r w:rsidR="004F5B25">
        <w:rPr>
          <w:rFonts w:ascii="Cambria" w:hAnsi="Cambria" w:cs="Calibri"/>
          <w:sz w:val="22"/>
        </w:rPr>
        <w:fldChar w:fldCharType="begin" w:fldLock="1"/>
      </w:r>
      <w:r w:rsidR="002C7C70">
        <w:rPr>
          <w:rFonts w:ascii="Cambria" w:hAnsi="Cambria" w:cs="Calibri"/>
          <w:sz w:val="22"/>
        </w:rPr>
        <w:instrText>ADDIN CSL_CITATION {"citationItems":[{"id":"ITEM-1","itemData":{"DOI":"10.1242/jcs.234393","ISBN":"0000000207508","ISSN":"1477-9137","abstract":"The cytoskeleton consists of polymeric protein filaments with periodic lattices displaying identical binding sites, which establish a multivalent platform for the binding of a plethora of filament-associated ligand proteins. Multivalent ligand proteins can tether themselves to the filaments through one of their binding sites, resulting in an enhanced reaction kinetics for the remaining binding sites. In this Opinion, we discuss a number of cytoskeletal phenomena underpinned by such multivalent interactions, namely (1) generation of entropic forces by filament crosslinkers, (2) processivity of molecular motors, (3) spatial sorting of proteins, and (4) concentration-dependent unbinding of filament-associated proteins. These examples highlight that cytoskeletal filaments constitute the basis for the formation of microenvironments, which cytoskeletal ligand proteins can associate with and, once engaged, can act within at altered reaction kinetics. We thus argue that multivalency is one of the properties crucial for the functionality of the cytoskeleton.","author":[{"dropping-particle":"","family":"Braun","given":"Marcus","non-dropping-particle":"","parse-names":false,"suffix":""},{"dropping-particle":"","family":"Diez","given":"Stefan","non-dropping-particle":"","parse-names":false,"suffix":""},{"dropping-particle":"","family":"Lansky","given":"Zdenek","non-dropping-particle":"","parse-names":false,"suffix":""}],"container-title":"Journal of Cell Science","id":"ITEM-1","issue":"12","issued":{"date-parts":[["2020","6","15"]]},"page":"1-8","title":"Cytoskeletal organization through multivalent interactions","type":"article-journal","volume":"133"},"uris":["http://www.mendeley.com/documents/?uuid=f73bf84d-8fac-4fac-9cdd-c1b91cfd8da7"]},{"id":"ITEM-2","itemData":{"DOI":"10.3389/fmolb.2020.615565","ISBN":"2296-889X","ISSN":"2296-889X","abstract":"When characterizing biomolecular interactions, avidity, is an umbrella term used to describe the accumulated strength of multiple specific and unspecific interactions between two or more interaction partners. In contrast to the affinity, which is often sufficient to describe monovalent interactions in solution and where the binding strength can be accurately determined by considering only the relationship between the microscopic association and dissociation rates, the avidity is a phenomenological macroscopic parameter linked to several microscopic events. Avidity also covers potential effects of reduced dimensionality and/or hindered diffusion observed at or near surfaces e.g., at the cell membrane. Avidity is often used to describe the discrepancy or the “extra on top” when cellular interactions display binding that are several orders of magnitude stronger than those estimated in vitro . Here we review the principles and theoretical frameworks governing avidity in biological systems and the methods for predicting and simulating avidity. While the avidity and effects thereof are well-understood for extracellular biomolecular interactions, we present here examples of, and discuss how, avidity and the underlying kinetics influences intracellular signaling processes.","author":[{"dropping-particle":"","family":"Erlendsson","given":"Simon","non-dropping-particle":"","parse-names":false,"suffix":""},{"dropping-particle":"","family":"Teilum","given":"Kaare","non-dropping-particle":"","parse-names":false,"suffix":""}],"container-title":"Frontiers in Molecular Biosciences","id":"ITEM-2","issued":{"date-parts":[["2021","1","14"]]},"title":"Binding Revisited—Avidity in Cellular Function and Signaling","type":"article-journal","volume":"7"},"uris":["http://www.mendeley.com/documents/?uuid=e3d0975c-188e-4f93-8bd5-a37c008538d9"]}],"mendeley":{"formattedCitation":"(Braun, Diez and Lansky, 2020; Erlendsson and Teilum, 2021)","plainTextFormattedCitation":"(Braun, Diez and Lansky, 2020; Erlendsson and Teilum, 2021)","previouslyFormattedCitation":"(Braun, Diez and Lansky, 2020; Erlendsson and Teilum, 2021)"},"properties":{"noteIndex":0},"schema":"https://github.com/citation-style-language/schema/raw/master/csl-citation.json"}</w:instrText>
      </w:r>
      <w:r w:rsidR="004F5B25">
        <w:rPr>
          <w:rFonts w:ascii="Cambria" w:hAnsi="Cambria" w:cs="Calibri"/>
          <w:sz w:val="22"/>
        </w:rPr>
        <w:fldChar w:fldCharType="separate"/>
      </w:r>
      <w:r w:rsidR="00211CAA" w:rsidRPr="00211CAA">
        <w:rPr>
          <w:rFonts w:ascii="Cambria" w:hAnsi="Cambria" w:cs="Calibri"/>
          <w:noProof/>
          <w:sz w:val="22"/>
        </w:rPr>
        <w:t>(Braun, Diez and Lansky, 2020; Erlendsson and Teilum, 2021)</w:t>
      </w:r>
      <w:r w:rsidR="004F5B25">
        <w:rPr>
          <w:rFonts w:ascii="Cambria" w:hAnsi="Cambria" w:cs="Calibri"/>
          <w:sz w:val="22"/>
        </w:rPr>
        <w:fldChar w:fldCharType="end"/>
      </w:r>
      <w:r w:rsidR="002B15B2" w:rsidRPr="000A1BD6">
        <w:rPr>
          <w:rFonts w:ascii="Cambria" w:hAnsi="Cambria" w:cs="Calibri"/>
          <w:sz w:val="22"/>
        </w:rPr>
        <w:t xml:space="preserve">. </w:t>
      </w:r>
      <w:commentRangeStart w:id="297"/>
      <w:r w:rsidR="00DC2624">
        <w:rPr>
          <w:rFonts w:ascii="Cambria" w:hAnsi="Cambria" w:cs="Calibri"/>
          <w:sz w:val="22"/>
        </w:rPr>
        <w:t xml:space="preserve">Our model predicts that a </w:t>
      </w:r>
      <w:r w:rsidR="00DC2624">
        <w:rPr>
          <w:rFonts w:ascii="Cambria" w:hAnsi="Cambria" w:cs="Calibri"/>
          <w:sz w:val="22"/>
        </w:rPr>
        <w:lastRenderedPageBreak/>
        <w:t>molecule with lower diffusion</w:t>
      </w:r>
      <w:r w:rsidR="00072327">
        <w:rPr>
          <w:rFonts w:ascii="Cambria" w:hAnsi="Cambria" w:cs="Calibri"/>
          <w:sz w:val="22"/>
        </w:rPr>
        <w:t xml:space="preserve"> rate</w:t>
      </w:r>
      <w:r w:rsidR="00DC2624">
        <w:rPr>
          <w:rFonts w:ascii="Cambria" w:hAnsi="Cambria" w:cs="Calibri"/>
          <w:sz w:val="22"/>
        </w:rPr>
        <w:t xml:space="preserve"> </w:t>
      </w:r>
      <w:r w:rsidR="00D72504">
        <w:rPr>
          <w:rFonts w:ascii="Cambria" w:hAnsi="Cambria" w:cs="Calibri"/>
          <w:sz w:val="22"/>
        </w:rPr>
        <w:t>is more likely to remain close to the shrinking end during depolymerization,</w:t>
      </w:r>
      <w:r w:rsidR="00072327">
        <w:rPr>
          <w:rFonts w:ascii="Cambria" w:hAnsi="Cambria" w:cs="Calibri"/>
          <w:sz w:val="22"/>
        </w:rPr>
        <w:t xml:space="preserve"> preventing the unbinding of subunits.</w:t>
      </w:r>
      <w:r w:rsidR="00D72504">
        <w:rPr>
          <w:rFonts w:ascii="Cambria" w:hAnsi="Cambria" w:cs="Calibri"/>
          <w:sz w:val="22"/>
        </w:rPr>
        <w:t xml:space="preserve"> </w:t>
      </w:r>
      <w:r w:rsidR="00315904">
        <w:rPr>
          <w:rFonts w:ascii="Cambria" w:hAnsi="Cambria" w:cs="Calibri"/>
          <w:sz w:val="22"/>
        </w:rPr>
        <w:t>T</w:t>
      </w:r>
      <w:r w:rsidR="00D72504">
        <w:rPr>
          <w:rFonts w:ascii="Cambria" w:hAnsi="Cambria" w:cs="Calibri"/>
          <w:sz w:val="22"/>
        </w:rPr>
        <w:t>h</w:t>
      </w:r>
      <w:r w:rsidR="00072327">
        <w:rPr>
          <w:rFonts w:ascii="Cambria" w:hAnsi="Cambria" w:cs="Calibri"/>
          <w:sz w:val="22"/>
        </w:rPr>
        <w:t>is</w:t>
      </w:r>
      <w:r w:rsidR="00D72504">
        <w:rPr>
          <w:rFonts w:ascii="Cambria" w:hAnsi="Cambria" w:cs="Calibri"/>
          <w:sz w:val="22"/>
        </w:rPr>
        <w:t xml:space="preserve"> stabilizing effect will be present for longer time </w:t>
      </w:r>
      <w:r w:rsidR="00072327">
        <w:rPr>
          <w:rFonts w:ascii="Cambria" w:hAnsi="Cambria" w:cs="Calibri"/>
          <w:sz w:val="22"/>
        </w:rPr>
        <w:t>for lower</w:t>
      </w:r>
      <w:r w:rsidR="00D72504">
        <w:rPr>
          <w:rFonts w:ascii="Cambria" w:hAnsi="Cambria" w:cs="Calibri"/>
          <w:sz w:val="22"/>
        </w:rPr>
        <w:t xml:space="preserve"> unbinding rate</w:t>
      </w:r>
      <w:r w:rsidR="00072327">
        <w:rPr>
          <w:rFonts w:ascii="Cambria" w:hAnsi="Cambria" w:cs="Calibri"/>
          <w:sz w:val="22"/>
        </w:rPr>
        <w:t xml:space="preserve">s. </w:t>
      </w:r>
      <w:commentRangeEnd w:id="297"/>
      <w:r w:rsidR="001C560A">
        <w:rPr>
          <w:rStyle w:val="CommentReference"/>
        </w:rPr>
        <w:commentReference w:id="297"/>
      </w:r>
      <w:r w:rsidR="00EB6E25" w:rsidRPr="000A1BD6">
        <w:rPr>
          <w:rFonts w:ascii="Cambria" w:hAnsi="Cambria" w:cs="Calibri"/>
          <w:sz w:val="22"/>
        </w:rPr>
        <w:t xml:space="preserve">Additionally, in overlaps, individual protofilaments of a </w:t>
      </w:r>
      <w:r w:rsidR="00EB6E25" w:rsidRPr="000A1BD6">
        <w:rPr>
          <w:rFonts w:ascii="Cambria" w:hAnsi="Cambria" w:cs="Calibri"/>
          <w:sz w:val="22"/>
          <w:shd w:val="clear" w:color="auto" w:fill="FFFFFF"/>
        </w:rPr>
        <w:t>depolymerizing</w:t>
      </w:r>
      <w:r w:rsidR="00EB6E25" w:rsidRPr="000A1BD6">
        <w:rPr>
          <w:rFonts w:ascii="Cambria" w:hAnsi="Cambria" w:cs="Calibri"/>
          <w:sz w:val="22"/>
        </w:rPr>
        <w:t xml:space="preserve"> MT are coupled to the other MT by Ase1</w:t>
      </w:r>
      <w:r w:rsidR="00EB6E25">
        <w:rPr>
          <w:rFonts w:ascii="Cambria" w:hAnsi="Cambria" w:cs="Calibri"/>
          <w:sz w:val="22"/>
        </w:rPr>
        <w:t>. I</w:t>
      </w:r>
      <w:r w:rsidR="00EB6E25" w:rsidRPr="000A1BD6">
        <w:rPr>
          <w:rFonts w:ascii="Cambria" w:hAnsi="Cambria" w:cs="Calibri"/>
          <w:sz w:val="22"/>
        </w:rPr>
        <w:t xml:space="preserve">n order to bend </w:t>
      </w:r>
      <w:r w:rsidR="000D7973">
        <w:rPr>
          <w:rFonts w:ascii="Cambria" w:hAnsi="Cambria" w:cs="Calibri"/>
          <w:sz w:val="22"/>
        </w:rPr>
        <w:t>during</w:t>
      </w:r>
      <w:r w:rsidR="00EB6E25" w:rsidRPr="000A1BD6">
        <w:rPr>
          <w:rFonts w:ascii="Cambria" w:hAnsi="Cambria" w:cs="Calibri"/>
          <w:sz w:val="22"/>
        </w:rPr>
        <w:t xml:space="preserve"> depolymerization, </w:t>
      </w:r>
      <w:r w:rsidR="000D7973">
        <w:rPr>
          <w:rFonts w:ascii="Cambria" w:hAnsi="Cambria" w:cs="Calibri"/>
          <w:sz w:val="22"/>
        </w:rPr>
        <w:t xml:space="preserve">protofilaments </w:t>
      </w:r>
      <w:r w:rsidR="00EB6E25" w:rsidRPr="000A1BD6">
        <w:rPr>
          <w:rFonts w:ascii="Cambria" w:hAnsi="Cambria" w:cs="Calibri"/>
          <w:sz w:val="22"/>
        </w:rPr>
        <w:t>likely have to work against the lattice of the other MT, which might lead to further stabilization.</w:t>
      </w:r>
      <w:r w:rsidR="00EB6E25">
        <w:rPr>
          <w:rFonts w:ascii="Cambria" w:hAnsi="Cambria" w:cs="Calibri"/>
          <w:sz w:val="22"/>
        </w:rPr>
        <w:t xml:space="preserve"> </w:t>
      </w:r>
      <w:ins w:id="298" w:author="Jochen Krattenmacher" w:date="2023-02-05T12:50:00Z">
        <w:r w:rsidR="00A825A3">
          <w:rPr>
            <w:rFonts w:ascii="Cambria" w:hAnsi="Cambria" w:cs="Calibri"/>
            <w:sz w:val="22"/>
          </w:rPr>
          <w:t>Finally,</w:t>
        </w:r>
      </w:ins>
      <w:ins w:id="299" w:author="Jochen Krattenmacher" w:date="2023-02-05T12:53:00Z">
        <w:r w:rsidR="00CE5239">
          <w:rPr>
            <w:rFonts w:ascii="Cambria" w:hAnsi="Cambria" w:cs="Calibri"/>
            <w:sz w:val="22"/>
          </w:rPr>
          <w:t xml:space="preserve"> </w:t>
        </w:r>
      </w:ins>
      <w:ins w:id="300" w:author="Jochen Krattenmacher" w:date="2023-02-05T12:56:00Z">
        <w:r w:rsidR="00FE3115">
          <w:rPr>
            <w:rFonts w:ascii="Cambria" w:hAnsi="Cambria" w:cs="Calibri"/>
            <w:sz w:val="22"/>
          </w:rPr>
          <w:t>Ase1</w:t>
        </w:r>
        <w:r w:rsidR="00103BC7">
          <w:rPr>
            <w:rFonts w:ascii="Cambria" w:hAnsi="Cambria" w:cs="Calibri"/>
            <w:sz w:val="22"/>
          </w:rPr>
          <w:t xml:space="preserve"> is </w:t>
        </w:r>
      </w:ins>
      <w:ins w:id="301" w:author="Jochen Krattenmacher" w:date="2023-02-05T12:57:00Z">
        <w:r w:rsidR="00103BC7">
          <w:rPr>
            <w:rFonts w:ascii="Cambria" w:hAnsi="Cambria" w:cs="Calibri"/>
            <w:sz w:val="22"/>
          </w:rPr>
          <w:t>known to display</w:t>
        </w:r>
      </w:ins>
      <w:ins w:id="302" w:author="Jochen Krattenmacher" w:date="2023-02-05T13:15:00Z">
        <w:r w:rsidR="00591D7C">
          <w:rPr>
            <w:rFonts w:ascii="Cambria" w:hAnsi="Cambria" w:cs="Calibri"/>
            <w:sz w:val="22"/>
          </w:rPr>
          <w:t xml:space="preserve"> ‘multimerization’</w:t>
        </w:r>
      </w:ins>
      <w:ins w:id="303" w:author="Jochen Krattenmacher" w:date="2023-02-05T13:16:00Z">
        <w:r w:rsidR="00591D7C">
          <w:rPr>
            <w:rFonts w:ascii="Cambria" w:hAnsi="Cambria" w:cs="Calibri"/>
            <w:sz w:val="22"/>
          </w:rPr>
          <w:t xml:space="preserve"> </w:t>
        </w:r>
        <w:r w:rsidR="00591D7C" w:rsidRPr="00591D7C">
          <w:rPr>
            <w:rFonts w:ascii="Cambria" w:hAnsi="Cambria" w:cs="Calibri"/>
            <w:sz w:val="22"/>
          </w:rPr>
          <w:t>within antiparallel MT</w:t>
        </w:r>
      </w:ins>
      <w:ins w:id="304" w:author="Jochen Krattenmacher" w:date="2023-02-06T22:40:00Z">
        <w:r w:rsidR="00866ACA">
          <w:rPr>
            <w:rFonts w:ascii="Cambria" w:hAnsi="Cambria" w:cs="Calibri"/>
            <w:sz w:val="22"/>
          </w:rPr>
          <w:t xml:space="preserve"> overlap</w:t>
        </w:r>
      </w:ins>
      <w:ins w:id="305" w:author="Jochen Krattenmacher" w:date="2023-02-05T13:16:00Z">
        <w:r w:rsidR="00591D7C" w:rsidRPr="00591D7C">
          <w:rPr>
            <w:rFonts w:ascii="Cambria" w:hAnsi="Cambria" w:cs="Calibri"/>
            <w:sz w:val="22"/>
          </w:rPr>
          <w:t>s</w:t>
        </w:r>
      </w:ins>
      <w:ins w:id="306" w:author="Jochen Krattenmacher" w:date="2023-02-05T13:15:00Z">
        <w:r w:rsidR="00591D7C">
          <w:rPr>
            <w:rFonts w:ascii="Cambria" w:hAnsi="Cambria" w:cs="Calibri"/>
            <w:sz w:val="22"/>
          </w:rPr>
          <w:t>, potentially driven by</w:t>
        </w:r>
      </w:ins>
      <w:ins w:id="307" w:author="Jochen Krattenmacher" w:date="2023-02-05T12:57:00Z">
        <w:r w:rsidR="00103BC7">
          <w:rPr>
            <w:rFonts w:ascii="Cambria" w:hAnsi="Cambria" w:cs="Calibri"/>
            <w:sz w:val="22"/>
          </w:rPr>
          <w:t xml:space="preserve"> cooperative </w:t>
        </w:r>
      </w:ins>
      <w:ins w:id="308" w:author="Jochen Krattenmacher" w:date="2023-02-05T13:21:00Z">
        <w:r w:rsidR="002E36E4">
          <w:rPr>
            <w:rFonts w:ascii="Cambria" w:hAnsi="Cambria" w:cs="Calibri"/>
            <w:sz w:val="22"/>
          </w:rPr>
          <w:t xml:space="preserve">MT </w:t>
        </w:r>
      </w:ins>
      <w:ins w:id="309" w:author="Jochen Krattenmacher" w:date="2023-02-05T12:57:00Z">
        <w:r w:rsidR="00103BC7">
          <w:rPr>
            <w:rFonts w:ascii="Cambria" w:hAnsi="Cambria" w:cs="Calibri"/>
            <w:sz w:val="22"/>
          </w:rPr>
          <w:t>binding behavior</w:t>
        </w:r>
      </w:ins>
      <w:ins w:id="310" w:author="Jochen Krattenmacher" w:date="2023-02-06T22:51:00Z">
        <w:r w:rsidR="00783976">
          <w:rPr>
            <w:rFonts w:ascii="Cambria" w:hAnsi="Cambria" w:cs="Calibri"/>
            <w:sz w:val="22"/>
          </w:rPr>
          <w:t xml:space="preserve"> (</w:t>
        </w:r>
        <w:proofErr w:type="spellStart"/>
        <w:r w:rsidR="00783976" w:rsidRPr="00211CAA">
          <w:rPr>
            <w:rFonts w:ascii="Cambria" w:hAnsi="Cambria" w:cs="Calibri"/>
            <w:noProof/>
            <w:sz w:val="22"/>
          </w:rPr>
          <w:t>Kapitein</w:t>
        </w:r>
        <w:proofErr w:type="spellEnd"/>
        <w:r w:rsidR="00783976" w:rsidRPr="00211CAA">
          <w:rPr>
            <w:rFonts w:ascii="Cambria" w:hAnsi="Cambria" w:cs="Calibri"/>
            <w:noProof/>
            <w:sz w:val="22"/>
          </w:rPr>
          <w:t xml:space="preserve"> </w:t>
        </w:r>
        <w:r w:rsidR="00783976" w:rsidRPr="00211CAA">
          <w:rPr>
            <w:rFonts w:ascii="Cambria" w:hAnsi="Cambria" w:cs="Calibri"/>
            <w:i/>
            <w:noProof/>
            <w:sz w:val="22"/>
          </w:rPr>
          <w:t>et al.</w:t>
        </w:r>
        <w:r w:rsidR="00783976" w:rsidRPr="00211CAA">
          <w:rPr>
            <w:rFonts w:ascii="Cambria" w:hAnsi="Cambria" w:cs="Calibri"/>
            <w:noProof/>
            <w:sz w:val="22"/>
          </w:rPr>
          <w:t>, 2008</w:t>
        </w:r>
        <w:r w:rsidR="00783976">
          <w:rPr>
            <w:rFonts w:ascii="Cambria" w:hAnsi="Cambria" w:cs="Calibri"/>
            <w:noProof/>
            <w:sz w:val="22"/>
          </w:rPr>
          <w:t>)</w:t>
        </w:r>
        <w:r w:rsidR="00783976">
          <w:rPr>
            <w:rFonts w:ascii="Cambria" w:hAnsi="Cambria" w:cs="Calibri"/>
            <w:sz w:val="22"/>
          </w:rPr>
          <w:t>.</w:t>
        </w:r>
      </w:ins>
      <w:ins w:id="311" w:author="Jochen Krattenmacher" w:date="2023-02-05T12:52:00Z">
        <w:r w:rsidR="00F54A09">
          <w:rPr>
            <w:rFonts w:ascii="Cambria" w:hAnsi="Cambria" w:cs="Calibri"/>
            <w:sz w:val="22"/>
          </w:rPr>
          <w:t xml:space="preserve"> </w:t>
        </w:r>
      </w:ins>
      <w:ins w:id="312" w:author="Jochen Krattenmacher" w:date="2023-02-06T22:51:00Z">
        <w:r w:rsidR="00783976">
          <w:rPr>
            <w:rFonts w:ascii="Cambria" w:hAnsi="Cambria" w:cs="Calibri"/>
            <w:sz w:val="22"/>
          </w:rPr>
          <w:t xml:space="preserve"> </w:t>
        </w:r>
      </w:ins>
      <w:r w:rsidR="00EB6E25">
        <w:rPr>
          <w:rFonts w:ascii="Cambria" w:hAnsi="Cambria" w:cs="Calibri"/>
          <w:sz w:val="22"/>
        </w:rPr>
        <w:t xml:space="preserve">A </w:t>
      </w:r>
      <w:r w:rsidR="00072327">
        <w:rPr>
          <w:rFonts w:ascii="Cambria" w:hAnsi="Cambria" w:cs="Calibri"/>
          <w:sz w:val="22"/>
        </w:rPr>
        <w:t xml:space="preserve">combination of these factors </w:t>
      </w:r>
      <w:r w:rsidR="00CB0D23">
        <w:rPr>
          <w:rFonts w:ascii="Cambria" w:hAnsi="Cambria" w:cs="Calibri"/>
          <w:sz w:val="22"/>
        </w:rPr>
        <w:t>c</w:t>
      </w:r>
      <w:r w:rsidR="00072327">
        <w:rPr>
          <w:rFonts w:ascii="Cambria" w:hAnsi="Cambria" w:cs="Calibri"/>
          <w:sz w:val="22"/>
        </w:rPr>
        <w:t xml:space="preserve">ould explain </w:t>
      </w:r>
      <w:r w:rsidR="00CB0D23">
        <w:rPr>
          <w:rFonts w:ascii="Cambria" w:hAnsi="Cambria" w:cs="Calibri"/>
          <w:sz w:val="22"/>
        </w:rPr>
        <w:t xml:space="preserve">the stronger stabilizing effect </w:t>
      </w:r>
      <w:r w:rsidR="00CB2571">
        <w:rPr>
          <w:rFonts w:ascii="Cambria" w:hAnsi="Cambria" w:cs="Calibri"/>
          <w:sz w:val="22"/>
        </w:rPr>
        <w:t xml:space="preserve">of Ase1 </w:t>
      </w:r>
      <w:r w:rsidR="00CB0D23">
        <w:rPr>
          <w:rFonts w:ascii="Cambria" w:hAnsi="Cambria" w:cs="Calibri"/>
          <w:sz w:val="22"/>
        </w:rPr>
        <w:t>on antiparallel overlaps</w:t>
      </w:r>
      <w:r w:rsidR="00B9216F">
        <w:rPr>
          <w:rFonts w:ascii="Cambria" w:hAnsi="Cambria" w:cs="Calibri"/>
          <w:sz w:val="22"/>
        </w:rPr>
        <w:t xml:space="preserve">. </w:t>
      </w:r>
      <w:r w:rsidR="00EB6E25">
        <w:rPr>
          <w:rFonts w:ascii="Cambria" w:hAnsi="Cambria" w:cs="Calibri"/>
          <w:sz w:val="22"/>
        </w:rPr>
        <w:t xml:space="preserve"> </w:t>
      </w:r>
      <w:ins w:id="313" w:author="Jochen Krattenmacher" w:date="2023-02-06T22:51:00Z">
        <w:r w:rsidR="00AD783C">
          <w:rPr>
            <w:rFonts w:ascii="Cambria" w:hAnsi="Cambria" w:cs="Calibri"/>
            <w:sz w:val="22"/>
          </w:rPr>
          <w:t>In respect to Ase1 multimerization, it is interesting to note that a</w:t>
        </w:r>
      </w:ins>
      <w:ins w:id="314" w:author="Jochen Krattenmacher" w:date="2023-02-06T22:50:00Z">
        <w:r w:rsidR="00783976">
          <w:rPr>
            <w:rFonts w:ascii="Cambria" w:hAnsi="Cambria" w:cs="Calibri"/>
            <w:sz w:val="22"/>
          </w:rPr>
          <w:t xml:space="preserve"> recent study found PRC1 to slow down motor-driven MT sliding more strongly when PRC1 appeared to multimerize at the edges of MT overlaps </w:t>
        </w:r>
        <w:r w:rsidR="00783976">
          <w:rPr>
            <w:rFonts w:ascii="Cambria" w:hAnsi="Cambria" w:cs="Calibri"/>
            <w:sz w:val="22"/>
          </w:rPr>
          <w:fldChar w:fldCharType="begin" w:fldLock="1"/>
        </w:r>
      </w:ins>
      <w:r w:rsidR="00B84D42">
        <w:rPr>
          <w:rFonts w:ascii="Cambria" w:hAnsi="Cambria" w:cs="Calibri"/>
          <w:sz w:val="22"/>
        </w:rPr>
        <w:instrText>ADDIN CSL_CITATION {"citationItems":[{"id":"ITEM-1","itemData":{"DOI":"10.1016/j.cub.2021.03.034","ISSN":"18790445","PMID":"33848456","abstract":"The proper organization of the microtubule-based spindle during cell division requires the collective activity of many different proteins. These include non-motor microtubule-associated proteins (MAPs), whose functions include crosslinking microtubules to regulate filament sliding rates and assemble microtubule arrays. One such protein is PRC1, an essential MAP that has been shown to preferentially crosslink overlapping antiparallel microtubules at the spindle midzone. PRC1 has been proposed to act as a molecular brake, but insight into the mechanism of how PRC1 molecules function cooperatively to resist motor-driven microtubule sliding and to allow for the formation of stable midzone overlaps remains unclear. Here, we employ a modified microtubule gliding assay to rupture PRC1-mediated microtubule pairs using surface-bound kinesins. We discovered that PRC1 crosslinks always reduce bundled filament sliding velocities relative to single-microtubule gliding rates and do so via two distinct emergent modes of mechanical resistance to motor-driven sliding. We term these behaviors braking and coasting, where braking events exhibit substantially slowed microtubule sliding compared to coasting events. Strikingly, braking behavior requires the formation of two distinct high-density clusters of PRC1 molecules near microtubule tips. Our results suggest a cooperative mechanism for PRC1 accumulation when under mechanical load that leads to a unique state of enhanced resistance to filament sliding and provides insight into collective protein ensemble behavior in regulating the mechanics of spindle assembly.","author":[{"dropping-particle":"","family":"Alfieri","given":"Angus","non-dropping-particle":"","parse-names":false,"suffix":""},{"dropping-particle":"","family":"Gaska","given":"Ignas","non-dropping-particle":"","parse-names":false,"suffix":""},{"dropping-particle":"","family":"Forth","given":"Scott","non-dropping-particle":"","parse-names":false,"suffix":""}],"container-title":"Current Biology","id":"ITEM-1","issue":"12","issued":{"date-parts":[["2021"]]},"page":"2495-2506.e4","publisher":"Elsevier Ltd.","title":"Two modes of PRC1-mediated mechanical resistance to kinesin-driven microtubule network disruption","type":"article-journal","volume":"31"},"uris":["http://www.mendeley.com/documents/?uuid=62775c53-19f2-4390-b61b-3774b21dae0f"]}],"mendeley":{"formattedCitation":"(Alfieri, Gaska and Forth, 2021)","plainTextFormattedCitation":"(Alfieri, Gaska and Forth, 2021)","previouslyFormattedCitation":"(Alfieri, Gaska and Forth, 2021)"},"properties":{"noteIndex":0},"schema":"https://github.com/citation-style-language/schema/raw/master/csl-citation.json"}</w:instrText>
      </w:r>
      <w:ins w:id="315" w:author="Jochen Krattenmacher" w:date="2023-02-06T22:50:00Z">
        <w:r w:rsidR="00783976">
          <w:rPr>
            <w:rFonts w:ascii="Cambria" w:hAnsi="Cambria" w:cs="Calibri"/>
            <w:sz w:val="22"/>
          </w:rPr>
          <w:fldChar w:fldCharType="separate"/>
        </w:r>
        <w:r w:rsidR="00783976" w:rsidRPr="00521C58">
          <w:rPr>
            <w:rFonts w:ascii="Cambria" w:hAnsi="Cambria" w:cs="Calibri"/>
            <w:noProof/>
            <w:sz w:val="22"/>
          </w:rPr>
          <w:t>(Alfieri, Gaska and Forth, 2021)</w:t>
        </w:r>
        <w:r w:rsidR="00783976">
          <w:rPr>
            <w:rFonts w:ascii="Cambria" w:hAnsi="Cambria" w:cs="Calibri"/>
            <w:sz w:val="22"/>
          </w:rPr>
          <w:fldChar w:fldCharType="end"/>
        </w:r>
      </w:ins>
      <w:ins w:id="316" w:author="Jochen Krattenmacher" w:date="2023-02-06T23:00:00Z">
        <w:r w:rsidR="00214946">
          <w:rPr>
            <w:rFonts w:ascii="Cambria" w:hAnsi="Cambria" w:cs="Calibri"/>
            <w:sz w:val="22"/>
          </w:rPr>
          <w:t xml:space="preserve"> (</w:t>
        </w:r>
      </w:ins>
      <w:ins w:id="317" w:author="Jochen Krattenmacher" w:date="2023-02-06T23:01:00Z">
        <w:r w:rsidR="002C2FAE">
          <w:rPr>
            <w:rFonts w:ascii="Cambria" w:hAnsi="Cambria" w:cs="Calibri"/>
            <w:sz w:val="22"/>
          </w:rPr>
          <w:t xml:space="preserve">it appears unclear how this multimerization might be related to the Ase1 multimerization observed by </w:t>
        </w:r>
        <w:r w:rsidR="002C2FAE" w:rsidRPr="00211CAA">
          <w:rPr>
            <w:rFonts w:ascii="Cambria" w:hAnsi="Cambria" w:cs="Calibri"/>
            <w:noProof/>
            <w:sz w:val="22"/>
          </w:rPr>
          <w:t xml:space="preserve">Kapitein </w:t>
        </w:r>
        <w:r w:rsidR="002C2FAE" w:rsidRPr="00211CAA">
          <w:rPr>
            <w:rFonts w:ascii="Cambria" w:hAnsi="Cambria" w:cs="Calibri"/>
            <w:i/>
            <w:noProof/>
            <w:sz w:val="22"/>
          </w:rPr>
          <w:t>et al.</w:t>
        </w:r>
        <w:r w:rsidR="002C2FAE" w:rsidRPr="00211CAA">
          <w:rPr>
            <w:rFonts w:ascii="Cambria" w:hAnsi="Cambria" w:cs="Calibri"/>
            <w:noProof/>
            <w:sz w:val="22"/>
          </w:rPr>
          <w:t>, 2008</w:t>
        </w:r>
      </w:ins>
      <w:ins w:id="318" w:author="Jochen Krattenmacher" w:date="2023-02-06T23:00:00Z">
        <w:r w:rsidR="00214946">
          <w:rPr>
            <w:rFonts w:ascii="Cambria" w:hAnsi="Cambria" w:cs="Calibri"/>
            <w:sz w:val="22"/>
          </w:rPr>
          <w:t>)</w:t>
        </w:r>
      </w:ins>
      <w:ins w:id="319" w:author="Jochen Krattenmacher" w:date="2023-02-06T22:51:00Z">
        <w:r w:rsidR="00AD783C">
          <w:rPr>
            <w:rFonts w:ascii="Cambria" w:hAnsi="Cambria" w:cs="Calibri"/>
            <w:sz w:val="22"/>
          </w:rPr>
          <w:t xml:space="preserve">. </w:t>
        </w:r>
      </w:ins>
      <w:ins w:id="320" w:author="Jochen Krattenmacher" w:date="2023-02-06T22:56:00Z">
        <w:r w:rsidR="009316D0">
          <w:rPr>
            <w:rFonts w:ascii="Cambria" w:hAnsi="Cambria" w:cs="Calibri"/>
            <w:sz w:val="22"/>
          </w:rPr>
          <w:t xml:space="preserve">Though </w:t>
        </w:r>
      </w:ins>
      <w:ins w:id="321" w:author="Jochen Krattenmacher" w:date="2023-02-06T22:52:00Z">
        <w:r w:rsidR="00A04227">
          <w:rPr>
            <w:rFonts w:ascii="Cambria" w:hAnsi="Cambria" w:cs="Calibri"/>
            <w:sz w:val="22"/>
          </w:rPr>
          <w:t xml:space="preserve">the cases of MT depolymerization and MT sliding are different in that </w:t>
        </w:r>
        <w:r w:rsidR="00CA4E5B">
          <w:rPr>
            <w:rFonts w:ascii="Cambria" w:hAnsi="Cambria" w:cs="Calibri"/>
            <w:sz w:val="22"/>
          </w:rPr>
          <w:t xml:space="preserve">MT depolymerization does not involve </w:t>
        </w:r>
      </w:ins>
      <w:ins w:id="322" w:author="Jochen Krattenmacher" w:date="2023-02-06T22:53:00Z">
        <w:r w:rsidR="00CA4E5B">
          <w:rPr>
            <w:rFonts w:ascii="Cambria" w:hAnsi="Cambria" w:cs="Calibri"/>
            <w:sz w:val="22"/>
          </w:rPr>
          <w:t>MT movement (and thus no movement of Ase1 binding sites),</w:t>
        </w:r>
        <w:r w:rsidR="00833CEC">
          <w:rPr>
            <w:rFonts w:ascii="Cambria" w:hAnsi="Cambria" w:cs="Calibri"/>
            <w:sz w:val="22"/>
          </w:rPr>
          <w:t xml:space="preserve"> </w:t>
        </w:r>
      </w:ins>
      <w:ins w:id="323" w:author="Jochen Krattenmacher" w:date="2023-02-06T23:02:00Z">
        <w:r w:rsidR="004352FB">
          <w:rPr>
            <w:rFonts w:ascii="Cambria" w:hAnsi="Cambria" w:cs="Calibri"/>
            <w:sz w:val="22"/>
          </w:rPr>
          <w:t xml:space="preserve">‘herding-driven </w:t>
        </w:r>
      </w:ins>
      <w:ins w:id="324" w:author="Jochen Krattenmacher" w:date="2023-02-06T23:06:00Z">
        <w:r w:rsidR="0029215B">
          <w:rPr>
            <w:rFonts w:ascii="Cambria" w:hAnsi="Cambria" w:cs="Calibri"/>
            <w:sz w:val="22"/>
          </w:rPr>
          <w:t xml:space="preserve">Ase1 </w:t>
        </w:r>
      </w:ins>
      <w:ins w:id="325" w:author="Jochen Krattenmacher" w:date="2023-02-06T23:02:00Z">
        <w:r w:rsidR="004352FB">
          <w:rPr>
            <w:rFonts w:ascii="Cambria" w:hAnsi="Cambria" w:cs="Calibri"/>
            <w:sz w:val="22"/>
          </w:rPr>
          <w:t>multimerization’</w:t>
        </w:r>
        <w:r w:rsidR="00347663">
          <w:rPr>
            <w:rFonts w:ascii="Cambria" w:hAnsi="Cambria" w:cs="Calibri"/>
            <w:sz w:val="22"/>
          </w:rPr>
          <w:t xml:space="preserve"> </w:t>
        </w:r>
      </w:ins>
      <w:ins w:id="326" w:author="Jochen Krattenmacher" w:date="2023-02-06T23:04:00Z">
        <w:r w:rsidR="00996E6F">
          <w:rPr>
            <w:rFonts w:ascii="Cambria" w:hAnsi="Cambria" w:cs="Calibri"/>
            <w:sz w:val="22"/>
          </w:rPr>
          <w:t>appears</w:t>
        </w:r>
      </w:ins>
      <w:ins w:id="327" w:author="Jochen Krattenmacher" w:date="2023-02-06T23:03:00Z">
        <w:r w:rsidR="00347663">
          <w:rPr>
            <w:rFonts w:ascii="Cambria" w:hAnsi="Cambria" w:cs="Calibri"/>
            <w:sz w:val="22"/>
          </w:rPr>
          <w:t xml:space="preserve"> </w:t>
        </w:r>
        <w:commentRangeStart w:id="328"/>
        <w:r w:rsidR="00347663">
          <w:rPr>
            <w:rFonts w:ascii="Cambria" w:hAnsi="Cambria" w:cs="Calibri"/>
            <w:sz w:val="22"/>
          </w:rPr>
          <w:t>plausible</w:t>
        </w:r>
      </w:ins>
      <w:commentRangeEnd w:id="328"/>
      <w:ins w:id="329" w:author="Jochen Krattenmacher" w:date="2023-02-06T23:42:00Z">
        <w:r w:rsidR="00CC515B">
          <w:rPr>
            <w:rStyle w:val="CommentReference"/>
          </w:rPr>
          <w:commentReference w:id="328"/>
        </w:r>
      </w:ins>
      <w:ins w:id="330" w:author="Jochen Krattenmacher" w:date="2023-02-06T23:03:00Z">
        <w:r w:rsidR="00996E6F">
          <w:rPr>
            <w:rFonts w:ascii="Cambria" w:hAnsi="Cambria" w:cs="Calibri"/>
            <w:sz w:val="22"/>
          </w:rPr>
          <w:t>. T</w:t>
        </w:r>
      </w:ins>
      <w:ins w:id="331" w:author="Jochen Krattenmacher" w:date="2023-02-06T22:54:00Z">
        <w:r w:rsidR="00A32216">
          <w:rPr>
            <w:rFonts w:ascii="Cambria" w:hAnsi="Cambria" w:cs="Calibri"/>
            <w:sz w:val="22"/>
          </w:rPr>
          <w:t>he possibility of Ase1</w:t>
        </w:r>
      </w:ins>
      <w:ins w:id="332" w:author="Jochen Krattenmacher" w:date="2023-02-06T22:57:00Z">
        <w:r w:rsidR="00DE196E">
          <w:rPr>
            <w:rFonts w:ascii="Cambria" w:hAnsi="Cambria" w:cs="Calibri"/>
            <w:sz w:val="22"/>
          </w:rPr>
          <w:t xml:space="preserve"> molecules</w:t>
        </w:r>
      </w:ins>
      <w:ins w:id="333" w:author="Jochen Krattenmacher" w:date="2023-02-06T22:54:00Z">
        <w:r w:rsidR="00A32216">
          <w:rPr>
            <w:rFonts w:ascii="Cambria" w:hAnsi="Cambria" w:cs="Calibri"/>
            <w:sz w:val="22"/>
          </w:rPr>
          <w:t xml:space="preserve"> </w:t>
        </w:r>
        <w:r w:rsidR="00AC135F">
          <w:rPr>
            <w:rFonts w:ascii="Cambria" w:hAnsi="Cambria" w:cs="Calibri"/>
            <w:sz w:val="22"/>
          </w:rPr>
          <w:t xml:space="preserve">acting cooperatively to promote rescues </w:t>
        </w:r>
      </w:ins>
      <w:ins w:id="334" w:author="Jochen Krattenmacher" w:date="2023-02-06T22:55:00Z">
        <w:r w:rsidR="007470C0">
          <w:rPr>
            <w:rFonts w:ascii="Cambria" w:hAnsi="Cambria" w:cs="Calibri"/>
            <w:sz w:val="22"/>
          </w:rPr>
          <w:t>for antiparallel MTs</w:t>
        </w:r>
      </w:ins>
      <w:ins w:id="335" w:author="Jochen Krattenmacher" w:date="2023-02-06T23:04:00Z">
        <w:r w:rsidR="00D165BA">
          <w:rPr>
            <w:rFonts w:ascii="Cambria" w:hAnsi="Cambria" w:cs="Calibri"/>
            <w:sz w:val="22"/>
          </w:rPr>
          <w:t xml:space="preserve"> specifically</w:t>
        </w:r>
      </w:ins>
      <w:ins w:id="336" w:author="Jochen Krattenmacher" w:date="2023-02-06T22:55:00Z">
        <w:r w:rsidR="007470C0">
          <w:rPr>
            <w:rFonts w:ascii="Cambria" w:hAnsi="Cambria" w:cs="Calibri"/>
            <w:sz w:val="22"/>
          </w:rPr>
          <w:t xml:space="preserve"> is </w:t>
        </w:r>
      </w:ins>
      <w:ins w:id="337" w:author="Jochen Krattenmacher" w:date="2023-02-06T23:04:00Z">
        <w:r w:rsidR="008C5909">
          <w:rPr>
            <w:rFonts w:ascii="Cambria" w:hAnsi="Cambria" w:cs="Calibri"/>
            <w:sz w:val="22"/>
          </w:rPr>
          <w:t>intriguing and</w:t>
        </w:r>
      </w:ins>
      <w:ins w:id="338" w:author="Jochen Krattenmacher" w:date="2023-02-06T22:58:00Z">
        <w:r w:rsidR="00072663">
          <w:rPr>
            <w:rFonts w:ascii="Cambria" w:hAnsi="Cambria" w:cs="Calibri"/>
            <w:sz w:val="22"/>
          </w:rPr>
          <w:t xml:space="preserve"> would offer the cell </w:t>
        </w:r>
      </w:ins>
      <w:ins w:id="339" w:author="Jochen Krattenmacher" w:date="2023-02-06T22:59:00Z">
        <w:r w:rsidR="004C21BD">
          <w:rPr>
            <w:rFonts w:ascii="Cambria" w:hAnsi="Cambria" w:cs="Calibri"/>
            <w:sz w:val="22"/>
          </w:rPr>
          <w:t>a lever for</w:t>
        </w:r>
        <w:r w:rsidR="00072663">
          <w:rPr>
            <w:rFonts w:ascii="Cambria" w:hAnsi="Cambria" w:cs="Calibri"/>
            <w:sz w:val="22"/>
          </w:rPr>
          <w:t xml:space="preserve"> </w:t>
        </w:r>
      </w:ins>
      <w:ins w:id="340" w:author="Jochen Krattenmacher" w:date="2023-02-06T23:05:00Z">
        <w:r w:rsidR="00DF6C50">
          <w:rPr>
            <w:rFonts w:ascii="Cambria" w:hAnsi="Cambria" w:cs="Calibri"/>
            <w:sz w:val="22"/>
          </w:rPr>
          <w:t>modulating</w:t>
        </w:r>
      </w:ins>
      <w:ins w:id="341" w:author="Jochen Krattenmacher" w:date="2023-02-06T22:59:00Z">
        <w:r w:rsidR="004C21BD">
          <w:rPr>
            <w:rFonts w:ascii="Cambria" w:hAnsi="Cambria" w:cs="Calibri"/>
            <w:sz w:val="22"/>
          </w:rPr>
          <w:t xml:space="preserve"> the rescue-promoting effect of MT crosslinking</w:t>
        </w:r>
      </w:ins>
      <w:ins w:id="342" w:author="Jochen Krattenmacher" w:date="2023-02-06T22:55:00Z">
        <w:r w:rsidR="007470C0">
          <w:rPr>
            <w:rFonts w:ascii="Cambria" w:hAnsi="Cambria" w:cs="Calibri"/>
            <w:sz w:val="22"/>
          </w:rPr>
          <w:t xml:space="preserve">. </w:t>
        </w:r>
      </w:ins>
    </w:p>
    <w:p w14:paraId="687CD02C" w14:textId="57C49476" w:rsidR="002F2922" w:rsidRPr="000A1BD6" w:rsidRDefault="008D5F78" w:rsidP="00E500C5">
      <w:pPr>
        <w:spacing w:line="360" w:lineRule="auto"/>
        <w:jc w:val="both"/>
        <w:rPr>
          <w:rFonts w:ascii="Cambria" w:hAnsi="Cambria" w:cs="Calibri"/>
          <w:sz w:val="22"/>
        </w:rPr>
      </w:pPr>
      <w:r w:rsidRPr="000A1BD6">
        <w:rPr>
          <w:rFonts w:ascii="Cambria" w:hAnsi="Cambria" w:cs="Calibri"/>
          <w:sz w:val="22"/>
        </w:rPr>
        <w:t xml:space="preserve">Our modelling </w:t>
      </w:r>
      <w:r w:rsidR="00455712" w:rsidRPr="000A1BD6">
        <w:rPr>
          <w:rFonts w:ascii="Cambria" w:hAnsi="Cambria" w:cs="Calibri"/>
          <w:sz w:val="22"/>
        </w:rPr>
        <w:t xml:space="preserve">further </w:t>
      </w:r>
      <w:r w:rsidRPr="000A1BD6">
        <w:rPr>
          <w:rFonts w:ascii="Cambria" w:hAnsi="Cambria" w:cs="Calibri"/>
          <w:sz w:val="22"/>
        </w:rPr>
        <w:t xml:space="preserve">suggests </w:t>
      </w:r>
      <w:r w:rsidR="00455712" w:rsidRPr="000A1BD6">
        <w:rPr>
          <w:rFonts w:ascii="Cambria" w:hAnsi="Cambria" w:cs="Calibri"/>
          <w:sz w:val="22"/>
        </w:rPr>
        <w:t xml:space="preserve">that </w:t>
      </w:r>
      <w:r w:rsidRPr="000A1BD6">
        <w:rPr>
          <w:rFonts w:ascii="Cambria" w:hAnsi="Cambria" w:cs="Calibri"/>
          <w:sz w:val="22"/>
        </w:rPr>
        <w:t xml:space="preserve">the ability of Ase1 to both diffuse and reduce tubulin subunit detachment at </w:t>
      </w:r>
      <w:r w:rsidR="00D946DD" w:rsidRPr="000A1BD6">
        <w:rPr>
          <w:rFonts w:ascii="Cambria" w:hAnsi="Cambria" w:cs="Calibri"/>
          <w:sz w:val="22"/>
        </w:rPr>
        <w:t>depolymerizing</w:t>
      </w:r>
      <w:r w:rsidRPr="000A1BD6">
        <w:rPr>
          <w:rFonts w:ascii="Cambria" w:hAnsi="Cambria" w:cs="Calibri"/>
          <w:sz w:val="22"/>
        </w:rPr>
        <w:t xml:space="preserve"> plus ends confers interesting biological properties. Not only can Ase1 reduce the </w:t>
      </w:r>
      <w:r w:rsidR="00D946DD" w:rsidRPr="000A1BD6">
        <w:rPr>
          <w:rFonts w:ascii="Cambria" w:hAnsi="Cambria" w:cs="Calibri"/>
          <w:sz w:val="22"/>
        </w:rPr>
        <w:t>depolymerization</w:t>
      </w:r>
      <w:r w:rsidRPr="000A1BD6">
        <w:rPr>
          <w:rFonts w:ascii="Cambria" w:hAnsi="Cambria" w:cs="Calibri"/>
          <w:sz w:val="22"/>
        </w:rPr>
        <w:t xml:space="preserve"> </w:t>
      </w:r>
      <w:r w:rsidR="00AC2144">
        <w:rPr>
          <w:rFonts w:ascii="Cambria" w:hAnsi="Cambria" w:cs="Calibri"/>
          <w:sz w:val="22"/>
        </w:rPr>
        <w:t>velocity</w:t>
      </w:r>
      <w:r w:rsidRPr="000A1BD6">
        <w:rPr>
          <w:rFonts w:ascii="Cambria" w:hAnsi="Cambria" w:cs="Calibri"/>
          <w:sz w:val="22"/>
        </w:rPr>
        <w:t xml:space="preserve"> of </w:t>
      </w:r>
      <w:r w:rsidR="00D946DD" w:rsidRPr="000A1BD6">
        <w:rPr>
          <w:rFonts w:ascii="Cambria" w:hAnsi="Cambria" w:cs="Calibri"/>
          <w:sz w:val="22"/>
        </w:rPr>
        <w:t>MT</w:t>
      </w:r>
      <w:r w:rsidRPr="000A1BD6">
        <w:rPr>
          <w:rFonts w:ascii="Cambria" w:hAnsi="Cambria" w:cs="Calibri"/>
          <w:sz w:val="22"/>
        </w:rPr>
        <w:t xml:space="preserve">s, </w:t>
      </w:r>
      <w:r w:rsidRPr="000A1BD6">
        <w:rPr>
          <w:rFonts w:ascii="Cambria" w:eastAsia="Helvetica Neue" w:hAnsi="Cambria" w:cs="Helvetica Neue"/>
          <w:color w:val="000000"/>
          <w:sz w:val="22"/>
        </w:rPr>
        <w:t xml:space="preserve">but this makes Ase1 capable of tracking </w:t>
      </w:r>
      <w:r w:rsidR="00D946DD" w:rsidRPr="000A1BD6">
        <w:rPr>
          <w:rFonts w:ascii="Cambria" w:eastAsia="Helvetica Neue" w:hAnsi="Cambria" w:cs="Helvetica Neue"/>
          <w:color w:val="000000"/>
          <w:sz w:val="22"/>
        </w:rPr>
        <w:t>depolymerizing</w:t>
      </w:r>
      <w:r w:rsidRPr="000A1BD6">
        <w:rPr>
          <w:rFonts w:ascii="Cambria" w:eastAsia="Helvetica Neue" w:hAnsi="Cambria" w:cs="Helvetica Neue"/>
          <w:color w:val="000000"/>
          <w:sz w:val="22"/>
        </w:rPr>
        <w:t xml:space="preserve"> ends, since subunits without Ase1 are more likely to be lost.</w:t>
      </w:r>
      <w:r w:rsidRPr="000A1BD6">
        <w:rPr>
          <w:rFonts w:ascii="Cambria" w:hAnsi="Cambria" w:cs="Calibri"/>
          <w:sz w:val="22"/>
        </w:rPr>
        <w:t xml:space="preserve"> </w:t>
      </w:r>
      <w:r w:rsidR="00BA7E27" w:rsidRPr="000A1BD6">
        <w:rPr>
          <w:rFonts w:ascii="Cambria" w:hAnsi="Cambria" w:cs="Calibri"/>
          <w:sz w:val="22"/>
        </w:rPr>
        <w:t>Our findings thus suggest that any diffusing</w:t>
      </w:r>
      <w:r w:rsidRPr="000A1BD6">
        <w:rPr>
          <w:rFonts w:ascii="Cambria" w:hAnsi="Cambria" w:cs="Calibri"/>
          <w:sz w:val="22"/>
        </w:rPr>
        <w:t xml:space="preserve"> molecule that prevents tubulin unbinding will track </w:t>
      </w:r>
      <w:r w:rsidR="00D946DD" w:rsidRPr="000A1BD6">
        <w:rPr>
          <w:rFonts w:ascii="Cambria" w:hAnsi="Cambria" w:cs="Calibri"/>
          <w:sz w:val="22"/>
        </w:rPr>
        <w:t>depolymerizing</w:t>
      </w:r>
      <w:r w:rsidRPr="000A1BD6">
        <w:rPr>
          <w:rFonts w:ascii="Cambria" w:hAnsi="Cambria" w:cs="Calibri"/>
          <w:sz w:val="22"/>
        </w:rPr>
        <w:t xml:space="preserve"> ends, and therefore may</w:t>
      </w:r>
      <w:r w:rsidR="00BA7E27" w:rsidRPr="000A1BD6">
        <w:rPr>
          <w:rFonts w:ascii="Cambria" w:hAnsi="Cambria" w:cs="Calibri"/>
          <w:sz w:val="22"/>
        </w:rPr>
        <w:t xml:space="preserve"> exert forces on objects that the molecule has affinity for on accessible regions</w:t>
      </w:r>
      <w:r w:rsidR="00E2027E" w:rsidRPr="000A1BD6">
        <w:rPr>
          <w:rFonts w:ascii="Cambria" w:hAnsi="Cambria" w:cs="Calibri"/>
          <w:sz w:val="22"/>
        </w:rPr>
        <w:t xml:space="preserve"> as the </w:t>
      </w:r>
      <w:r w:rsidR="00D946DD" w:rsidRPr="000A1BD6">
        <w:rPr>
          <w:rFonts w:ascii="Cambria" w:hAnsi="Cambria" w:cs="Calibri"/>
          <w:sz w:val="22"/>
        </w:rPr>
        <w:t>MT</w:t>
      </w:r>
      <w:r w:rsidR="00E2027E" w:rsidRPr="000A1BD6">
        <w:rPr>
          <w:rFonts w:ascii="Cambria" w:hAnsi="Cambria" w:cs="Calibri"/>
          <w:sz w:val="22"/>
        </w:rPr>
        <w:t xml:space="preserve"> shrinks</w:t>
      </w:r>
      <w:r w:rsidR="00BA7E27" w:rsidRPr="000A1BD6">
        <w:rPr>
          <w:rFonts w:ascii="Cambria" w:hAnsi="Cambria" w:cs="Calibri"/>
          <w:sz w:val="22"/>
        </w:rPr>
        <w:t>.</w:t>
      </w:r>
      <w:r w:rsidRPr="000A1BD6">
        <w:rPr>
          <w:rFonts w:ascii="Cambria" w:hAnsi="Cambria" w:cs="Calibri"/>
          <w:sz w:val="22"/>
        </w:rPr>
        <w:t xml:space="preserve"> Conversely, these forces will drag the molecule in the opposite direction of </w:t>
      </w:r>
      <w:r w:rsidR="00D946DD" w:rsidRPr="000A1BD6">
        <w:rPr>
          <w:rFonts w:ascii="Cambria" w:hAnsi="Cambria" w:cs="Calibri"/>
          <w:sz w:val="22"/>
        </w:rPr>
        <w:t>MT</w:t>
      </w:r>
      <w:r w:rsidRPr="000A1BD6">
        <w:rPr>
          <w:rFonts w:ascii="Cambria" w:hAnsi="Cambria" w:cs="Calibri"/>
          <w:sz w:val="22"/>
        </w:rPr>
        <w:t xml:space="preserve"> </w:t>
      </w:r>
      <w:r w:rsidR="00D946DD" w:rsidRPr="000A1BD6">
        <w:rPr>
          <w:rFonts w:ascii="Cambria" w:hAnsi="Cambria" w:cs="Calibri"/>
          <w:sz w:val="22"/>
        </w:rPr>
        <w:t>depolymerization</w:t>
      </w:r>
      <w:r w:rsidRPr="000A1BD6">
        <w:rPr>
          <w:rFonts w:ascii="Cambria" w:hAnsi="Cambria" w:cs="Calibri"/>
          <w:sz w:val="22"/>
        </w:rPr>
        <w:t xml:space="preserve">, making it more likely to be at the terminal subunits, amplifying its </w:t>
      </w:r>
      <w:r w:rsidR="000B5415" w:rsidRPr="000A1BD6">
        <w:rPr>
          <w:rFonts w:ascii="Cambria" w:hAnsi="Cambria" w:cs="Calibri"/>
          <w:sz w:val="22"/>
        </w:rPr>
        <w:t xml:space="preserve">braking effect on </w:t>
      </w:r>
      <w:r w:rsidR="00D946DD" w:rsidRPr="000A1BD6">
        <w:rPr>
          <w:rFonts w:ascii="Cambria" w:hAnsi="Cambria" w:cs="Calibri"/>
          <w:sz w:val="22"/>
        </w:rPr>
        <w:t>depolymerization</w:t>
      </w:r>
      <w:r w:rsidR="000B5415" w:rsidRPr="000A1BD6">
        <w:rPr>
          <w:rFonts w:ascii="Cambria" w:hAnsi="Cambria" w:cs="Calibri"/>
          <w:sz w:val="22"/>
        </w:rPr>
        <w:t xml:space="preserve"> </w:t>
      </w:r>
      <w:r w:rsidR="00AC2144">
        <w:rPr>
          <w:rFonts w:ascii="Cambria" w:hAnsi="Cambria" w:cs="Calibri"/>
          <w:sz w:val="22"/>
        </w:rPr>
        <w:t>velocity</w:t>
      </w:r>
      <w:r w:rsidRPr="000A1BD6">
        <w:rPr>
          <w:rFonts w:ascii="Cambria" w:hAnsi="Cambria" w:cs="Calibri"/>
          <w:sz w:val="22"/>
        </w:rPr>
        <w:t>.</w:t>
      </w:r>
      <w:r w:rsidR="008548F1" w:rsidRPr="008548F1">
        <w:rPr>
          <w:rFonts w:ascii="Cambria" w:hAnsi="Cambria" w:cs="Calibri"/>
          <w:sz w:val="22"/>
        </w:rPr>
        <w:t xml:space="preserve"> </w:t>
      </w:r>
      <w:r w:rsidR="008548F1" w:rsidRPr="000A1BD6">
        <w:rPr>
          <w:rFonts w:ascii="Cambria" w:hAnsi="Cambria" w:cs="Calibri"/>
          <w:sz w:val="22"/>
        </w:rPr>
        <w:t>It may be interesting to measure the forces which Ase1 sweeping is capable of transducing, which would also shed light on the question on whether protofilament </w:t>
      </w:r>
      <w:proofErr w:type="spellStart"/>
      <w:r w:rsidR="008548F1" w:rsidRPr="000A1BD6">
        <w:rPr>
          <w:rFonts w:ascii="Cambria" w:hAnsi="Cambria" w:cs="Calibri"/>
          <w:sz w:val="22"/>
        </w:rPr>
        <w:t>powerstrokes</w:t>
      </w:r>
      <w:proofErr w:type="spellEnd"/>
      <w:r w:rsidR="008548F1" w:rsidRPr="000A1BD6">
        <w:rPr>
          <w:rFonts w:ascii="Cambria" w:hAnsi="Cambria" w:cs="Calibri"/>
          <w:sz w:val="22"/>
        </w:rPr>
        <w:t> are an important component of Ase1 sweeping.</w:t>
      </w:r>
      <w:r w:rsidRPr="000A1BD6">
        <w:rPr>
          <w:rFonts w:ascii="Cambria" w:hAnsi="Cambria" w:cs="Calibri"/>
          <w:sz w:val="22"/>
        </w:rPr>
        <w:t xml:space="preserve"> </w:t>
      </w:r>
      <w:r w:rsidR="00DB1446">
        <w:rPr>
          <w:rFonts w:ascii="Cambria" w:hAnsi="Cambria" w:cs="Calibri"/>
          <w:sz w:val="22"/>
        </w:rPr>
        <w:t xml:space="preserve">Interestingly, </w:t>
      </w:r>
      <w:proofErr w:type="spellStart"/>
      <w:r w:rsidR="00711795">
        <w:rPr>
          <w:rFonts w:ascii="Cambria" w:hAnsi="Cambria" w:cs="Calibri"/>
          <w:sz w:val="22"/>
        </w:rPr>
        <w:t>s</w:t>
      </w:r>
      <w:r w:rsidR="00DB1446" w:rsidRPr="00957D76">
        <w:rPr>
          <w:rFonts w:ascii="Cambria" w:hAnsi="Cambria" w:cs="Calibri"/>
          <w:sz w:val="22"/>
        </w:rPr>
        <w:t>tarPEG</w:t>
      </w:r>
      <w:proofErr w:type="spellEnd"/>
      <w:r w:rsidR="00DB1446" w:rsidRPr="00957D76">
        <w:rPr>
          <w:rFonts w:ascii="Cambria" w:hAnsi="Cambria" w:cs="Calibri"/>
          <w:sz w:val="22"/>
        </w:rPr>
        <w:t>-(KA7)</w:t>
      </w:r>
      <w:r w:rsidR="00DB1446" w:rsidRPr="00957D76">
        <w:rPr>
          <w:rFonts w:ascii="Cambria" w:hAnsi="Cambria" w:cs="Calibri"/>
          <w:sz w:val="22"/>
          <w:vertAlign w:val="subscript"/>
        </w:rPr>
        <w:t>4</w:t>
      </w:r>
      <w:r w:rsidR="00DB1446">
        <w:rPr>
          <w:rFonts w:ascii="Cambria" w:hAnsi="Cambria" w:cs="Calibri"/>
          <w:sz w:val="22"/>
        </w:rPr>
        <w:t>, a synthetic MT crosslinker</w:t>
      </w:r>
      <w:r w:rsidR="002B52E8">
        <w:rPr>
          <w:rFonts w:ascii="Cambria" w:hAnsi="Cambria" w:cs="Calibri"/>
          <w:sz w:val="22"/>
        </w:rPr>
        <w:t xml:space="preserve"> with multivalent MT-binding interfaces</w:t>
      </w:r>
      <w:r w:rsidR="00DB1446">
        <w:rPr>
          <w:rFonts w:ascii="Cambria" w:hAnsi="Cambria" w:cs="Calibri"/>
          <w:sz w:val="22"/>
        </w:rPr>
        <w:t xml:space="preserve"> has recently been shown to also drag MTs when being swept by depolymerizing MTs </w:t>
      </w:r>
      <w:r w:rsidR="00DB1446">
        <w:rPr>
          <w:rFonts w:ascii="Cambria" w:hAnsi="Cambria" w:cs="Calibri"/>
          <w:sz w:val="22"/>
        </w:rPr>
        <w:fldChar w:fldCharType="begin" w:fldLock="1"/>
      </w:r>
      <w:r w:rsidR="002C7C70">
        <w:rPr>
          <w:rFonts w:ascii="Cambria" w:hAnsi="Cambria" w:cs="Calibri"/>
          <w:sz w:val="22"/>
        </w:rPr>
        <w:instrText>ADDIN CSL_CITATION {"citationItems":[{"id":"ITEM-1","itemData":{"DOI":"10.1091/mbc.E19-05-0247","ISSN":"1059-1524","abstract":"Microtubule-associated proteins (MAPs) are a functionally highly diverse class of proteins that help to adjust the shape and function of the microtubule cytoskeleton in space and time. For this purpose, MAPs structurally support microtubules, modulate their dynamic instability, or regulate the activity of associated molecular motors. The microtubule-binding domains of MAPs are structurally divergent, but often depend on electrostatic interactions with the negatively charged surface of the microtubule. This suggests that the surface exposure of positive charges rather than a certain structural fold is sufficient for a protein to associate with microtubules. Consistently, positively charged artificial objects have been shown to associate with microtubules and to diffuse along their lattice. Natural MAPs, however, show a more sophisticated functionality beyond lattice-diffusion. Here, we asked whether basic electrostatic interactions are sufficient to also support advanced MAP functionality. To test this hypothesis, we studied simple positively charged peptide sequences for the occurrence of typical MAP-like behavior. We found that a multivalent peptide construct featuring four lysine-alanine heptarepeats (starPEG-(KA7) 4 )—but not its monovalent KA7-subunits—show advanced, biologically relevant MAP-like behavior: starPEG-(KA7) 4 binds microtubules in the low nanomolar range, diffuses along their lattice with the ability to switch between intersecting microtubules, and tracks depolymerizing microtubule ends. Further, starPEG-(KA7) 4 promotes microtubule nucleation and growth, mediates depolymerization coupled pulling at plus ends, and bundles microtubules without significantly interfering with other proteins on the microtubule lattice (as exemplified by the motor kinesin-1). Our results show that positive charges and multivalency are sufficient to mimic advanced MAP-like behavior.","author":[{"dropping-particle":"","family":"Drechsler","given":"Hauke","non-dropping-particle":"","parse-names":false,"suffix":""},{"dropping-particle":"","family":"Xu","given":"Yong","non-dropping-particle":"","parse-names":false,"suffix":""},{"dropping-particle":"","family":"Geyer","given":"Veikko F.","non-dropping-particle":"","parse-names":false,"suffix":""},{"dropping-particle":"","family":"Zhang","given":"Yixin","non-dropping-particle":"","parse-names":false,"suffix":""},{"dropping-particle":"","family":"Diez","given":"Stefan","non-dropping-particle":"","parse-names":false,"suffix":""}],"container-title":"Molecular Biology of the Cell","editor":[{"dropping-particle":"","family":"Surrey","given":"Thomas","non-dropping-particle":"","parse-names":false,"suffix":""}],"id":"ITEM-1","issue":"24","issued":{"date-parts":[["2019","11","15"]]},"page":"2953-2968","title":"Multivalent electrostatic microtubule interactions of synthetic peptides are sufficient to mimic advanced MAP-like behavior","type":"article-journal","volume":"30"},"uris":["http://www.mendeley.com/documents/?uuid=cf25c7f9-1f38-43a0-b03c-4bc6aa803d8a"]}],"mendeley":{"formattedCitation":"(Drechsler &lt;i&gt;et al.&lt;/i&gt;, 2019)","plainTextFormattedCitation":"(Drechsler et al., 2019)","previouslyFormattedCitation":"(Drechsler &lt;i&gt;et al.&lt;/i&gt;, 2019)"},"properties":{"noteIndex":0},"schema":"https://github.com/citation-style-language/schema/raw/master/csl-citation.json"}</w:instrText>
      </w:r>
      <w:r w:rsidR="00DB1446">
        <w:rPr>
          <w:rFonts w:ascii="Cambria" w:hAnsi="Cambria" w:cs="Calibri"/>
          <w:sz w:val="22"/>
        </w:rPr>
        <w:fldChar w:fldCharType="separate"/>
      </w:r>
      <w:r w:rsidR="00211CAA" w:rsidRPr="00211CAA">
        <w:rPr>
          <w:rFonts w:ascii="Cambria" w:hAnsi="Cambria" w:cs="Calibri"/>
          <w:noProof/>
          <w:sz w:val="22"/>
        </w:rPr>
        <w:t xml:space="preserve">(Drechsler </w:t>
      </w:r>
      <w:r w:rsidR="00211CAA" w:rsidRPr="00211CAA">
        <w:rPr>
          <w:rFonts w:ascii="Cambria" w:hAnsi="Cambria" w:cs="Calibri"/>
          <w:i/>
          <w:noProof/>
          <w:sz w:val="22"/>
        </w:rPr>
        <w:t>et al.</w:t>
      </w:r>
      <w:r w:rsidR="00211CAA" w:rsidRPr="00211CAA">
        <w:rPr>
          <w:rFonts w:ascii="Cambria" w:hAnsi="Cambria" w:cs="Calibri"/>
          <w:noProof/>
          <w:sz w:val="22"/>
        </w:rPr>
        <w:t>, 2019)</w:t>
      </w:r>
      <w:r w:rsidR="00DB1446">
        <w:rPr>
          <w:rFonts w:ascii="Cambria" w:hAnsi="Cambria" w:cs="Calibri"/>
          <w:sz w:val="22"/>
        </w:rPr>
        <w:fldChar w:fldCharType="end"/>
      </w:r>
      <w:r w:rsidR="002B52E8">
        <w:rPr>
          <w:rFonts w:ascii="Cambria" w:hAnsi="Cambria" w:cs="Calibri"/>
          <w:sz w:val="22"/>
        </w:rPr>
        <w:t>, even though it did not hinder MT depolymerization</w:t>
      </w:r>
      <w:r w:rsidR="005B7422">
        <w:rPr>
          <w:rFonts w:ascii="Cambria" w:hAnsi="Cambria" w:cs="Calibri"/>
          <w:sz w:val="22"/>
        </w:rPr>
        <w:t xml:space="preserve"> of </w:t>
      </w:r>
      <w:del w:id="343" w:author="Jochen Krattenmacher" w:date="2023-02-06T23:42:00Z">
        <w:r w:rsidR="005000AA" w:rsidDel="00DB009D">
          <w:rPr>
            <w:rFonts w:ascii="Cambria" w:hAnsi="Cambria" w:cs="Calibri"/>
            <w:sz w:val="22"/>
          </w:rPr>
          <w:delText>single</w:delText>
        </w:r>
        <w:r w:rsidR="005B7422" w:rsidDel="00DB009D">
          <w:rPr>
            <w:rFonts w:ascii="Cambria" w:hAnsi="Cambria" w:cs="Calibri"/>
            <w:sz w:val="22"/>
          </w:rPr>
          <w:delText xml:space="preserve"> </w:delText>
        </w:r>
      </w:del>
      <w:ins w:id="344" w:author="Jochen Krattenmacher" w:date="2023-02-06T23:42:00Z">
        <w:r w:rsidR="00DB009D">
          <w:rPr>
            <w:rFonts w:ascii="Cambria" w:hAnsi="Cambria" w:cs="Calibri"/>
            <w:sz w:val="22"/>
          </w:rPr>
          <w:t>isol</w:t>
        </w:r>
      </w:ins>
      <w:ins w:id="345" w:author="Jochen Krattenmacher" w:date="2023-02-06T23:43:00Z">
        <w:r w:rsidR="00DB009D">
          <w:rPr>
            <w:rFonts w:ascii="Cambria" w:hAnsi="Cambria" w:cs="Calibri"/>
            <w:sz w:val="22"/>
          </w:rPr>
          <w:t>ated</w:t>
        </w:r>
      </w:ins>
      <w:ins w:id="346" w:author="Jochen Krattenmacher" w:date="2023-02-06T23:42:00Z">
        <w:r w:rsidR="00DB009D">
          <w:rPr>
            <w:rFonts w:ascii="Cambria" w:hAnsi="Cambria" w:cs="Calibri"/>
            <w:sz w:val="22"/>
          </w:rPr>
          <w:t xml:space="preserve"> </w:t>
        </w:r>
      </w:ins>
      <w:proofErr w:type="spellStart"/>
      <w:r w:rsidR="005B7422">
        <w:rPr>
          <w:rFonts w:ascii="Cambria" w:hAnsi="Cambria" w:cs="Calibri"/>
          <w:sz w:val="22"/>
        </w:rPr>
        <w:t>MTs</w:t>
      </w:r>
      <w:r w:rsidR="00DB1446">
        <w:rPr>
          <w:rFonts w:ascii="Cambria" w:hAnsi="Cambria" w:cs="Calibri"/>
          <w:sz w:val="22"/>
        </w:rPr>
        <w:t>.</w:t>
      </w:r>
      <w:proofErr w:type="spellEnd"/>
      <w:r w:rsidR="00DD147C">
        <w:rPr>
          <w:rFonts w:ascii="Cambria" w:hAnsi="Cambria" w:cs="Calibri"/>
          <w:sz w:val="22"/>
        </w:rPr>
        <w:t xml:space="preserve"> </w:t>
      </w:r>
      <w:r w:rsidR="00D54746">
        <w:rPr>
          <w:rFonts w:ascii="Cambria" w:hAnsi="Cambria" w:cs="Calibri"/>
          <w:sz w:val="22"/>
        </w:rPr>
        <w:t xml:space="preserve">It </w:t>
      </w:r>
      <w:r w:rsidR="005035FF">
        <w:rPr>
          <w:rFonts w:ascii="Cambria" w:hAnsi="Cambria" w:cs="Calibri"/>
          <w:sz w:val="22"/>
        </w:rPr>
        <w:t>would</w:t>
      </w:r>
      <w:r w:rsidR="00D54746">
        <w:rPr>
          <w:rFonts w:ascii="Cambria" w:hAnsi="Cambria" w:cs="Calibri"/>
          <w:sz w:val="22"/>
        </w:rPr>
        <w:t xml:space="preserve"> be interesting to scrutinize the dynamics of bundles crosslinked by </w:t>
      </w:r>
      <w:proofErr w:type="spellStart"/>
      <w:r w:rsidR="00711795">
        <w:rPr>
          <w:rFonts w:ascii="Cambria" w:hAnsi="Cambria" w:cs="Calibri"/>
          <w:sz w:val="22"/>
        </w:rPr>
        <w:t>s</w:t>
      </w:r>
      <w:r w:rsidR="00D54746" w:rsidRPr="00957D76">
        <w:rPr>
          <w:rFonts w:ascii="Cambria" w:hAnsi="Cambria" w:cs="Calibri"/>
          <w:sz w:val="22"/>
        </w:rPr>
        <w:t>tarPEG</w:t>
      </w:r>
      <w:proofErr w:type="spellEnd"/>
      <w:r w:rsidR="00D54746" w:rsidRPr="00957D76">
        <w:rPr>
          <w:rFonts w:ascii="Cambria" w:hAnsi="Cambria" w:cs="Calibri"/>
          <w:sz w:val="22"/>
        </w:rPr>
        <w:t>-(KA7)</w:t>
      </w:r>
      <w:r w:rsidR="00D54746" w:rsidRPr="00957D76">
        <w:rPr>
          <w:rFonts w:ascii="Cambria" w:hAnsi="Cambria" w:cs="Calibri"/>
          <w:sz w:val="22"/>
          <w:vertAlign w:val="subscript"/>
        </w:rPr>
        <w:t>4</w:t>
      </w:r>
      <w:r w:rsidR="00D54746" w:rsidRPr="00957D76">
        <w:rPr>
          <w:rFonts w:ascii="Cambria" w:hAnsi="Cambria" w:cs="Calibri"/>
          <w:sz w:val="22"/>
        </w:rPr>
        <w:t xml:space="preserve"> </w:t>
      </w:r>
      <w:r w:rsidR="00D54746">
        <w:rPr>
          <w:rFonts w:ascii="Cambria" w:hAnsi="Cambria" w:cs="Calibri"/>
          <w:sz w:val="22"/>
        </w:rPr>
        <w:t>in future studies</w:t>
      </w:r>
      <w:r w:rsidR="005035FF">
        <w:rPr>
          <w:rFonts w:ascii="Cambria" w:hAnsi="Cambria" w:cs="Calibri"/>
          <w:sz w:val="22"/>
        </w:rPr>
        <w:t>, as well as the depolymerization speed of</w:t>
      </w:r>
      <w:r w:rsidR="006C08B4">
        <w:rPr>
          <w:rFonts w:ascii="Cambria" w:hAnsi="Cambria" w:cs="Calibri"/>
          <w:sz w:val="22"/>
        </w:rPr>
        <w:t xml:space="preserve"> “pulling”</w:t>
      </w:r>
      <w:r w:rsidR="005035FF">
        <w:rPr>
          <w:rFonts w:ascii="Cambria" w:hAnsi="Cambria" w:cs="Calibri"/>
          <w:sz w:val="22"/>
        </w:rPr>
        <w:t xml:space="preserve"> </w:t>
      </w:r>
      <w:proofErr w:type="spellStart"/>
      <w:r w:rsidR="005035FF">
        <w:rPr>
          <w:rFonts w:ascii="Cambria" w:hAnsi="Cambria" w:cs="Calibri"/>
          <w:sz w:val="22"/>
        </w:rPr>
        <w:t>MTs</w:t>
      </w:r>
      <w:r w:rsidR="00E87239">
        <w:rPr>
          <w:rFonts w:ascii="Cambria" w:hAnsi="Cambria" w:cs="Calibri"/>
          <w:sz w:val="22"/>
        </w:rPr>
        <w:t>.</w:t>
      </w:r>
      <w:proofErr w:type="spellEnd"/>
      <w:r w:rsidR="00BA7E27" w:rsidRPr="000A1BD6">
        <w:rPr>
          <w:rFonts w:ascii="Cambria" w:hAnsi="Cambria" w:cs="Calibri"/>
          <w:sz w:val="22"/>
        </w:rPr>
        <w:t> </w:t>
      </w:r>
      <w:ins w:id="347" w:author="Jochen Krattenmacher" w:date="2023-02-06T23:47:00Z">
        <w:r w:rsidR="00B64453">
          <w:rPr>
            <w:rFonts w:ascii="Cambria" w:hAnsi="Cambria" w:cs="Calibri"/>
            <w:sz w:val="22"/>
          </w:rPr>
          <w:t>It may also be interesting to investigate</w:t>
        </w:r>
      </w:ins>
      <w:ins w:id="348" w:author="Jochen Krattenmacher" w:date="2023-02-06T23:48:00Z">
        <w:r w:rsidR="00024818">
          <w:rPr>
            <w:rFonts w:ascii="Cambria" w:hAnsi="Cambria" w:cs="Calibri"/>
            <w:sz w:val="22"/>
          </w:rPr>
          <w:t xml:space="preserve"> </w:t>
        </w:r>
      </w:ins>
      <w:ins w:id="349" w:author="Jochen Krattenmacher" w:date="2023-02-06T23:50:00Z">
        <w:r w:rsidR="00015FE3">
          <w:rPr>
            <w:rFonts w:ascii="Cambria" w:hAnsi="Cambria" w:cs="Calibri"/>
            <w:sz w:val="22"/>
          </w:rPr>
          <w:t xml:space="preserve">the interplay of stabilization </w:t>
        </w:r>
        <w:r w:rsidR="00BE3033">
          <w:rPr>
            <w:rFonts w:ascii="Cambria" w:hAnsi="Cambria" w:cs="Calibri"/>
            <w:sz w:val="22"/>
          </w:rPr>
          <w:t xml:space="preserve">by Ase1 with other </w:t>
        </w:r>
      </w:ins>
      <w:ins w:id="350" w:author="Jochen Krattenmacher" w:date="2023-02-06T23:51:00Z">
        <w:r w:rsidR="00BE3033">
          <w:rPr>
            <w:rFonts w:ascii="Cambria" w:hAnsi="Cambria" w:cs="Calibri"/>
            <w:sz w:val="22"/>
          </w:rPr>
          <w:t xml:space="preserve">factors which influence </w:t>
        </w:r>
        <w:r w:rsidR="00BE3033">
          <w:rPr>
            <w:rFonts w:ascii="Cambria" w:hAnsi="Cambria" w:cs="Calibri"/>
            <w:sz w:val="22"/>
          </w:rPr>
          <w:lastRenderedPageBreak/>
          <w:t xml:space="preserve">MT dynamics. For instance, does Ase1 </w:t>
        </w:r>
        <w:r w:rsidR="005777AF">
          <w:rPr>
            <w:rFonts w:ascii="Cambria" w:hAnsi="Cambria" w:cs="Calibri"/>
            <w:sz w:val="22"/>
          </w:rPr>
          <w:t xml:space="preserve">stabilization introduce nonlinearities to the linear relationship between rescue </w:t>
        </w:r>
        <w:r w:rsidR="0034236C">
          <w:rPr>
            <w:rFonts w:ascii="Cambria" w:hAnsi="Cambria" w:cs="Calibri"/>
            <w:sz w:val="22"/>
          </w:rPr>
          <w:t>frequen</w:t>
        </w:r>
      </w:ins>
      <w:ins w:id="351" w:author="Jochen Krattenmacher" w:date="2023-02-06T23:52:00Z">
        <w:r w:rsidR="0034236C">
          <w:rPr>
            <w:rFonts w:ascii="Cambria" w:hAnsi="Cambria" w:cs="Calibri"/>
            <w:sz w:val="22"/>
          </w:rPr>
          <w:t>cy and tubulin concentration</w:t>
        </w:r>
      </w:ins>
      <w:ins w:id="352" w:author="Jochen Krattenmacher" w:date="2023-02-06T23:53:00Z">
        <w:r w:rsidR="00B84D42">
          <w:rPr>
            <w:rFonts w:ascii="Cambria" w:hAnsi="Cambria" w:cs="Calibri"/>
            <w:sz w:val="22"/>
          </w:rPr>
          <w:t xml:space="preserve"> </w:t>
        </w:r>
        <w:r w:rsidR="00B84D42">
          <w:rPr>
            <w:rFonts w:ascii="Cambria" w:hAnsi="Cambria" w:cs="Calibri"/>
            <w:sz w:val="22"/>
          </w:rPr>
          <w:fldChar w:fldCharType="begin" w:fldLock="1"/>
        </w:r>
      </w:ins>
      <w:r w:rsidR="00B84D42">
        <w:rPr>
          <w:rFonts w:ascii="Cambria" w:hAnsi="Cambria" w:cs="Calibri"/>
          <w:sz w:val="22"/>
        </w:rPr>
        <w:instrText>ADDIN CSL_CITATION {"citationItems":[{"id":"ITEM-1","itemData":{"DOI":"10.1083/jcb.107.4.1437","ISBN":"0021-9525 (Print) 0021-9525 (Linking)","ISSN":"00219525","PMID":"3170635","abstract":"We have developed video microscopy methods to visualize the assembly and disassembly of individual microtubules at 33-ms intervals. Porcine brain tubulin, free of microtubule-associated proteins, was assembled onto axoneme fragments at 37 degrees C, and the dynamic behavior of the plus and minus ends of microtubules was analyzed for tubulin concentrations between 7 and 15.5 microM. Elongation and rapid shortening were distinctly different phases. At each end, the elongation phase was characterized by a second order association and a substantial first order dissociation reaction. Association rate constants were 8.9 and 4.3 microM-1 s-1 for the plus and minus ends, respectively; and the corresponding dissociation rate constants were 44 and 23 s-1. For both ends, the rate of tubulin dissociation equaled the rate of tubulin association at 5 microM. The rate of rapid shortening was similar at the two ends (plus = 733 s-1; minus = 915 s-1), and did not vary with tubulin concentration. Transitions between phases were abrupt and stochastic. As the tubulin concentration was increased, catastrophe frequency decreased at both ends, and rescue frequency increased dramatically at the minus end. This resulted in fewer rapid shortening phases at higher tubulin concentrations for both ends and shorter rapid shortening phases at the minus end. At each concentration, the frequency of catastrophe was slightly greater at the plus end, and the frequency of rescue was greater at the minus end. Our data demonstrate that microtubules assembled from pure tubulin undergo dynamic instability over a twofold range of tubulin concentrations, and that the dynamic instability of the plus and minus ends of microtubules can be significantly different. Our analysis indicates that this difference could produce treadmilling, and establishes general limits on the effectiveness of length redistribution as a measure of dynamic instability. Our results are consistent with the existence of a GTP cap during elongation, but are not consistent with existing GTP cap models.","author":[{"dropping-particle":"","family":"Walker","given":"R. a.","non-dropping-particle":"","parse-names":false,"suffix":""},{"dropping-particle":"","family":"O'Brien","given":"E. T.","non-dropping-particle":"","parse-names":false,"suffix":""},{"dropping-particle":"","family":"Pryer","given":"N. K.","non-dropping-particle":"","parse-names":false,"suffix":""},{"dropping-particle":"","family":"Soboeiro","given":"M. F.","non-dropping-particle":"","parse-names":false,"suffix":""},{"dropping-particle":"","family":"Voter","given":"W. a.","non-dropping-particle":"","parse-names":false,"suffix":""},{"dropping-particle":"","family":"Erickson","given":"H. P.","non-dropping-particle":"","parse-names":false,"suffix":""},{"dropping-particle":"","family":"Salmon","given":"E. D.","non-dropping-particle":"","parse-names":false,"suffix":""}],"container-title":"Journal of Cell Biology","id":"ITEM-1","issue":"4","issued":{"date-parts":[["1988"]]},"page":"1437-1448","title":"Dynamic instability of individual microtubules analyzed by video light microscopy: rate constants and transition frequencies.","type":"article-journal","volume":"107"},"uris":["http://www.mendeley.com/documents/?uuid=366de1dd-5829-4df0-96fe-e85e065fb31d"]}],"mendeley":{"formattedCitation":"(Walker &lt;i&gt;et al.&lt;/i&gt;, 1988)","plainTextFormattedCitation":"(Walker et al., 1988)"},"properties":{"noteIndex":0},"schema":"https://github.com/citation-style-language/schema/raw/master/csl-citation.json"}</w:instrText>
      </w:r>
      <w:r w:rsidR="00B84D42">
        <w:rPr>
          <w:rFonts w:ascii="Cambria" w:hAnsi="Cambria" w:cs="Calibri"/>
          <w:sz w:val="22"/>
        </w:rPr>
        <w:fldChar w:fldCharType="separate"/>
      </w:r>
      <w:r w:rsidR="00B84D42" w:rsidRPr="00B84D42">
        <w:rPr>
          <w:rFonts w:ascii="Cambria" w:hAnsi="Cambria" w:cs="Calibri"/>
          <w:noProof/>
          <w:sz w:val="22"/>
        </w:rPr>
        <w:t xml:space="preserve">(Walker </w:t>
      </w:r>
      <w:r w:rsidR="00B84D42" w:rsidRPr="00B84D42">
        <w:rPr>
          <w:rFonts w:ascii="Cambria" w:hAnsi="Cambria" w:cs="Calibri"/>
          <w:i/>
          <w:noProof/>
          <w:sz w:val="22"/>
        </w:rPr>
        <w:t>et al.</w:t>
      </w:r>
      <w:r w:rsidR="00B84D42" w:rsidRPr="00B84D42">
        <w:rPr>
          <w:rFonts w:ascii="Cambria" w:hAnsi="Cambria" w:cs="Calibri"/>
          <w:noProof/>
          <w:sz w:val="22"/>
        </w:rPr>
        <w:t>, 1988)</w:t>
      </w:r>
      <w:ins w:id="353" w:author="Jochen Krattenmacher" w:date="2023-02-06T23:53:00Z">
        <w:r w:rsidR="00B84D42">
          <w:rPr>
            <w:rFonts w:ascii="Cambria" w:hAnsi="Cambria" w:cs="Calibri"/>
            <w:sz w:val="22"/>
          </w:rPr>
          <w:fldChar w:fldCharType="end"/>
        </w:r>
      </w:ins>
      <w:ins w:id="354" w:author="Jochen Krattenmacher" w:date="2023-02-06T23:52:00Z">
        <w:r w:rsidR="0034236C">
          <w:rPr>
            <w:rFonts w:ascii="Cambria" w:hAnsi="Cambria" w:cs="Calibri"/>
            <w:sz w:val="22"/>
          </w:rPr>
          <w:t xml:space="preserve">? </w:t>
        </w:r>
      </w:ins>
      <w:ins w:id="355" w:author="Jochen Krattenmacher" w:date="2023-02-06T23:56:00Z">
        <w:r w:rsidR="00004990">
          <w:rPr>
            <w:rFonts w:ascii="Cambria" w:hAnsi="Cambria" w:cs="Calibri"/>
            <w:sz w:val="22"/>
          </w:rPr>
          <w:t xml:space="preserve">If that </w:t>
        </w:r>
      </w:ins>
      <w:ins w:id="356" w:author="Jochen Krattenmacher" w:date="2023-02-07T22:35:00Z">
        <w:r w:rsidR="00D41A94">
          <w:rPr>
            <w:rFonts w:ascii="Cambria" w:hAnsi="Cambria" w:cs="Calibri"/>
            <w:sz w:val="22"/>
          </w:rPr>
          <w:t>were</w:t>
        </w:r>
      </w:ins>
      <w:ins w:id="357" w:author="Jochen Krattenmacher" w:date="2023-02-06T23:56:00Z">
        <w:r w:rsidR="00004990">
          <w:rPr>
            <w:rFonts w:ascii="Cambria" w:hAnsi="Cambria" w:cs="Calibri"/>
            <w:sz w:val="22"/>
          </w:rPr>
          <w:t xml:space="preserve"> the case, then </w:t>
        </w:r>
        <w:r w:rsidR="00C4052A">
          <w:rPr>
            <w:rFonts w:ascii="Cambria" w:hAnsi="Cambria" w:cs="Calibri"/>
            <w:sz w:val="22"/>
          </w:rPr>
          <w:t xml:space="preserve">the spindle </w:t>
        </w:r>
        <w:r w:rsidR="00C4052A" w:rsidRPr="00C4052A">
          <w:rPr>
            <w:rFonts w:ascii="Cambria" w:hAnsi="Cambria" w:cs="Calibri"/>
            <w:sz w:val="22"/>
            <w:highlight w:val="yellow"/>
            <w:rPrChange w:id="358" w:author="Jochen Krattenmacher" w:date="2023-02-06T23:57:00Z">
              <w:rPr>
                <w:rFonts w:ascii="Cambria" w:hAnsi="Cambria" w:cs="Calibri"/>
                <w:sz w:val="22"/>
              </w:rPr>
            </w:rPrChange>
          </w:rPr>
          <w:t>XYZ</w:t>
        </w:r>
      </w:ins>
      <w:ins w:id="359" w:author="Jochen Krattenmacher" w:date="2023-02-07T22:51:00Z">
        <w:r w:rsidR="00EB2326">
          <w:rPr>
            <w:rFonts w:ascii="Cambria" w:hAnsi="Cambria" w:cs="Calibri"/>
            <w:sz w:val="22"/>
          </w:rPr>
          <w:t xml:space="preserve"> (just brainstorming here</w:t>
        </w:r>
      </w:ins>
      <w:ins w:id="360" w:author="Jochen Krattenmacher" w:date="2023-02-07T22:52:00Z">
        <w:r w:rsidR="003F336B">
          <w:rPr>
            <w:rFonts w:ascii="Cambria" w:hAnsi="Cambria" w:cs="Calibri"/>
            <w:sz w:val="22"/>
          </w:rPr>
          <w:t>: If the</w:t>
        </w:r>
      </w:ins>
      <w:ins w:id="361" w:author="Jochen Krattenmacher" w:date="2023-02-07T22:51:00Z">
        <w:r w:rsidR="003F336B">
          <w:rPr>
            <w:rFonts w:ascii="Cambria" w:hAnsi="Cambria" w:cs="Calibri"/>
            <w:sz w:val="22"/>
          </w:rPr>
          <w:t xml:space="preserve"> free tubulin concentration </w:t>
        </w:r>
      </w:ins>
      <w:ins w:id="362" w:author="Jochen Krattenmacher" w:date="2023-02-07T22:52:00Z">
        <w:r w:rsidR="003F336B">
          <w:rPr>
            <w:rFonts w:ascii="Cambria" w:hAnsi="Cambria" w:cs="Calibri"/>
            <w:sz w:val="22"/>
          </w:rPr>
          <w:t>were to decrease</w:t>
        </w:r>
      </w:ins>
      <w:ins w:id="363" w:author="Jochen Krattenmacher" w:date="2023-02-07T22:51:00Z">
        <w:r w:rsidR="003F336B">
          <w:rPr>
            <w:rFonts w:ascii="Cambria" w:hAnsi="Cambria" w:cs="Calibri"/>
            <w:sz w:val="22"/>
          </w:rPr>
          <w:t xml:space="preserve"> during spindle formation (is this the case?), </w:t>
        </w:r>
      </w:ins>
      <w:ins w:id="364" w:author="Jochen Krattenmacher" w:date="2023-02-07T22:52:00Z">
        <w:r w:rsidR="003F336B">
          <w:rPr>
            <w:rFonts w:ascii="Cambria" w:hAnsi="Cambria" w:cs="Calibri"/>
            <w:sz w:val="22"/>
          </w:rPr>
          <w:t>then it would be interesting</w:t>
        </w:r>
      </w:ins>
      <w:ins w:id="365" w:author="Jochen Krattenmacher" w:date="2023-02-07T22:53:00Z">
        <w:r w:rsidR="00026EB5">
          <w:rPr>
            <w:rFonts w:ascii="Cambria" w:hAnsi="Cambria" w:cs="Calibri"/>
            <w:sz w:val="22"/>
          </w:rPr>
          <w:t xml:space="preserve"> for</w:t>
        </w:r>
      </w:ins>
      <w:ins w:id="366" w:author="Jochen Krattenmacher" w:date="2023-02-07T22:52:00Z">
        <w:r w:rsidR="003F336B">
          <w:rPr>
            <w:rFonts w:ascii="Cambria" w:hAnsi="Cambria" w:cs="Calibri"/>
            <w:sz w:val="22"/>
          </w:rPr>
          <w:t xml:space="preserve"> Ase1 </w:t>
        </w:r>
      </w:ins>
      <w:ins w:id="367" w:author="Jochen Krattenmacher" w:date="2023-02-07T22:53:00Z">
        <w:r w:rsidR="00026EB5">
          <w:rPr>
            <w:rFonts w:ascii="Cambria" w:hAnsi="Cambria" w:cs="Calibri"/>
            <w:sz w:val="22"/>
          </w:rPr>
          <w:t xml:space="preserve">to </w:t>
        </w:r>
      </w:ins>
      <w:ins w:id="368" w:author="Jochen Krattenmacher" w:date="2023-02-07T22:52:00Z">
        <w:r w:rsidR="00C43AEA">
          <w:rPr>
            <w:rFonts w:ascii="Cambria" w:hAnsi="Cambria" w:cs="Calibri"/>
            <w:sz w:val="22"/>
          </w:rPr>
          <w:t xml:space="preserve">disproportionately increase rescue frequency at low free tubulin concentrations – i.e., </w:t>
        </w:r>
      </w:ins>
      <w:ins w:id="369" w:author="Jochen Krattenmacher" w:date="2023-02-07T22:53:00Z">
        <w:r w:rsidR="00026EB5">
          <w:rPr>
            <w:rFonts w:ascii="Cambria" w:hAnsi="Cambria" w:cs="Calibri"/>
            <w:sz w:val="22"/>
          </w:rPr>
          <w:t>the spindle would be fortified even though free tubulin concentration is low</w:t>
        </w:r>
      </w:ins>
      <w:ins w:id="370" w:author="Jochen Krattenmacher" w:date="2023-02-07T22:51:00Z">
        <w:r w:rsidR="00EB2326">
          <w:rPr>
            <w:rFonts w:ascii="Cambria" w:hAnsi="Cambria" w:cs="Calibri"/>
            <w:sz w:val="22"/>
          </w:rPr>
          <w:t>)</w:t>
        </w:r>
      </w:ins>
      <w:ins w:id="371" w:author="Jochen Krattenmacher" w:date="2023-02-06T23:53:00Z">
        <w:r w:rsidR="001365EA">
          <w:rPr>
            <w:rFonts w:ascii="Cambria" w:hAnsi="Cambria" w:cs="Calibri"/>
            <w:sz w:val="22"/>
          </w:rPr>
          <w:t>.</w:t>
        </w:r>
      </w:ins>
      <w:ins w:id="372" w:author="Jochen Krattenmacher" w:date="2023-02-07T23:01:00Z">
        <w:r w:rsidR="00683352">
          <w:rPr>
            <w:rFonts w:ascii="Cambria" w:hAnsi="Cambria" w:cs="Calibri"/>
            <w:sz w:val="22"/>
          </w:rPr>
          <w:t xml:space="preserve"> UPDAT</w:t>
        </w:r>
      </w:ins>
      <w:ins w:id="373" w:author="Jochen Krattenmacher" w:date="2023-02-07T23:02:00Z">
        <w:r w:rsidR="00683352">
          <w:rPr>
            <w:rFonts w:ascii="Cambria" w:hAnsi="Cambria" w:cs="Calibri"/>
            <w:sz w:val="22"/>
          </w:rPr>
          <w:t xml:space="preserve">E: Actually, this is super boring, since the </w:t>
        </w:r>
        <w:r w:rsidR="00EA6A06">
          <w:rPr>
            <w:rFonts w:ascii="Cambria" w:hAnsi="Cambria" w:cs="Calibri"/>
            <w:sz w:val="22"/>
          </w:rPr>
          <w:t xml:space="preserve">tubulin concentration in fission yeast seems rather constant during the cell cycle, see </w:t>
        </w:r>
      </w:ins>
      <w:ins w:id="374" w:author="Jochen Krattenmacher" w:date="2023-02-07T23:03:00Z">
        <w:r w:rsidR="006C1D3E">
          <w:rPr>
            <w:rFonts w:ascii="Cambria" w:hAnsi="Cambria" w:cs="Calibri"/>
            <w:sz w:val="22"/>
          </w:rPr>
          <w:t xml:space="preserve">table 1 of </w:t>
        </w:r>
        <w:r w:rsidR="006C1D3E" w:rsidRPr="006C1D3E">
          <w:rPr>
            <w:rFonts w:ascii="Cambria" w:hAnsi="Cambria" w:cs="Calibri"/>
            <w:sz w:val="22"/>
          </w:rPr>
          <w:t>https://www.ncbi.nlm.nih.gov/pmc/articles/PMC6468777/</w:t>
        </w:r>
      </w:ins>
    </w:p>
    <w:p w14:paraId="2C70E85A" w14:textId="6227F21C" w:rsidR="00BD4007" w:rsidRDefault="008548F1" w:rsidP="00BD4007">
      <w:pPr>
        <w:spacing w:line="360" w:lineRule="auto"/>
        <w:ind w:firstLine="720"/>
        <w:jc w:val="both"/>
        <w:textAlignment w:val="baseline"/>
        <w:rPr>
          <w:rFonts w:ascii="Cambria" w:hAnsi="Cambria" w:cs="Calibri"/>
          <w:sz w:val="22"/>
        </w:rPr>
      </w:pPr>
      <w:r>
        <w:rPr>
          <w:rFonts w:ascii="Cambria" w:hAnsi="Cambria" w:cs="Calibri"/>
          <w:sz w:val="22"/>
        </w:rPr>
        <w:t>O</w:t>
      </w:r>
      <w:r w:rsidR="0082505F" w:rsidRPr="000A1BD6">
        <w:rPr>
          <w:rFonts w:ascii="Cambria" w:hAnsi="Cambria" w:cs="Calibri"/>
          <w:sz w:val="22"/>
        </w:rPr>
        <w:t xml:space="preserve">ur </w:t>
      </w:r>
      <w:r w:rsidR="002F2922" w:rsidRPr="000A1BD6">
        <w:rPr>
          <w:rFonts w:ascii="Cambria" w:hAnsi="Cambria" w:cs="Calibri"/>
          <w:sz w:val="22"/>
        </w:rPr>
        <w:t xml:space="preserve">results show that the presence of diffusible </w:t>
      </w:r>
      <w:r w:rsidR="00D946DD" w:rsidRPr="000A1BD6">
        <w:rPr>
          <w:rFonts w:ascii="Cambria" w:hAnsi="Cambria" w:cs="Calibri"/>
          <w:sz w:val="22"/>
        </w:rPr>
        <w:t>MT</w:t>
      </w:r>
      <w:r w:rsidR="002F2922" w:rsidRPr="000A1BD6">
        <w:rPr>
          <w:rFonts w:ascii="Cambria" w:hAnsi="Cambria" w:cs="Calibri"/>
          <w:sz w:val="22"/>
        </w:rPr>
        <w:t xml:space="preserve"> crosslinkers can suffice to establish enduring antiparallel </w:t>
      </w:r>
      <w:r w:rsidR="00D946DD" w:rsidRPr="000A1BD6">
        <w:rPr>
          <w:rFonts w:ascii="Cambria" w:hAnsi="Cambria" w:cs="Calibri"/>
          <w:sz w:val="22"/>
        </w:rPr>
        <w:t>MT</w:t>
      </w:r>
      <w:r w:rsidR="002F2922" w:rsidRPr="000A1BD6">
        <w:rPr>
          <w:rFonts w:ascii="Cambria" w:hAnsi="Cambria" w:cs="Calibri"/>
          <w:sz w:val="22"/>
        </w:rPr>
        <w:t xml:space="preserve"> overlaps, such as</w:t>
      </w:r>
      <w:r w:rsidR="00E7703D" w:rsidRPr="000A1BD6">
        <w:rPr>
          <w:rFonts w:ascii="Cambria" w:hAnsi="Cambria" w:cs="Calibri"/>
          <w:sz w:val="22"/>
        </w:rPr>
        <w:t xml:space="preserve"> those</w:t>
      </w:r>
      <w:r w:rsidR="002F2922" w:rsidRPr="000A1BD6">
        <w:rPr>
          <w:rFonts w:ascii="Cambria" w:hAnsi="Cambria" w:cs="Calibri"/>
          <w:sz w:val="22"/>
        </w:rPr>
        <w:t xml:space="preserve"> found in the midzone of mitotic spindles. In such context Ase1 can work cooperatively with other </w:t>
      </w:r>
      <w:r w:rsidR="00D946DD" w:rsidRPr="000A1BD6">
        <w:rPr>
          <w:rFonts w:ascii="Cambria" w:hAnsi="Cambria" w:cs="Calibri"/>
          <w:sz w:val="22"/>
        </w:rPr>
        <w:t>MT</w:t>
      </w:r>
      <w:r w:rsidR="002F2922" w:rsidRPr="000A1BD6">
        <w:rPr>
          <w:rFonts w:ascii="Cambria" w:hAnsi="Cambria" w:cs="Calibri"/>
          <w:sz w:val="22"/>
        </w:rPr>
        <w:t xml:space="preserve"> rescue factors such as CLASP </w:t>
      </w:r>
      <w:r w:rsidR="000354C6" w:rsidRPr="000A1BD6">
        <w:rPr>
          <w:rFonts w:ascii="Cambria" w:hAnsi="Cambria" w:cs="Calibri"/>
          <w:sz w:val="22"/>
        </w:rPr>
        <w:fldChar w:fldCharType="begin" w:fldLock="1"/>
      </w:r>
      <w:r w:rsidR="002C7C70">
        <w:rPr>
          <w:rFonts w:ascii="Cambria" w:hAnsi="Cambria" w:cs="Calibri"/>
          <w:sz w:val="22"/>
        </w:rPr>
        <w:instrText>ADDIN CSL_CITATION {"citationItems":[{"id":"ITEM-1","itemData":{"DOI":"10.1016/j.devcel.2007.10.015","ISBN":"2122633255","ISSN":"15345807","PMID":"1000000221","abstract":"Many microtubule (MT) structures contain dynamic MTs that are bundled and stabilized in overlapping arrays. CLASPs are conserved MT-binding proteins implicated in the regulation of MT plus ends. Here, we show that the Schizosaccharomyces pombe CLASP, cls1p/peg1p, mediates the stabilization of overlapping MTs within the mitotic spindle and interphase bundles. cls1p localizes to these regions but not to interphase MT plus ends. Inactivation of cls1p leads to the rapid depolymerization of spindle midzone MTs. cls1p also stabilizes a subset of MTs within interphase bundles. cls1p prevents disassembly of the entire microtubule, while still allowing for plus-end growth. It has no measurable effects on MT nucleation, polymerization, catastrophe, or bundling. A direct interaction with ase1p (PRC1/MAP65) targets cls1p to regions of antiparallel MT overlap. These findings show how a MT-stabilizing factor attached to specific sites on MTs can help to generate MT structures that have both dynamic and stable components. © 2007 Elsevier Inc. All rights reserved.","author":[{"dropping-particle":"V.","family":"Bratman","given":"Scott","non-dropping-particle":"","parse-names":false,"suffix":""},{"dropping-particle":"","family":"Chang","given":"Fred","non-dropping-particle":"","parse-names":false,"suffix":""}],"container-title":"Developmental Cell","id":"ITEM-1","issue":"6","issued":{"date-parts":[["2007","12"]]},"page":"812-827","title":"Stabilization of Overlapping Microtubules by Fission Yeast CLASP","type":"article-journal","volume":"13"},"uris":["http://www.mendeley.com/documents/?uuid=cf2f11fa-3379-4782-a158-604c51e127ba"]}],"mendeley":{"formattedCitation":"(Bratman and Chang, 2007)","plainTextFormattedCitation":"(Bratman and Chang, 2007)","previouslyFormattedCitation":"(Bratman and Chang, 2007)"},"properties":{"noteIndex":0},"schema":"https://github.com/citation-style-language/schema/raw/master/csl-citation.json"}</w:instrText>
      </w:r>
      <w:r w:rsidR="000354C6" w:rsidRPr="000A1BD6">
        <w:rPr>
          <w:rFonts w:ascii="Cambria" w:hAnsi="Cambria" w:cs="Calibri"/>
          <w:sz w:val="22"/>
        </w:rPr>
        <w:fldChar w:fldCharType="separate"/>
      </w:r>
      <w:r w:rsidR="00211CAA" w:rsidRPr="00211CAA">
        <w:rPr>
          <w:rFonts w:ascii="Cambria" w:hAnsi="Cambria" w:cs="Calibri"/>
          <w:noProof/>
          <w:sz w:val="22"/>
        </w:rPr>
        <w:t>(Bratman and Chang, 2007)</w:t>
      </w:r>
      <w:r w:rsidR="000354C6" w:rsidRPr="000A1BD6">
        <w:rPr>
          <w:rFonts w:ascii="Cambria" w:hAnsi="Cambria" w:cs="Calibri"/>
          <w:sz w:val="22"/>
        </w:rPr>
        <w:fldChar w:fldCharType="end"/>
      </w:r>
      <w:r w:rsidR="005362E3">
        <w:rPr>
          <w:rFonts w:ascii="Cambria" w:hAnsi="Cambria" w:cs="Calibri"/>
          <w:sz w:val="22"/>
        </w:rPr>
        <w:t xml:space="preserve"> o</w:t>
      </w:r>
      <w:r w:rsidR="002F2922" w:rsidRPr="000A1BD6">
        <w:rPr>
          <w:rFonts w:ascii="Cambria" w:hAnsi="Cambria" w:cs="Calibri"/>
          <w:sz w:val="22"/>
        </w:rPr>
        <w:t xml:space="preserve">r provide an alternative mechanism for selective life time enhancement of antiparallel overlaps. We speculate that the impact of diffusible crosslinkers on </w:t>
      </w:r>
      <w:r w:rsidR="00D946DD" w:rsidRPr="000A1BD6">
        <w:rPr>
          <w:rFonts w:ascii="Cambria" w:hAnsi="Cambria" w:cs="Calibri"/>
          <w:sz w:val="22"/>
        </w:rPr>
        <w:t>MT</w:t>
      </w:r>
      <w:r w:rsidR="002F2922" w:rsidRPr="000A1BD6">
        <w:rPr>
          <w:rFonts w:ascii="Cambria" w:hAnsi="Cambria" w:cs="Calibri"/>
          <w:sz w:val="22"/>
        </w:rPr>
        <w:t xml:space="preserve"> dynamics may be tunable by posttranslational modifications of either the crosslinkers or the </w:t>
      </w:r>
      <w:r w:rsidR="00D946DD" w:rsidRPr="000A1BD6">
        <w:rPr>
          <w:rFonts w:ascii="Cambria" w:hAnsi="Cambria" w:cs="Calibri"/>
          <w:sz w:val="22"/>
        </w:rPr>
        <w:t>MT</w:t>
      </w:r>
      <w:r w:rsidR="002F2922" w:rsidRPr="000A1BD6">
        <w:rPr>
          <w:rFonts w:ascii="Cambria" w:hAnsi="Cambria" w:cs="Calibri"/>
          <w:sz w:val="22"/>
        </w:rPr>
        <w:t xml:space="preserve"> surface. Such a tunability has recently been proposed for a seemingly related capacity of Ase1, namely the braking of </w:t>
      </w:r>
      <w:r w:rsidR="00D946DD" w:rsidRPr="000A1BD6">
        <w:rPr>
          <w:rFonts w:ascii="Cambria" w:hAnsi="Cambria" w:cs="Calibri"/>
          <w:sz w:val="22"/>
        </w:rPr>
        <w:t>MT</w:t>
      </w:r>
      <w:r w:rsidR="002F2922" w:rsidRPr="000A1BD6">
        <w:rPr>
          <w:rFonts w:ascii="Cambria" w:hAnsi="Cambria" w:cs="Calibri"/>
          <w:sz w:val="22"/>
        </w:rPr>
        <w:t xml:space="preserve"> sliding caused by molecular motors </w:t>
      </w:r>
      <w:r w:rsidR="007D60E8">
        <w:rPr>
          <w:rFonts w:ascii="Cambria" w:hAnsi="Cambria" w:cs="Calibri"/>
          <w:sz w:val="22"/>
        </w:rPr>
        <w:fldChar w:fldCharType="begin" w:fldLock="1"/>
      </w:r>
      <w:r w:rsidR="002C7C70">
        <w:rPr>
          <w:rFonts w:ascii="Cambria" w:hAnsi="Cambria" w:cs="Calibri"/>
          <w:sz w:val="22"/>
        </w:rPr>
        <w:instrText>ADDIN CSL_CITATION {"citationItems":[{"id":"ITEM-1","itemData":{"DOI":"10.1016/j.devcel.2009.06.012","ISBN":"1878-1551 (Electronic)\\n1534-5807 (Linking)","ISSN":"15345807","PMID":"19686686","abstract":"The spindle midzone-composed of antiparallel microtubules, microtubule-associated proteins (MAPs), and motors-is the structure responsible for microtubule organization and sliding during anaphase B. In general, MAPs and motors stabilize the midzone and motors produce sliding. We show that fission yeast kinesin-6 motor klp9p binds to the microtubule antiparallel bundler ase1p at the midzone at anaphase B onset. This interaction depends upon the phosphorylation states of klp9p and ase1p. The cyclin-dependent kinase cdc2p phosphorylates and its antagonist phosphatase clp1p dephosphorylates klp9p and ase1p to control the position and timing of klp9p-ase1p interaction. Failure of klp9p-ase1p binding leads to decreased spindle elongation velocity. The ase1p-mediated recruitment of klp9p to the midzone accelerates pole separation, as suggested by computer simulation. Our findings indicate that a phosphorylation switch controls the spatial-temporal interactions of motors and MAPs for proper anaphase B, and suggest a mechanism whereby a specific motor-MAP conformation enables efficient microtubule sliding. © 2009 Elsevier Inc. All rights reserved.","author":[{"dropping-particle":"","family":"Fu","given":"Chuanhai","non-dropping-particle":"","parse-names":false,"suffix":""},{"dropping-particle":"","family":"Ward","given":"Jonathan J.","non-dropping-particle":"","parse-names":false,"suffix":""},{"dropping-particle":"","family":"Loiodice","given":"Isabelle","non-dropping-particle":"","parse-names":false,"suffix":""},{"dropping-particle":"","family":"Velve-Casquillas","given":"Guilhem","non-dropping-particle":"","parse-names":false,"suffix":""},{"dropping-particle":"","family":"Nedelec","given":"Francois J.","non-dropping-particle":"","parse-names":false,"suffix":""},{"dropping-particle":"","family":"Tran","given":"Phong T.","non-dropping-particle":"","parse-names":false,"suffix":""}],"container-title":"Developmental Cell","id":"ITEM-1","issue":"2","issued":{"date-parts":[["2009"]]},"page":"257-267","publisher":"Elsevier Ltd","title":"Phospho-Regulated Interaction between Kinesin-6 Klp9p and Microtubule Bundler Ase1p Promotes Spindle Elongation","type":"article-journal","volume":"17"},"uris":["http://www.mendeley.com/documents/?uuid=72027ff8-a07e-44c0-8f15-213abc502312"]},{"id":"ITEM-2","itemData":{"DOI":"10.1091/mbc.E20-07-0493-T","ISBN":"9789896540821","ISSN":"1059-1524","abstract":"Thomas and colleagues demonstrate that Ase1 uses different domains to progressively slow spindle elongation, allowing the spindle to remain intact while reaching great lengths.","author":[{"dropping-particle":"","family":"Thomas","given":"Ezekiel C.","non-dropping-particle":"","parse-names":false,"suffix":""},{"dropping-particle":"","family":"Ismael","given":"Amber","non-dropping-particle":"","parse-names":false,"suffix":""},{"dropping-particle":"","family":"Moore","given":"Jeffrey K.","non-dropping-particle":"","parse-names":false,"suffix":""}],"container-title":"Molecular Biology of the Cell","editor":[{"dropping-particle":"","family":"Bloom","given":"Kerry","non-dropping-particle":"","parse-names":false,"suffix":""}],"id":"ITEM-2","issue":"24","issued":{"date-parts":[["2020","11","15"]]},"page":"2733-2747","title":"Ase1 domains dynamically slow anaphase spindle elongation and recruit Bim1 to the midzone","type":"article-journal","volume":"31"},"uris":["http://www.mendeley.com/documents/?uuid=cc2bc1f7-285d-4f2a-bcff-06d60cf82134"]}],"mendeley":{"formattedCitation":"(Fu &lt;i&gt;et al.&lt;/i&gt;, 2009; Thomas, Ismael and Moore, 2020)","plainTextFormattedCitation":"(Fu et al., 2009; Thomas, Ismael and Moore, 2020)","previouslyFormattedCitation":"(Fu &lt;i&gt;et al.&lt;/i&gt;, 2009; Thomas, Ismael and Moore, 2020)"},"properties":{"noteIndex":0},"schema":"https://github.com/citation-style-language/schema/raw/master/csl-citation.json"}</w:instrText>
      </w:r>
      <w:r w:rsidR="007D60E8">
        <w:rPr>
          <w:rFonts w:ascii="Cambria" w:hAnsi="Cambria" w:cs="Calibri"/>
          <w:sz w:val="22"/>
        </w:rPr>
        <w:fldChar w:fldCharType="separate"/>
      </w:r>
      <w:r w:rsidR="00211CAA" w:rsidRPr="00211CAA">
        <w:rPr>
          <w:rFonts w:ascii="Cambria" w:hAnsi="Cambria" w:cs="Calibri"/>
          <w:noProof/>
          <w:sz w:val="22"/>
        </w:rPr>
        <w:t xml:space="preserve">(Fu </w:t>
      </w:r>
      <w:r w:rsidR="00211CAA" w:rsidRPr="00211CAA">
        <w:rPr>
          <w:rFonts w:ascii="Cambria" w:hAnsi="Cambria" w:cs="Calibri"/>
          <w:i/>
          <w:noProof/>
          <w:sz w:val="22"/>
        </w:rPr>
        <w:t>et al.</w:t>
      </w:r>
      <w:r w:rsidR="00211CAA" w:rsidRPr="00211CAA">
        <w:rPr>
          <w:rFonts w:ascii="Cambria" w:hAnsi="Cambria" w:cs="Calibri"/>
          <w:noProof/>
          <w:sz w:val="22"/>
        </w:rPr>
        <w:t>, 2009; Thomas, Ismael and Moore, 2020)</w:t>
      </w:r>
      <w:r w:rsidR="007D60E8">
        <w:rPr>
          <w:rFonts w:ascii="Cambria" w:hAnsi="Cambria" w:cs="Calibri"/>
          <w:sz w:val="22"/>
        </w:rPr>
        <w:fldChar w:fldCharType="end"/>
      </w:r>
      <w:r w:rsidR="002F2922" w:rsidRPr="000A1BD6">
        <w:rPr>
          <w:rFonts w:ascii="Cambria" w:hAnsi="Cambria" w:cs="Calibri"/>
          <w:sz w:val="22"/>
        </w:rPr>
        <w:t>. </w:t>
      </w:r>
      <w:r w:rsidR="00BD4007" w:rsidRPr="000A1BD6">
        <w:rPr>
          <w:rFonts w:ascii="Cambria" w:hAnsi="Cambria" w:cs="Calibri"/>
          <w:sz w:val="22"/>
        </w:rPr>
        <w:t xml:space="preserve">For actin filament overlaps, it has been observed that F-actin crosslinkers slow down actin depolymerization </w:t>
      </w:r>
      <w:r w:rsidR="00BD4007" w:rsidRPr="000A1BD6">
        <w:rPr>
          <w:rFonts w:ascii="Cambria" w:hAnsi="Cambria" w:cs="Calibri"/>
          <w:sz w:val="22"/>
        </w:rPr>
        <w:fldChar w:fldCharType="begin" w:fldLock="1"/>
      </w:r>
      <w:r w:rsidR="002C7C70">
        <w:rPr>
          <w:rFonts w:ascii="Cambria" w:hAnsi="Cambria" w:cs="Calibri"/>
          <w:sz w:val="22"/>
        </w:rPr>
        <w:instrText>ADDIN CSL_CITATION {"citationItems":[{"id":"ITEM-1","itemData":{"DOI":"10.1016/j.jsb.2010.09.003","ISSN":"10478477","PMID":"20832473","abstract":"The ability to control the assembly and disassembly dynamics of actin filaments is an essential property of the cellular cytoskeleton. While many different proteins are known which accelerate the polymerization of monomers into filaments or promote their disintegration, much less is known on mechanisms which guarantee the kinetic stability of the cytoskeletal filaments. Previous studies indicate that cross-linking molecules might fulfill these stabilizing tasks, which in addition facilitates their ability to regulate the organization of cytoskeletal structures in vivo. The effect of depolymerization factors on such structures or the mechanism which leads finally to their disintegration remain unknown. Here, we use multiple depolymerization methods in order to directly demonstrate that cross-linking and bundling proteins effectively suppress the actin depolymerization in a concentration dependent manner. Even the actin depolymerizing factor cofilin is not sufficient to facilitate a fast disintegration of highly cross-linked actin networks unless molecular motors are used simultaneously. The drastic modification of actin kinetics by cross-linking molecules can be expected to have wide-ranging implications for our understanding of the cytoskeleton, where cross-linking molecules are omnipresent and essential. © 2010 Elsevier Inc.","author":[{"dropping-particle":"","family":"Schmoller","given":"Kurt M.","non-dropping-particle":"","parse-names":false,"suffix":""},{"dropping-particle":"","family":"Semmrich","given":"Christine","non-dropping-particle":"","parse-names":false,"suffix":""},{"dropping-particle":"","family":"Bausch","given":"Andreas R.","non-dropping-particle":"","parse-names":false,"suffix":""}],"container-title":"Journal of Structural Biology","id":"ITEM-1","issue":"2","issued":{"date-parts":[["2011"]]},"page":"350-357","publisher":"Elsevier Inc.","title":"Slow down of actin depolymerization by cross-linking molecules","type":"article-journal","volume":"173"},"uris":["http://www.mendeley.com/documents/?uuid=615f2020-c1e5-4226-bede-07f490aaf4a6"]},{"id":"ITEM-2","itemData":{"DOI":"10.1083/jcb.200212057","ISSN":"00219525","PMID":"12566430","abstract":"Epithelial protein lost in neoplasm (EPLIN) is a cytoskeleton-associated protein encoded by a gene that is down-regulated in transformed cells. EPLIN increases the number and size of actin stress fibers and inhibits membrane ruffling induced by Rac. EPLIN has at least two actin binding sites. Purified recombinant EPLIN inhibits actin filament depolymerization and cross-links filaments in bundles. EPLIN does not affect the kinetics of spontaneous actin polymerization or elongation at the barbed end, but inhibits branching nucleation of actin filaments by Arp2/3 complex. Side binding activity may stabilize filaments and account for the inhibition of nucleation mediated by Arp2/3 complex. We propose that EPLIN promotes the formation of stable actin filament structures such as stress fibers at the expense of more dynamic actin filament structures such as membrane ruffles. Reduced expression of EPLIN may contribute to the motility of invasive tumor cells.","author":[{"dropping-particle":"","family":"Maul","given":"Raymond S.","non-dropping-particle":"","parse-names":false,"suffix":""},{"dropping-particle":"","family":"Song","given":"Yuhong","non-dropping-particle":"","parse-names":false,"suffix":""},{"dropping-particle":"","family":"Amann","given":"Kurt J.","non-dropping-particle":"","parse-names":false,"suffix":""},{"dropping-particle":"","family":"Gerbin","given":"Sachi C.","non-dropping-particle":"","parse-names":false,"suffix":""},{"dropping-particle":"","family":"Pollard","given":"Thomas D.","non-dropping-particle":"","parse-names":false,"suffix":""},{"dropping-particle":"","family":"Chang","given":"David D.","non-dropping-particle":"","parse-names":false,"suffix":""}],"container-title":"Journal of Cell Biology","id":"ITEM-2","issue":"3","issued":{"date-parts":[["2003"]]},"page":"399-407","title":"EPLIN regulates actin dynamics by cross-linking and stabilizing filaments","type":"article-journal","volume":"160"},"uris":["http://www.mendeley.com/documents/?uuid=3400c0e8-df9c-4244-8d94-c0b9ae4b761d"]}],"mendeley":{"formattedCitation":"(Maul &lt;i&gt;et al.&lt;/i&gt;, 2003; Schmoller, Semmrich and Bausch, 2011)","plainTextFormattedCitation":"(Maul et al., 2003; Schmoller, Semmrich and Bausch, 2011)","previouslyFormattedCitation":"(Maul &lt;i&gt;et al.&lt;/i&gt;, 2003; Schmoller, Semmrich and Bausch, 2011)"},"properties":{"noteIndex":0},"schema":"https://github.com/citation-style-language/schema/raw/master/csl-citation.json"}</w:instrText>
      </w:r>
      <w:r w:rsidR="00BD4007" w:rsidRPr="000A1BD6">
        <w:rPr>
          <w:rFonts w:ascii="Cambria" w:hAnsi="Cambria" w:cs="Calibri"/>
          <w:sz w:val="22"/>
        </w:rPr>
        <w:fldChar w:fldCharType="separate"/>
      </w:r>
      <w:r w:rsidR="00211CAA" w:rsidRPr="00211CAA">
        <w:rPr>
          <w:rFonts w:ascii="Cambria" w:hAnsi="Cambria" w:cs="Calibri"/>
          <w:noProof/>
          <w:sz w:val="22"/>
        </w:rPr>
        <w:t xml:space="preserve">(Maul </w:t>
      </w:r>
      <w:r w:rsidR="00211CAA" w:rsidRPr="00211CAA">
        <w:rPr>
          <w:rFonts w:ascii="Cambria" w:hAnsi="Cambria" w:cs="Calibri"/>
          <w:i/>
          <w:noProof/>
          <w:sz w:val="22"/>
        </w:rPr>
        <w:t>et al.</w:t>
      </w:r>
      <w:r w:rsidR="00211CAA" w:rsidRPr="00211CAA">
        <w:rPr>
          <w:rFonts w:ascii="Cambria" w:hAnsi="Cambria" w:cs="Calibri"/>
          <w:noProof/>
          <w:sz w:val="22"/>
        </w:rPr>
        <w:t>, 2003; Schmoller, Semmrich and Bausch, 2011)</w:t>
      </w:r>
      <w:r w:rsidR="00BD4007" w:rsidRPr="000A1BD6">
        <w:rPr>
          <w:rFonts w:ascii="Cambria" w:hAnsi="Cambria" w:cs="Calibri"/>
          <w:sz w:val="22"/>
        </w:rPr>
        <w:fldChar w:fldCharType="end"/>
      </w:r>
      <w:r w:rsidR="00BD4007" w:rsidRPr="000A1BD6">
        <w:rPr>
          <w:rFonts w:ascii="Cambria" w:hAnsi="Cambria" w:cs="Calibri"/>
          <w:sz w:val="22"/>
        </w:rPr>
        <w:t>, suggesting that crosslinker dependent stabilization of filaments may be a fundamental mechanism</w:t>
      </w:r>
      <w:r w:rsidR="009E5B8B">
        <w:rPr>
          <w:rFonts w:ascii="Cambria" w:hAnsi="Cambria" w:cs="Calibri"/>
          <w:sz w:val="22"/>
        </w:rPr>
        <w:t xml:space="preserve"> in</w:t>
      </w:r>
      <w:r w:rsidR="00BD4007" w:rsidRPr="000A1BD6">
        <w:rPr>
          <w:rFonts w:ascii="Cambria" w:hAnsi="Cambria" w:cs="Calibri"/>
          <w:sz w:val="22"/>
        </w:rPr>
        <w:t xml:space="preserve"> cytoskeletal systems.  </w:t>
      </w:r>
    </w:p>
    <w:p w14:paraId="491863F5" w14:textId="77777777" w:rsidR="00EB282C" w:rsidRPr="000A1BD6" w:rsidRDefault="00EB282C" w:rsidP="00BD4007">
      <w:pPr>
        <w:spacing w:line="360" w:lineRule="auto"/>
        <w:ind w:firstLine="720"/>
        <w:jc w:val="both"/>
        <w:textAlignment w:val="baseline"/>
        <w:rPr>
          <w:rFonts w:ascii="Cambria" w:hAnsi="Cambria" w:cs="Calibri"/>
          <w:sz w:val="22"/>
        </w:rPr>
      </w:pPr>
    </w:p>
    <w:p w14:paraId="275C9494" w14:textId="0108C4DA" w:rsidR="00EB282C" w:rsidRDefault="00EB282C" w:rsidP="00E500C5">
      <w:pPr>
        <w:pStyle w:val="Heading1"/>
      </w:pPr>
      <w:proofErr w:type="spellStart"/>
      <w:r w:rsidRPr="00EB282C">
        <w:rPr>
          <w:rFonts w:ascii="Cambria" w:hAnsi="Cambria"/>
          <w:b/>
          <w:bCs/>
          <w:sz w:val="22"/>
          <w:szCs w:val="22"/>
          <w:lang w:val="es-ES"/>
        </w:rPr>
        <w:t>References</w:t>
      </w:r>
      <w:proofErr w:type="spellEnd"/>
    </w:p>
    <w:p w14:paraId="3486D49C" w14:textId="132D11A6" w:rsidR="00B84D42" w:rsidRPr="00B84D42" w:rsidRDefault="00520AA3" w:rsidP="00B84D42">
      <w:pPr>
        <w:widowControl w:val="0"/>
        <w:autoSpaceDE w:val="0"/>
        <w:autoSpaceDN w:val="0"/>
        <w:adjustRightInd w:val="0"/>
        <w:spacing w:line="360" w:lineRule="auto"/>
        <w:rPr>
          <w:rFonts w:ascii="Cambria" w:hAnsi="Cambria"/>
          <w:noProof/>
          <w:sz w:val="22"/>
        </w:rPr>
      </w:pPr>
      <w:r>
        <w:rPr>
          <w:rFonts w:ascii="Cambria" w:hAnsi="Cambria" w:cs="Calibri"/>
          <w:sz w:val="22"/>
        </w:rPr>
        <w:fldChar w:fldCharType="begin" w:fldLock="1"/>
      </w:r>
      <w:r w:rsidRPr="0076151C">
        <w:rPr>
          <w:rFonts w:ascii="Cambria" w:hAnsi="Cambria" w:cs="Calibri"/>
          <w:sz w:val="22"/>
          <w:lang w:val="es-ES"/>
        </w:rPr>
        <w:instrText xml:space="preserve">ADDIN Mendeley Bibliography CSL_BIBLIOGRAPHY </w:instrText>
      </w:r>
      <w:r>
        <w:rPr>
          <w:rFonts w:ascii="Cambria" w:hAnsi="Cambria" w:cs="Calibri"/>
          <w:sz w:val="22"/>
        </w:rPr>
        <w:fldChar w:fldCharType="separate"/>
      </w:r>
      <w:r w:rsidR="00B84D42" w:rsidRPr="00B84D42">
        <w:rPr>
          <w:rFonts w:ascii="Cambria" w:hAnsi="Cambria"/>
          <w:noProof/>
          <w:sz w:val="22"/>
        </w:rPr>
        <w:t xml:space="preserve">Al-Hiyasat, A. </w:t>
      </w:r>
      <w:r w:rsidR="00B84D42" w:rsidRPr="00B84D42">
        <w:rPr>
          <w:rFonts w:ascii="Cambria" w:hAnsi="Cambria"/>
          <w:i/>
          <w:iCs/>
          <w:noProof/>
          <w:sz w:val="22"/>
        </w:rPr>
        <w:t>et al.</w:t>
      </w:r>
      <w:r w:rsidR="00B84D42" w:rsidRPr="00B84D42">
        <w:rPr>
          <w:rFonts w:ascii="Cambria" w:hAnsi="Cambria"/>
          <w:noProof/>
          <w:sz w:val="22"/>
        </w:rPr>
        <w:t xml:space="preserve"> (2021) ‘Herding of proteins by the ends of shrinking polymers’. doi: https://doi.org/10.48550/arXiv.2112.07757.</w:t>
      </w:r>
    </w:p>
    <w:p w14:paraId="339737C5"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Alfieri, A., Gaska, I. and Forth, S. (2021) ‘Two modes of PRC1-mediated mechanical resistance to kinesin-driven microtubule network disruption’, </w:t>
      </w:r>
      <w:r w:rsidRPr="00B84D42">
        <w:rPr>
          <w:rFonts w:ascii="Cambria" w:hAnsi="Cambria"/>
          <w:i/>
          <w:iCs/>
          <w:noProof/>
          <w:sz w:val="22"/>
        </w:rPr>
        <w:t>Current Biology</w:t>
      </w:r>
      <w:r w:rsidRPr="00B84D42">
        <w:rPr>
          <w:rFonts w:ascii="Cambria" w:hAnsi="Cambria"/>
          <w:noProof/>
          <w:sz w:val="22"/>
        </w:rPr>
        <w:t>, 31(12), pp. 2495-2506.e4. doi: 10.1016/j.cub.2021.03.034.</w:t>
      </w:r>
    </w:p>
    <w:p w14:paraId="4B4344E7"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Bieling, P., Telley, I. a. and Surrey, T. (2010) ‘A minimal midzone protein module controls formation and length of antiparallel microtubule overlaps’, </w:t>
      </w:r>
      <w:r w:rsidRPr="00B84D42">
        <w:rPr>
          <w:rFonts w:ascii="Cambria" w:hAnsi="Cambria"/>
          <w:i/>
          <w:iCs/>
          <w:noProof/>
          <w:sz w:val="22"/>
        </w:rPr>
        <w:t>Cell</w:t>
      </w:r>
      <w:r w:rsidRPr="00B84D42">
        <w:rPr>
          <w:rFonts w:ascii="Cambria" w:hAnsi="Cambria"/>
          <w:noProof/>
          <w:sz w:val="22"/>
        </w:rPr>
        <w:t>, 142(3), pp. 420–432. doi: 10.1016/j.cell.2010.06.033.</w:t>
      </w:r>
    </w:p>
    <w:p w14:paraId="6EB71E91"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Bratman, S. V. and Chang, F. (2007) ‘Stabilization of Overlapping Microtubules by Fission Yeast CLASP’, </w:t>
      </w:r>
      <w:r w:rsidRPr="00B84D42">
        <w:rPr>
          <w:rFonts w:ascii="Cambria" w:hAnsi="Cambria"/>
          <w:i/>
          <w:iCs/>
          <w:noProof/>
          <w:sz w:val="22"/>
        </w:rPr>
        <w:t>Developmental Cell</w:t>
      </w:r>
      <w:r w:rsidRPr="00B84D42">
        <w:rPr>
          <w:rFonts w:ascii="Cambria" w:hAnsi="Cambria"/>
          <w:noProof/>
          <w:sz w:val="22"/>
        </w:rPr>
        <w:t>, 13(6), pp. 812–827. doi: 10.1016/j.devcel.2007.10.015.</w:t>
      </w:r>
    </w:p>
    <w:p w14:paraId="021C99EA"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Braun, M. </w:t>
      </w:r>
      <w:r w:rsidRPr="00B84D42">
        <w:rPr>
          <w:rFonts w:ascii="Cambria" w:hAnsi="Cambria"/>
          <w:i/>
          <w:iCs/>
          <w:noProof/>
          <w:sz w:val="22"/>
        </w:rPr>
        <w:t>et al.</w:t>
      </w:r>
      <w:r w:rsidRPr="00B84D42">
        <w:rPr>
          <w:rFonts w:ascii="Cambria" w:hAnsi="Cambria"/>
          <w:noProof/>
          <w:sz w:val="22"/>
        </w:rPr>
        <w:t xml:space="preserve"> (2011) ‘Adaptive braking by Ase1 prevents overlapping microtubules from sliding completely apart’, </w:t>
      </w:r>
      <w:r w:rsidRPr="00B84D42">
        <w:rPr>
          <w:rFonts w:ascii="Cambria" w:hAnsi="Cambria"/>
          <w:i/>
          <w:iCs/>
          <w:noProof/>
          <w:sz w:val="22"/>
        </w:rPr>
        <w:t>Nature Cell Biology</w:t>
      </w:r>
      <w:r w:rsidRPr="00B84D42">
        <w:rPr>
          <w:rFonts w:ascii="Cambria" w:hAnsi="Cambria"/>
          <w:noProof/>
          <w:sz w:val="22"/>
        </w:rPr>
        <w:t>, 13(10), pp. 1259–1264. doi: 10.1038/ncb2323.</w:t>
      </w:r>
    </w:p>
    <w:p w14:paraId="1E495597"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lastRenderedPageBreak/>
        <w:t xml:space="preserve">Braun, M., Diez, S. and Lansky, Z. (2020) ‘Cytoskeletal organization through multivalent interactions’, </w:t>
      </w:r>
      <w:r w:rsidRPr="00B84D42">
        <w:rPr>
          <w:rFonts w:ascii="Cambria" w:hAnsi="Cambria"/>
          <w:i/>
          <w:iCs/>
          <w:noProof/>
          <w:sz w:val="22"/>
        </w:rPr>
        <w:t>Journal of Cell Science</w:t>
      </w:r>
      <w:r w:rsidRPr="00B84D42">
        <w:rPr>
          <w:rFonts w:ascii="Cambria" w:hAnsi="Cambria"/>
          <w:noProof/>
          <w:sz w:val="22"/>
        </w:rPr>
        <w:t>, 133(12), pp. 1–8. doi: 10.1242/jcs.234393.</w:t>
      </w:r>
    </w:p>
    <w:p w14:paraId="7E654271"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Castro, E. R. </w:t>
      </w:r>
      <w:r w:rsidRPr="00B84D42">
        <w:rPr>
          <w:rFonts w:ascii="Cambria" w:hAnsi="Cambria"/>
          <w:i/>
          <w:iCs/>
          <w:noProof/>
          <w:sz w:val="22"/>
        </w:rPr>
        <w:t>et al.</w:t>
      </w:r>
      <w:r w:rsidRPr="00B84D42">
        <w:rPr>
          <w:rFonts w:ascii="Cambria" w:hAnsi="Cambria"/>
          <w:noProof/>
          <w:sz w:val="22"/>
        </w:rPr>
        <w:t xml:space="preserve"> (2018) ‘Determination of dynamic contact angles within microfluidic devices’, </w:t>
      </w:r>
      <w:r w:rsidRPr="00B84D42">
        <w:rPr>
          <w:rFonts w:ascii="Cambria" w:hAnsi="Cambria"/>
          <w:i/>
          <w:iCs/>
          <w:noProof/>
          <w:sz w:val="22"/>
        </w:rPr>
        <w:t>Microfluidics and Nanofluidics</w:t>
      </w:r>
      <w:r w:rsidRPr="00B84D42">
        <w:rPr>
          <w:rFonts w:ascii="Cambria" w:hAnsi="Cambria"/>
          <w:noProof/>
          <w:sz w:val="22"/>
        </w:rPr>
        <w:t>, 22(5), p. 51. doi: 10.1007/s10404-018-2066-0.</w:t>
      </w:r>
    </w:p>
    <w:p w14:paraId="0DB2EFED"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Coimbatore Balram, K. </w:t>
      </w:r>
      <w:r w:rsidRPr="00B84D42">
        <w:rPr>
          <w:rFonts w:ascii="Cambria" w:hAnsi="Cambria"/>
          <w:i/>
          <w:iCs/>
          <w:noProof/>
          <w:sz w:val="22"/>
        </w:rPr>
        <w:t>et al.</w:t>
      </w:r>
      <w:r w:rsidRPr="00B84D42">
        <w:rPr>
          <w:rFonts w:ascii="Cambria" w:hAnsi="Cambria"/>
          <w:noProof/>
          <w:sz w:val="22"/>
        </w:rPr>
        <w:t xml:space="preserve"> (2016) ‘The Nanolithography Toolbox’, </w:t>
      </w:r>
      <w:r w:rsidRPr="00B84D42">
        <w:rPr>
          <w:rFonts w:ascii="Cambria" w:hAnsi="Cambria"/>
          <w:i/>
          <w:iCs/>
          <w:noProof/>
          <w:sz w:val="22"/>
        </w:rPr>
        <w:t>Journal of Research of the National Institute of Standards and Technology</w:t>
      </w:r>
      <w:r w:rsidRPr="00B84D42">
        <w:rPr>
          <w:rFonts w:ascii="Cambria" w:hAnsi="Cambria"/>
          <w:noProof/>
          <w:sz w:val="22"/>
        </w:rPr>
        <w:t>, 121, p. 464. doi: 10.6028/jres.121.024.</w:t>
      </w:r>
    </w:p>
    <w:p w14:paraId="24AB08C7"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Drechsler, H. </w:t>
      </w:r>
      <w:r w:rsidRPr="00B84D42">
        <w:rPr>
          <w:rFonts w:ascii="Cambria" w:hAnsi="Cambria"/>
          <w:i/>
          <w:iCs/>
          <w:noProof/>
          <w:sz w:val="22"/>
        </w:rPr>
        <w:t>et al.</w:t>
      </w:r>
      <w:r w:rsidRPr="00B84D42">
        <w:rPr>
          <w:rFonts w:ascii="Cambria" w:hAnsi="Cambria"/>
          <w:noProof/>
          <w:sz w:val="22"/>
        </w:rPr>
        <w:t xml:space="preserve"> (2019) ‘Multivalent electrostatic microtubule interactions of synthetic peptides are sufficient to mimic advanced MAP-like behavior’, </w:t>
      </w:r>
      <w:r w:rsidRPr="00B84D42">
        <w:rPr>
          <w:rFonts w:ascii="Cambria" w:hAnsi="Cambria"/>
          <w:i/>
          <w:iCs/>
          <w:noProof/>
          <w:sz w:val="22"/>
        </w:rPr>
        <w:t>Molecular Biology of the Cell</w:t>
      </w:r>
      <w:r w:rsidRPr="00B84D42">
        <w:rPr>
          <w:rFonts w:ascii="Cambria" w:hAnsi="Cambria"/>
          <w:noProof/>
          <w:sz w:val="22"/>
        </w:rPr>
        <w:t>. Edited by T. Surrey, 30(24), pp. 2953–2968. doi: 10.1091/mbc.E19-05-0247.</w:t>
      </w:r>
    </w:p>
    <w:p w14:paraId="507C7E2D"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Erlendsson, S. and Teilum, K. (2021) ‘Binding Revisited—Avidity in Cellular Function and Signaling’, </w:t>
      </w:r>
      <w:r w:rsidRPr="00B84D42">
        <w:rPr>
          <w:rFonts w:ascii="Cambria" w:hAnsi="Cambria"/>
          <w:i/>
          <w:iCs/>
          <w:noProof/>
          <w:sz w:val="22"/>
        </w:rPr>
        <w:t>Frontiers in Molecular Biosciences</w:t>
      </w:r>
      <w:r w:rsidRPr="00B84D42">
        <w:rPr>
          <w:rFonts w:ascii="Cambria" w:hAnsi="Cambria"/>
          <w:noProof/>
          <w:sz w:val="22"/>
        </w:rPr>
        <w:t>, 7. doi: 10.3389/fmolb.2020.615565.</w:t>
      </w:r>
    </w:p>
    <w:p w14:paraId="530173EA"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D41A94">
        <w:rPr>
          <w:rFonts w:ascii="Cambria" w:hAnsi="Cambria"/>
          <w:noProof/>
          <w:sz w:val="22"/>
          <w:lang w:val="de-DE"/>
          <w:rPrChange w:id="375" w:author="Jochen Krattenmacher" w:date="2023-02-07T22:35:00Z">
            <w:rPr>
              <w:rFonts w:ascii="Cambria" w:hAnsi="Cambria"/>
              <w:noProof/>
              <w:sz w:val="22"/>
            </w:rPr>
          </w:rPrChange>
        </w:rPr>
        <w:t xml:space="preserve">Franck, A. D. </w:t>
      </w:r>
      <w:r w:rsidRPr="00D41A94">
        <w:rPr>
          <w:rFonts w:ascii="Cambria" w:hAnsi="Cambria"/>
          <w:i/>
          <w:iCs/>
          <w:noProof/>
          <w:sz w:val="22"/>
          <w:lang w:val="de-DE"/>
          <w:rPrChange w:id="376" w:author="Jochen Krattenmacher" w:date="2023-02-07T22:35:00Z">
            <w:rPr>
              <w:rFonts w:ascii="Cambria" w:hAnsi="Cambria"/>
              <w:i/>
              <w:iCs/>
              <w:noProof/>
              <w:sz w:val="22"/>
            </w:rPr>
          </w:rPrChange>
        </w:rPr>
        <w:t>et al.</w:t>
      </w:r>
      <w:r w:rsidRPr="00D41A94">
        <w:rPr>
          <w:rFonts w:ascii="Cambria" w:hAnsi="Cambria"/>
          <w:noProof/>
          <w:sz w:val="22"/>
          <w:lang w:val="de-DE"/>
          <w:rPrChange w:id="377" w:author="Jochen Krattenmacher" w:date="2023-02-07T22:35:00Z">
            <w:rPr>
              <w:rFonts w:ascii="Cambria" w:hAnsi="Cambria"/>
              <w:noProof/>
              <w:sz w:val="22"/>
            </w:rPr>
          </w:rPrChange>
        </w:rPr>
        <w:t xml:space="preserve"> </w:t>
      </w:r>
      <w:r w:rsidRPr="00B84D42">
        <w:rPr>
          <w:rFonts w:ascii="Cambria" w:hAnsi="Cambria"/>
          <w:noProof/>
          <w:sz w:val="22"/>
        </w:rPr>
        <w:t xml:space="preserve">(2007) ‘Tension applied through the Dam1 complex promotes microtubule elongation providing a direct mechanism for length control in mitosis’, </w:t>
      </w:r>
      <w:r w:rsidRPr="00B84D42">
        <w:rPr>
          <w:rFonts w:ascii="Cambria" w:hAnsi="Cambria"/>
          <w:i/>
          <w:iCs/>
          <w:noProof/>
          <w:sz w:val="22"/>
        </w:rPr>
        <w:t>Nature Cell Biology</w:t>
      </w:r>
      <w:r w:rsidRPr="00B84D42">
        <w:rPr>
          <w:rFonts w:ascii="Cambria" w:hAnsi="Cambria"/>
          <w:noProof/>
          <w:sz w:val="22"/>
        </w:rPr>
        <w:t>, 9(7), pp. 832–837. doi: 10.1038/ncb1609.</w:t>
      </w:r>
    </w:p>
    <w:p w14:paraId="79C8C39A"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Fu, C. </w:t>
      </w:r>
      <w:r w:rsidRPr="00B84D42">
        <w:rPr>
          <w:rFonts w:ascii="Cambria" w:hAnsi="Cambria"/>
          <w:i/>
          <w:iCs/>
          <w:noProof/>
          <w:sz w:val="22"/>
        </w:rPr>
        <w:t>et al.</w:t>
      </w:r>
      <w:r w:rsidRPr="00B84D42">
        <w:rPr>
          <w:rFonts w:ascii="Cambria" w:hAnsi="Cambria"/>
          <w:noProof/>
          <w:sz w:val="22"/>
        </w:rPr>
        <w:t xml:space="preserve"> (2009) ‘Phospho-Regulated Interaction between Kinesin-6 Klp9p and Microtubule Bundler Ase1p Promotes Spindle Elongation’, </w:t>
      </w:r>
      <w:r w:rsidRPr="00B84D42">
        <w:rPr>
          <w:rFonts w:ascii="Cambria" w:hAnsi="Cambria"/>
          <w:i/>
          <w:iCs/>
          <w:noProof/>
          <w:sz w:val="22"/>
        </w:rPr>
        <w:t>Developmental Cell</w:t>
      </w:r>
      <w:r w:rsidRPr="00B84D42">
        <w:rPr>
          <w:rFonts w:ascii="Cambria" w:hAnsi="Cambria"/>
          <w:noProof/>
          <w:sz w:val="22"/>
        </w:rPr>
        <w:t>, 17(2), pp. 257–267. doi: 10.1016/j.devcel.2009.06.012.</w:t>
      </w:r>
    </w:p>
    <w:p w14:paraId="2604E4DB"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Gaillard, J. </w:t>
      </w:r>
      <w:r w:rsidRPr="00B84D42">
        <w:rPr>
          <w:rFonts w:ascii="Cambria" w:hAnsi="Cambria"/>
          <w:i/>
          <w:iCs/>
          <w:noProof/>
          <w:sz w:val="22"/>
        </w:rPr>
        <w:t>et al.</w:t>
      </w:r>
      <w:r w:rsidRPr="00B84D42">
        <w:rPr>
          <w:rFonts w:ascii="Cambria" w:hAnsi="Cambria"/>
          <w:noProof/>
          <w:sz w:val="22"/>
        </w:rPr>
        <w:t xml:space="preserve"> (2008) ‘Two Microtubule-associated Proteins of Arabidopsis MAP65s Promote Antiparallel Microtubule Bundling’, </w:t>
      </w:r>
      <w:r w:rsidRPr="00B84D42">
        <w:rPr>
          <w:rFonts w:ascii="Cambria" w:hAnsi="Cambria"/>
          <w:i/>
          <w:iCs/>
          <w:noProof/>
          <w:sz w:val="22"/>
        </w:rPr>
        <w:t>Molecular Biology of the Cell</w:t>
      </w:r>
      <w:r w:rsidRPr="00B84D42">
        <w:rPr>
          <w:rFonts w:ascii="Cambria" w:hAnsi="Cambria"/>
          <w:noProof/>
          <w:sz w:val="22"/>
        </w:rPr>
        <w:t>, 19(10), pp. 4534–4544. doi: 10.1091/mbc.e08-04-0341.</w:t>
      </w:r>
    </w:p>
    <w:p w14:paraId="24CC6D6B"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Grishchuk, E. L. </w:t>
      </w:r>
      <w:r w:rsidRPr="00B84D42">
        <w:rPr>
          <w:rFonts w:ascii="Cambria" w:hAnsi="Cambria"/>
          <w:i/>
          <w:iCs/>
          <w:noProof/>
          <w:sz w:val="22"/>
        </w:rPr>
        <w:t>et al.</w:t>
      </w:r>
      <w:r w:rsidRPr="00B84D42">
        <w:rPr>
          <w:rFonts w:ascii="Cambria" w:hAnsi="Cambria"/>
          <w:noProof/>
          <w:sz w:val="22"/>
        </w:rPr>
        <w:t xml:space="preserve"> (2008) ‘The Dam1 ring binds microtubules strongly enough to be a processive as well as energy-efficient coupler for chromosome motion’, </w:t>
      </w:r>
      <w:r w:rsidRPr="00B84D42">
        <w:rPr>
          <w:rFonts w:ascii="Cambria" w:hAnsi="Cambria"/>
          <w:i/>
          <w:iCs/>
          <w:noProof/>
          <w:sz w:val="22"/>
        </w:rPr>
        <w:t>Proceedings of the National Academy of Sciences</w:t>
      </w:r>
      <w:r w:rsidRPr="00B84D42">
        <w:rPr>
          <w:rFonts w:ascii="Cambria" w:hAnsi="Cambria"/>
          <w:noProof/>
          <w:sz w:val="22"/>
        </w:rPr>
        <w:t>, 105(40), pp. 15423–15428. doi: 10.1073/pnas.0807859105.</w:t>
      </w:r>
    </w:p>
    <w:p w14:paraId="518E5CC4"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Grishchuk, E. L. (2017) </w:t>
      </w:r>
      <w:r w:rsidRPr="00B84D42">
        <w:rPr>
          <w:rFonts w:ascii="Cambria" w:hAnsi="Cambria"/>
          <w:i/>
          <w:iCs/>
          <w:noProof/>
          <w:sz w:val="22"/>
        </w:rPr>
        <w:t>Biophysics of Microtubule End Coupling at the Kinetochore</w:t>
      </w:r>
      <w:r w:rsidRPr="00B84D42">
        <w:rPr>
          <w:rFonts w:ascii="Cambria" w:hAnsi="Cambria"/>
          <w:noProof/>
          <w:sz w:val="22"/>
        </w:rPr>
        <w:t xml:space="preserve">, </w:t>
      </w:r>
      <w:r w:rsidRPr="00B84D42">
        <w:rPr>
          <w:rFonts w:ascii="Cambria" w:hAnsi="Cambria"/>
          <w:i/>
          <w:iCs/>
          <w:noProof/>
          <w:sz w:val="22"/>
        </w:rPr>
        <w:t>Progress in molecular and subcellular biology</w:t>
      </w:r>
      <w:r w:rsidRPr="00B84D42">
        <w:rPr>
          <w:rFonts w:ascii="Cambria" w:hAnsi="Cambria"/>
          <w:noProof/>
          <w:sz w:val="22"/>
        </w:rPr>
        <w:t>. doi: 10.1007/978-3-319-58592-5_17.</w:t>
      </w:r>
    </w:p>
    <w:p w14:paraId="5D899C33"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D41A94">
        <w:rPr>
          <w:rFonts w:ascii="Cambria" w:hAnsi="Cambria"/>
          <w:noProof/>
          <w:sz w:val="22"/>
          <w:lang w:val="de-DE"/>
          <w:rPrChange w:id="378" w:author="Jochen Krattenmacher" w:date="2023-02-07T22:35:00Z">
            <w:rPr>
              <w:rFonts w:ascii="Cambria" w:hAnsi="Cambria"/>
              <w:noProof/>
              <w:sz w:val="22"/>
            </w:rPr>
          </w:rPrChange>
        </w:rPr>
        <w:t xml:space="preserve">Janson, M. E. </w:t>
      </w:r>
      <w:r w:rsidRPr="00D41A94">
        <w:rPr>
          <w:rFonts w:ascii="Cambria" w:hAnsi="Cambria"/>
          <w:i/>
          <w:iCs/>
          <w:noProof/>
          <w:sz w:val="22"/>
          <w:lang w:val="de-DE"/>
          <w:rPrChange w:id="379" w:author="Jochen Krattenmacher" w:date="2023-02-07T22:35:00Z">
            <w:rPr>
              <w:rFonts w:ascii="Cambria" w:hAnsi="Cambria"/>
              <w:i/>
              <w:iCs/>
              <w:noProof/>
              <w:sz w:val="22"/>
            </w:rPr>
          </w:rPrChange>
        </w:rPr>
        <w:t>et al.</w:t>
      </w:r>
      <w:r w:rsidRPr="00D41A94">
        <w:rPr>
          <w:rFonts w:ascii="Cambria" w:hAnsi="Cambria"/>
          <w:noProof/>
          <w:sz w:val="22"/>
          <w:lang w:val="de-DE"/>
          <w:rPrChange w:id="380" w:author="Jochen Krattenmacher" w:date="2023-02-07T22:35:00Z">
            <w:rPr>
              <w:rFonts w:ascii="Cambria" w:hAnsi="Cambria"/>
              <w:noProof/>
              <w:sz w:val="22"/>
            </w:rPr>
          </w:rPrChange>
        </w:rPr>
        <w:t xml:space="preserve"> </w:t>
      </w:r>
      <w:r w:rsidRPr="00B84D42">
        <w:rPr>
          <w:rFonts w:ascii="Cambria" w:hAnsi="Cambria"/>
          <w:noProof/>
          <w:sz w:val="22"/>
        </w:rPr>
        <w:t xml:space="preserve">(2007) ‘Crosslinkers and Motors Organize Dynamic Microtubules to Form Stable Bipolar Arrays in Fission Yeast’, </w:t>
      </w:r>
      <w:r w:rsidRPr="00B84D42">
        <w:rPr>
          <w:rFonts w:ascii="Cambria" w:hAnsi="Cambria"/>
          <w:i/>
          <w:iCs/>
          <w:noProof/>
          <w:sz w:val="22"/>
        </w:rPr>
        <w:t>Cell</w:t>
      </w:r>
      <w:r w:rsidRPr="00B84D42">
        <w:rPr>
          <w:rFonts w:ascii="Cambria" w:hAnsi="Cambria"/>
          <w:noProof/>
          <w:sz w:val="22"/>
        </w:rPr>
        <w:t>, 128(2), pp. 357–368. doi: 10.1016/j.cell.2006.12.030.</w:t>
      </w:r>
    </w:p>
    <w:p w14:paraId="033A37EF"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D41A94">
        <w:rPr>
          <w:rFonts w:ascii="Cambria" w:hAnsi="Cambria"/>
          <w:noProof/>
          <w:sz w:val="22"/>
          <w:lang w:val="de-DE"/>
          <w:rPrChange w:id="381" w:author="Jochen Krattenmacher" w:date="2023-02-07T22:35:00Z">
            <w:rPr>
              <w:rFonts w:ascii="Cambria" w:hAnsi="Cambria"/>
              <w:noProof/>
              <w:sz w:val="22"/>
            </w:rPr>
          </w:rPrChange>
        </w:rPr>
        <w:t xml:space="preserve">Kapitein, L. C. </w:t>
      </w:r>
      <w:r w:rsidRPr="00D41A94">
        <w:rPr>
          <w:rFonts w:ascii="Cambria" w:hAnsi="Cambria"/>
          <w:i/>
          <w:iCs/>
          <w:noProof/>
          <w:sz w:val="22"/>
          <w:lang w:val="de-DE"/>
          <w:rPrChange w:id="382" w:author="Jochen Krattenmacher" w:date="2023-02-07T22:35:00Z">
            <w:rPr>
              <w:rFonts w:ascii="Cambria" w:hAnsi="Cambria"/>
              <w:i/>
              <w:iCs/>
              <w:noProof/>
              <w:sz w:val="22"/>
            </w:rPr>
          </w:rPrChange>
        </w:rPr>
        <w:t>et al.</w:t>
      </w:r>
      <w:r w:rsidRPr="00D41A94">
        <w:rPr>
          <w:rFonts w:ascii="Cambria" w:hAnsi="Cambria"/>
          <w:noProof/>
          <w:sz w:val="22"/>
          <w:lang w:val="de-DE"/>
          <w:rPrChange w:id="383" w:author="Jochen Krattenmacher" w:date="2023-02-07T22:35:00Z">
            <w:rPr>
              <w:rFonts w:ascii="Cambria" w:hAnsi="Cambria"/>
              <w:noProof/>
              <w:sz w:val="22"/>
            </w:rPr>
          </w:rPrChange>
        </w:rPr>
        <w:t xml:space="preserve"> </w:t>
      </w:r>
      <w:r w:rsidRPr="00B84D42">
        <w:rPr>
          <w:rFonts w:ascii="Cambria" w:hAnsi="Cambria"/>
          <w:noProof/>
          <w:sz w:val="22"/>
        </w:rPr>
        <w:t xml:space="preserve">(2008) ‘Microtubule-Driven Multimerization Recruits ase1p onto Overlapping Microtubules’, </w:t>
      </w:r>
      <w:r w:rsidRPr="00B84D42">
        <w:rPr>
          <w:rFonts w:ascii="Cambria" w:hAnsi="Cambria"/>
          <w:i/>
          <w:iCs/>
          <w:noProof/>
          <w:sz w:val="22"/>
        </w:rPr>
        <w:t>Current Biology</w:t>
      </w:r>
      <w:r w:rsidRPr="00B84D42">
        <w:rPr>
          <w:rFonts w:ascii="Cambria" w:hAnsi="Cambria"/>
          <w:noProof/>
          <w:sz w:val="22"/>
        </w:rPr>
        <w:t>, 18(21), pp. 1713–1717. doi: 10.1016/j.cub.2008.09.046.</w:t>
      </w:r>
    </w:p>
    <w:p w14:paraId="6B807269"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Kellogg, E. H. </w:t>
      </w:r>
      <w:r w:rsidRPr="00B84D42">
        <w:rPr>
          <w:rFonts w:ascii="Cambria" w:hAnsi="Cambria"/>
          <w:i/>
          <w:iCs/>
          <w:noProof/>
          <w:sz w:val="22"/>
        </w:rPr>
        <w:t>et al.</w:t>
      </w:r>
      <w:r w:rsidRPr="00B84D42">
        <w:rPr>
          <w:rFonts w:ascii="Cambria" w:hAnsi="Cambria"/>
          <w:noProof/>
          <w:sz w:val="22"/>
        </w:rPr>
        <w:t xml:space="preserve"> (2016) ‘Near-atomic cryo-EM structure of PRC1 bound to the microtubule’, </w:t>
      </w:r>
      <w:r w:rsidRPr="00B84D42">
        <w:rPr>
          <w:rFonts w:ascii="Cambria" w:hAnsi="Cambria"/>
          <w:i/>
          <w:iCs/>
          <w:noProof/>
          <w:sz w:val="22"/>
        </w:rPr>
        <w:t>Proceedings of the National Academy of Sciences of the United States of America</w:t>
      </w:r>
      <w:r w:rsidRPr="00B84D42">
        <w:rPr>
          <w:rFonts w:ascii="Cambria" w:hAnsi="Cambria"/>
          <w:noProof/>
          <w:sz w:val="22"/>
        </w:rPr>
        <w:t>, 113(34), pp. 9430–9439. doi: 10.1073/pnas.1609903113.</w:t>
      </w:r>
    </w:p>
    <w:p w14:paraId="39B214E4"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Kirschner, M. and Mitchison, T. (1986) ‘Beyond self-assembly: From microtubules to </w:t>
      </w:r>
      <w:r w:rsidRPr="00B84D42">
        <w:rPr>
          <w:rFonts w:ascii="Cambria" w:hAnsi="Cambria"/>
          <w:noProof/>
          <w:sz w:val="22"/>
        </w:rPr>
        <w:lastRenderedPageBreak/>
        <w:t xml:space="preserve">morphogenesis’, </w:t>
      </w:r>
      <w:r w:rsidRPr="00B84D42">
        <w:rPr>
          <w:rFonts w:ascii="Cambria" w:hAnsi="Cambria"/>
          <w:i/>
          <w:iCs/>
          <w:noProof/>
          <w:sz w:val="22"/>
        </w:rPr>
        <w:t>Cell</w:t>
      </w:r>
      <w:r w:rsidRPr="00B84D42">
        <w:rPr>
          <w:rFonts w:ascii="Cambria" w:hAnsi="Cambria"/>
          <w:noProof/>
          <w:sz w:val="22"/>
        </w:rPr>
        <w:t>, 45(3), pp. 329–342. doi: 10.1016/0092-8674(86)90318-1.</w:t>
      </w:r>
    </w:p>
    <w:p w14:paraId="7FD84B36"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Kitazawa, D. </w:t>
      </w:r>
      <w:r w:rsidRPr="00B84D42">
        <w:rPr>
          <w:rFonts w:ascii="Cambria" w:hAnsi="Cambria"/>
          <w:i/>
          <w:iCs/>
          <w:noProof/>
          <w:sz w:val="22"/>
        </w:rPr>
        <w:t>et al.</w:t>
      </w:r>
      <w:r w:rsidRPr="00B84D42">
        <w:rPr>
          <w:rFonts w:ascii="Cambria" w:hAnsi="Cambria"/>
          <w:noProof/>
          <w:sz w:val="22"/>
        </w:rPr>
        <w:t xml:space="preserve"> (2014) ‘Orbit/CLASP is required for myosin accumulation at the cleavage furrow in Drosophila male meiosis’, </w:t>
      </w:r>
      <w:r w:rsidRPr="00B84D42">
        <w:rPr>
          <w:rFonts w:ascii="Cambria" w:hAnsi="Cambria"/>
          <w:i/>
          <w:iCs/>
          <w:noProof/>
          <w:sz w:val="22"/>
        </w:rPr>
        <w:t>PLoS ONE</w:t>
      </w:r>
      <w:r w:rsidRPr="00B84D42">
        <w:rPr>
          <w:rFonts w:ascii="Cambria" w:hAnsi="Cambria"/>
          <w:noProof/>
          <w:sz w:val="22"/>
        </w:rPr>
        <w:t>, 9(5). doi: 10.1371/journal.pone.0093669.</w:t>
      </w:r>
    </w:p>
    <w:p w14:paraId="27CA5566"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Lansky, Z. </w:t>
      </w:r>
      <w:r w:rsidRPr="00B84D42">
        <w:rPr>
          <w:rFonts w:ascii="Cambria" w:hAnsi="Cambria"/>
          <w:i/>
          <w:iCs/>
          <w:noProof/>
          <w:sz w:val="22"/>
        </w:rPr>
        <w:t>et al.</w:t>
      </w:r>
      <w:r w:rsidRPr="00B84D42">
        <w:rPr>
          <w:rFonts w:ascii="Cambria" w:hAnsi="Cambria"/>
          <w:noProof/>
          <w:sz w:val="22"/>
        </w:rPr>
        <w:t xml:space="preserve"> (2015) ‘Diffusible Crosslinkers Generate Directed Forces in Microtubule Networks’, </w:t>
      </w:r>
      <w:r w:rsidRPr="00B84D42">
        <w:rPr>
          <w:rFonts w:ascii="Cambria" w:hAnsi="Cambria"/>
          <w:i/>
          <w:iCs/>
          <w:noProof/>
          <w:sz w:val="22"/>
        </w:rPr>
        <w:t>Cell</w:t>
      </w:r>
      <w:r w:rsidRPr="00B84D42">
        <w:rPr>
          <w:rFonts w:ascii="Cambria" w:hAnsi="Cambria"/>
          <w:noProof/>
          <w:sz w:val="22"/>
        </w:rPr>
        <w:t>, 160(6), pp. 1–10. doi: 10.1016/j.cell.2015.01.051.</w:t>
      </w:r>
    </w:p>
    <w:p w14:paraId="183AEA6C"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Liu, J. </w:t>
      </w:r>
      <w:r w:rsidRPr="00B84D42">
        <w:rPr>
          <w:rFonts w:ascii="Cambria" w:hAnsi="Cambria"/>
          <w:i/>
          <w:iCs/>
          <w:noProof/>
          <w:sz w:val="22"/>
        </w:rPr>
        <w:t>et al.</w:t>
      </w:r>
      <w:r w:rsidRPr="00B84D42">
        <w:rPr>
          <w:rFonts w:ascii="Cambria" w:hAnsi="Cambria"/>
          <w:noProof/>
          <w:sz w:val="22"/>
        </w:rPr>
        <w:t xml:space="preserve"> (2009) ‘PRC1 cooperates with CLASP1 to organize central spindle plasticity in mitosis’, </w:t>
      </w:r>
      <w:r w:rsidRPr="00B84D42">
        <w:rPr>
          <w:rFonts w:ascii="Cambria" w:hAnsi="Cambria"/>
          <w:i/>
          <w:iCs/>
          <w:noProof/>
          <w:sz w:val="22"/>
        </w:rPr>
        <w:t>Journal of Biological Chemistry</w:t>
      </w:r>
      <w:r w:rsidRPr="00B84D42">
        <w:rPr>
          <w:rFonts w:ascii="Cambria" w:hAnsi="Cambria"/>
          <w:noProof/>
          <w:sz w:val="22"/>
        </w:rPr>
        <w:t>, 284(34), pp. 23059–23071. doi: 10.1074/jbc.M109.009670.</w:t>
      </w:r>
    </w:p>
    <w:p w14:paraId="273FE5D6"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Löiodice, I. (2005) ‘Ase1p Organizes Antiparallel Microtubule Arrays during Interphase and Mitosis in Fission Yeast’, </w:t>
      </w:r>
      <w:r w:rsidRPr="00B84D42">
        <w:rPr>
          <w:rFonts w:ascii="Cambria" w:hAnsi="Cambria"/>
          <w:i/>
          <w:iCs/>
          <w:noProof/>
          <w:sz w:val="22"/>
        </w:rPr>
        <w:t>Molecular biology of the cell</w:t>
      </w:r>
      <w:r w:rsidRPr="00B84D42">
        <w:rPr>
          <w:rFonts w:ascii="Cambria" w:hAnsi="Cambria"/>
          <w:noProof/>
          <w:sz w:val="22"/>
        </w:rPr>
        <w:t>, 16(1), pp. 1756–1768. doi: 10.1091/mbc.E04–10–0899.</w:t>
      </w:r>
    </w:p>
    <w:p w14:paraId="596109D9"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Lombillo, V. A., Stewart, R. J. and Richard McIntosh, J. (1995) ‘Minus-end-directed motion of kinesin–coated microspheres driven by microtubule depolymerization’, </w:t>
      </w:r>
      <w:r w:rsidRPr="00B84D42">
        <w:rPr>
          <w:rFonts w:ascii="Cambria" w:hAnsi="Cambria"/>
          <w:i/>
          <w:iCs/>
          <w:noProof/>
          <w:sz w:val="22"/>
        </w:rPr>
        <w:t>Nature</w:t>
      </w:r>
      <w:r w:rsidRPr="00B84D42">
        <w:rPr>
          <w:rFonts w:ascii="Cambria" w:hAnsi="Cambria"/>
          <w:noProof/>
          <w:sz w:val="22"/>
        </w:rPr>
        <w:t>, 373(6510), pp. 161–164. doi: 10.1038/373161a0.</w:t>
      </w:r>
    </w:p>
    <w:p w14:paraId="7AC3B221"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Mani, N., Wijeratne, S. S. and Subramanian, R. (2021) ‘Micron-scale geometrical features of microtubules as regulators of microtubule organization’, </w:t>
      </w:r>
      <w:r w:rsidRPr="00B84D42">
        <w:rPr>
          <w:rFonts w:ascii="Cambria" w:hAnsi="Cambria"/>
          <w:i/>
          <w:iCs/>
          <w:noProof/>
          <w:sz w:val="22"/>
        </w:rPr>
        <w:t>eLife</w:t>
      </w:r>
      <w:r w:rsidRPr="00B84D42">
        <w:rPr>
          <w:rFonts w:ascii="Cambria" w:hAnsi="Cambria"/>
          <w:noProof/>
          <w:sz w:val="22"/>
        </w:rPr>
        <w:t>, 10, pp. 1–26. doi: 10.7554/eLife.63880.</w:t>
      </w:r>
    </w:p>
    <w:p w14:paraId="40959632"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Mastronarde, D. N. </w:t>
      </w:r>
      <w:r w:rsidRPr="00B84D42">
        <w:rPr>
          <w:rFonts w:ascii="Cambria" w:hAnsi="Cambria"/>
          <w:i/>
          <w:iCs/>
          <w:noProof/>
          <w:sz w:val="22"/>
        </w:rPr>
        <w:t>et al.</w:t>
      </w:r>
      <w:r w:rsidRPr="00B84D42">
        <w:rPr>
          <w:rFonts w:ascii="Cambria" w:hAnsi="Cambria"/>
          <w:noProof/>
          <w:sz w:val="22"/>
        </w:rPr>
        <w:t xml:space="preserve"> (1993) ‘Interpolar spindle microtubules in PTK cells’, </w:t>
      </w:r>
      <w:r w:rsidRPr="00B84D42">
        <w:rPr>
          <w:rFonts w:ascii="Cambria" w:hAnsi="Cambria"/>
          <w:i/>
          <w:iCs/>
          <w:noProof/>
          <w:sz w:val="22"/>
        </w:rPr>
        <w:t>Journal of Cell Biology</w:t>
      </w:r>
      <w:r w:rsidRPr="00B84D42">
        <w:rPr>
          <w:rFonts w:ascii="Cambria" w:hAnsi="Cambria"/>
          <w:noProof/>
          <w:sz w:val="22"/>
        </w:rPr>
        <w:t>, 123(6 I), pp. 1475–1489. doi: 10.1083/jcb.123.6.1475.</w:t>
      </w:r>
    </w:p>
    <w:p w14:paraId="45AFDFE5"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D41A94">
        <w:rPr>
          <w:rFonts w:ascii="Cambria" w:hAnsi="Cambria"/>
          <w:noProof/>
          <w:sz w:val="22"/>
          <w:lang w:val="de-DE"/>
          <w:rPrChange w:id="384" w:author="Jochen Krattenmacher" w:date="2023-02-07T22:35:00Z">
            <w:rPr>
              <w:rFonts w:ascii="Cambria" w:hAnsi="Cambria"/>
              <w:noProof/>
              <w:sz w:val="22"/>
            </w:rPr>
          </w:rPrChange>
        </w:rPr>
        <w:t xml:space="preserve">Maul, R. S. </w:t>
      </w:r>
      <w:r w:rsidRPr="00D41A94">
        <w:rPr>
          <w:rFonts w:ascii="Cambria" w:hAnsi="Cambria"/>
          <w:i/>
          <w:iCs/>
          <w:noProof/>
          <w:sz w:val="22"/>
          <w:lang w:val="de-DE"/>
          <w:rPrChange w:id="385" w:author="Jochen Krattenmacher" w:date="2023-02-07T22:35:00Z">
            <w:rPr>
              <w:rFonts w:ascii="Cambria" w:hAnsi="Cambria"/>
              <w:i/>
              <w:iCs/>
              <w:noProof/>
              <w:sz w:val="22"/>
            </w:rPr>
          </w:rPrChange>
        </w:rPr>
        <w:t>et al.</w:t>
      </w:r>
      <w:r w:rsidRPr="00D41A94">
        <w:rPr>
          <w:rFonts w:ascii="Cambria" w:hAnsi="Cambria"/>
          <w:noProof/>
          <w:sz w:val="22"/>
          <w:lang w:val="de-DE"/>
          <w:rPrChange w:id="386" w:author="Jochen Krattenmacher" w:date="2023-02-07T22:35:00Z">
            <w:rPr>
              <w:rFonts w:ascii="Cambria" w:hAnsi="Cambria"/>
              <w:noProof/>
              <w:sz w:val="22"/>
            </w:rPr>
          </w:rPrChange>
        </w:rPr>
        <w:t xml:space="preserve"> </w:t>
      </w:r>
      <w:r w:rsidRPr="00B84D42">
        <w:rPr>
          <w:rFonts w:ascii="Cambria" w:hAnsi="Cambria"/>
          <w:noProof/>
          <w:sz w:val="22"/>
        </w:rPr>
        <w:t xml:space="preserve">(2003) ‘EPLIN regulates actin dynamics by cross-linking and stabilizing filaments’, </w:t>
      </w:r>
      <w:r w:rsidRPr="00B84D42">
        <w:rPr>
          <w:rFonts w:ascii="Cambria" w:hAnsi="Cambria"/>
          <w:i/>
          <w:iCs/>
          <w:noProof/>
          <w:sz w:val="22"/>
        </w:rPr>
        <w:t>Journal of Cell Biology</w:t>
      </w:r>
      <w:r w:rsidRPr="00B84D42">
        <w:rPr>
          <w:rFonts w:ascii="Cambria" w:hAnsi="Cambria"/>
          <w:noProof/>
          <w:sz w:val="22"/>
        </w:rPr>
        <w:t>, 160(3), pp. 399–407. doi: 10.1083/jcb.200212057.</w:t>
      </w:r>
    </w:p>
    <w:p w14:paraId="072D24F8"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Morikawa, M. </w:t>
      </w:r>
      <w:r w:rsidRPr="00B84D42">
        <w:rPr>
          <w:rFonts w:ascii="Cambria" w:hAnsi="Cambria"/>
          <w:i/>
          <w:iCs/>
          <w:noProof/>
          <w:sz w:val="22"/>
        </w:rPr>
        <w:t>et al.</w:t>
      </w:r>
      <w:r w:rsidRPr="00B84D42">
        <w:rPr>
          <w:rFonts w:ascii="Cambria" w:hAnsi="Cambria"/>
          <w:noProof/>
          <w:sz w:val="22"/>
        </w:rPr>
        <w:t xml:space="preserve"> (2015) ‘X-ray and Cryo-EM structures reveal mutual conformational changes of Kinesin and GTP-state microtubules upon binding’, </w:t>
      </w:r>
      <w:r w:rsidRPr="00B84D42">
        <w:rPr>
          <w:rFonts w:ascii="Cambria" w:hAnsi="Cambria"/>
          <w:i/>
          <w:iCs/>
          <w:noProof/>
          <w:sz w:val="22"/>
        </w:rPr>
        <w:t>The EMBO Journal</w:t>
      </w:r>
      <w:r w:rsidRPr="00B84D42">
        <w:rPr>
          <w:rFonts w:ascii="Cambria" w:hAnsi="Cambria"/>
          <w:noProof/>
          <w:sz w:val="22"/>
        </w:rPr>
        <w:t>, 34(9), pp. 1270–1286. doi: https://doi.org/10.15252/embj.201490588.</w:t>
      </w:r>
    </w:p>
    <w:p w14:paraId="69EFEA39"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Nédélec, F., Surrey, T. and Karsenti, E. (2003) ‘Self-organisation and forces in the microtubule cytoskeleton’, </w:t>
      </w:r>
      <w:r w:rsidRPr="00B84D42">
        <w:rPr>
          <w:rFonts w:ascii="Cambria" w:hAnsi="Cambria"/>
          <w:i/>
          <w:iCs/>
          <w:noProof/>
          <w:sz w:val="22"/>
        </w:rPr>
        <w:t>Current Opinion in Cell Biology</w:t>
      </w:r>
      <w:r w:rsidRPr="00B84D42">
        <w:rPr>
          <w:rFonts w:ascii="Cambria" w:hAnsi="Cambria"/>
          <w:noProof/>
          <w:sz w:val="22"/>
        </w:rPr>
        <w:t>, 15(1), pp. 118–124. doi: https://doi.org/10.1016/S0955-0674(02)00014-5.</w:t>
      </w:r>
    </w:p>
    <w:p w14:paraId="33F98C63"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Peet, D. R., Burroughs, N. J. and Cross, R. A. (2018) ‘Kinesin expands and stabilizes the GDP-microtubule lattice’, </w:t>
      </w:r>
      <w:r w:rsidRPr="00B84D42">
        <w:rPr>
          <w:rFonts w:ascii="Cambria" w:hAnsi="Cambria"/>
          <w:i/>
          <w:iCs/>
          <w:noProof/>
          <w:sz w:val="22"/>
        </w:rPr>
        <w:t>Nature Nanotechnology</w:t>
      </w:r>
      <w:r w:rsidRPr="00B84D42">
        <w:rPr>
          <w:rFonts w:ascii="Cambria" w:hAnsi="Cambria"/>
          <w:noProof/>
          <w:sz w:val="22"/>
        </w:rPr>
        <w:t>, 13(5), pp. 386–391. doi: 10.1038/s41565-018-0084-4.</w:t>
      </w:r>
    </w:p>
    <w:p w14:paraId="078B793A"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Powers, A. F. </w:t>
      </w:r>
      <w:r w:rsidRPr="00B84D42">
        <w:rPr>
          <w:rFonts w:ascii="Cambria" w:hAnsi="Cambria"/>
          <w:i/>
          <w:iCs/>
          <w:noProof/>
          <w:sz w:val="22"/>
        </w:rPr>
        <w:t>et al.</w:t>
      </w:r>
      <w:r w:rsidRPr="00B84D42">
        <w:rPr>
          <w:rFonts w:ascii="Cambria" w:hAnsi="Cambria"/>
          <w:noProof/>
          <w:sz w:val="22"/>
        </w:rPr>
        <w:t xml:space="preserve"> (2009) ‘The Ndc80 Kinetochore Complex Forms Load-Bearing Attachments to Dynamic Microtubule Tips via Biased Diffusion’, </w:t>
      </w:r>
      <w:r w:rsidRPr="00B84D42">
        <w:rPr>
          <w:rFonts w:ascii="Cambria" w:hAnsi="Cambria"/>
          <w:i/>
          <w:iCs/>
          <w:noProof/>
          <w:sz w:val="22"/>
        </w:rPr>
        <w:t>Cell</w:t>
      </w:r>
      <w:r w:rsidRPr="00B84D42">
        <w:rPr>
          <w:rFonts w:ascii="Cambria" w:hAnsi="Cambria"/>
          <w:noProof/>
          <w:sz w:val="22"/>
        </w:rPr>
        <w:t>, 136(5), pp. 865–875. doi: 10.1016/j.cell.2008.12.045.</w:t>
      </w:r>
    </w:p>
    <w:p w14:paraId="0CB64F96"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Ruhnow, F., Zwicker, D. and Diez, S. (2011) ‘Tracking Single Particles and Elongated Filaments with Nanometer Precision’, </w:t>
      </w:r>
      <w:r w:rsidRPr="00B84D42">
        <w:rPr>
          <w:rFonts w:ascii="Cambria" w:hAnsi="Cambria"/>
          <w:i/>
          <w:iCs/>
          <w:noProof/>
          <w:sz w:val="22"/>
        </w:rPr>
        <w:t>Biophysical Journal</w:t>
      </w:r>
      <w:r w:rsidRPr="00B84D42">
        <w:rPr>
          <w:rFonts w:ascii="Cambria" w:hAnsi="Cambria"/>
          <w:noProof/>
          <w:sz w:val="22"/>
        </w:rPr>
        <w:t xml:space="preserve">, 100(11), pp. 2820–2828. doi: </w:t>
      </w:r>
      <w:r w:rsidRPr="00B84D42">
        <w:rPr>
          <w:rFonts w:ascii="Cambria" w:hAnsi="Cambria"/>
          <w:noProof/>
          <w:sz w:val="22"/>
        </w:rPr>
        <w:lastRenderedPageBreak/>
        <w:t>https://doi.org/10.1016/j.bpj.2011.04.023.</w:t>
      </w:r>
    </w:p>
    <w:p w14:paraId="4917D2BB"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Schindelin, J. </w:t>
      </w:r>
      <w:r w:rsidRPr="00B84D42">
        <w:rPr>
          <w:rFonts w:ascii="Cambria" w:hAnsi="Cambria"/>
          <w:i/>
          <w:iCs/>
          <w:noProof/>
          <w:sz w:val="22"/>
        </w:rPr>
        <w:t>et al.</w:t>
      </w:r>
      <w:r w:rsidRPr="00B84D42">
        <w:rPr>
          <w:rFonts w:ascii="Cambria" w:hAnsi="Cambria"/>
          <w:noProof/>
          <w:sz w:val="22"/>
        </w:rPr>
        <w:t xml:space="preserve"> (2012) ‘Fiji: an open-source platform for biological-image analysis’, </w:t>
      </w:r>
      <w:r w:rsidRPr="00B84D42">
        <w:rPr>
          <w:rFonts w:ascii="Cambria" w:hAnsi="Cambria"/>
          <w:i/>
          <w:iCs/>
          <w:noProof/>
          <w:sz w:val="22"/>
        </w:rPr>
        <w:t>Nature Methods</w:t>
      </w:r>
      <w:r w:rsidRPr="00B84D42">
        <w:rPr>
          <w:rFonts w:ascii="Cambria" w:hAnsi="Cambria"/>
          <w:noProof/>
          <w:sz w:val="22"/>
        </w:rPr>
        <w:t>, 9(7), pp. 676–682. doi: 10.1038/nmeth.2019.</w:t>
      </w:r>
    </w:p>
    <w:p w14:paraId="31FC3457"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Schmoller, K. M., Semmrich, C. and Bausch, A. R. (2011) ‘Slow down of actin depolymerization by cross-linking molecules’, </w:t>
      </w:r>
      <w:r w:rsidRPr="00B84D42">
        <w:rPr>
          <w:rFonts w:ascii="Cambria" w:hAnsi="Cambria"/>
          <w:i/>
          <w:iCs/>
          <w:noProof/>
          <w:sz w:val="22"/>
        </w:rPr>
        <w:t>Journal of Structural Biology</w:t>
      </w:r>
      <w:r w:rsidRPr="00B84D42">
        <w:rPr>
          <w:rFonts w:ascii="Cambria" w:hAnsi="Cambria"/>
          <w:noProof/>
          <w:sz w:val="22"/>
        </w:rPr>
        <w:t>, 173(2), pp. 350–357. doi: 10.1016/j.jsb.2010.09.003.</w:t>
      </w:r>
    </w:p>
    <w:p w14:paraId="3370B05E"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She, Z. Y. </w:t>
      </w:r>
      <w:r w:rsidRPr="00B84D42">
        <w:rPr>
          <w:rFonts w:ascii="Cambria" w:hAnsi="Cambria"/>
          <w:i/>
          <w:iCs/>
          <w:noProof/>
          <w:sz w:val="22"/>
        </w:rPr>
        <w:t>et al.</w:t>
      </w:r>
      <w:r w:rsidRPr="00B84D42">
        <w:rPr>
          <w:rFonts w:ascii="Cambria" w:hAnsi="Cambria"/>
          <w:noProof/>
          <w:sz w:val="22"/>
        </w:rPr>
        <w:t xml:space="preserve"> (2019) ‘Mechanisms of the Ase1/PRC1/MAP65 family in central spindle assembly’, </w:t>
      </w:r>
      <w:r w:rsidRPr="00B84D42">
        <w:rPr>
          <w:rFonts w:ascii="Cambria" w:hAnsi="Cambria"/>
          <w:i/>
          <w:iCs/>
          <w:noProof/>
          <w:sz w:val="22"/>
        </w:rPr>
        <w:t>Biological Reviews</w:t>
      </w:r>
      <w:r w:rsidRPr="00B84D42">
        <w:rPr>
          <w:rFonts w:ascii="Cambria" w:hAnsi="Cambria"/>
          <w:noProof/>
          <w:sz w:val="22"/>
        </w:rPr>
        <w:t>, 94(6), pp. 2033–2048. doi: 10.1111/brv.12547.</w:t>
      </w:r>
    </w:p>
    <w:p w14:paraId="052AD9EC"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Song, Y. H. and Mandelkow, E. (1995) ‘The anatomy of flagellar microtubules: polarity, seam, junctions, and lattice.’, </w:t>
      </w:r>
      <w:r w:rsidRPr="00B84D42">
        <w:rPr>
          <w:rFonts w:ascii="Cambria" w:hAnsi="Cambria"/>
          <w:i/>
          <w:iCs/>
          <w:noProof/>
          <w:sz w:val="22"/>
        </w:rPr>
        <w:t>Journal of Cell Biology</w:t>
      </w:r>
      <w:r w:rsidRPr="00B84D42">
        <w:rPr>
          <w:rFonts w:ascii="Cambria" w:hAnsi="Cambria"/>
          <w:noProof/>
          <w:sz w:val="22"/>
        </w:rPr>
        <w:t>, 128(1), pp. 81–94. doi: 10.1083/jcb.128.1.81.</w:t>
      </w:r>
    </w:p>
    <w:p w14:paraId="57F6E90E"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Stoppin-Mellet, V. </w:t>
      </w:r>
      <w:r w:rsidRPr="00B84D42">
        <w:rPr>
          <w:rFonts w:ascii="Cambria" w:hAnsi="Cambria"/>
          <w:i/>
          <w:iCs/>
          <w:noProof/>
          <w:sz w:val="22"/>
        </w:rPr>
        <w:t>et al.</w:t>
      </w:r>
      <w:r w:rsidRPr="00B84D42">
        <w:rPr>
          <w:rFonts w:ascii="Cambria" w:hAnsi="Cambria"/>
          <w:noProof/>
          <w:sz w:val="22"/>
        </w:rPr>
        <w:t xml:space="preserve"> (2013) ‘MAP65 Coordinate Microtubule Growth during Bundle Formation’, </w:t>
      </w:r>
      <w:r w:rsidRPr="00B84D42">
        <w:rPr>
          <w:rFonts w:ascii="Cambria" w:hAnsi="Cambria"/>
          <w:i/>
          <w:iCs/>
          <w:noProof/>
          <w:sz w:val="22"/>
        </w:rPr>
        <w:t>PLoS ONE</w:t>
      </w:r>
      <w:r w:rsidRPr="00B84D42">
        <w:rPr>
          <w:rFonts w:ascii="Cambria" w:hAnsi="Cambria"/>
          <w:noProof/>
          <w:sz w:val="22"/>
        </w:rPr>
        <w:t>, 8(2). doi: 10.1371/journal.pone.0056808.</w:t>
      </w:r>
    </w:p>
    <w:p w14:paraId="3657B260"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Subramanian, R. </w:t>
      </w:r>
      <w:r w:rsidRPr="00B84D42">
        <w:rPr>
          <w:rFonts w:ascii="Cambria" w:hAnsi="Cambria"/>
          <w:i/>
          <w:iCs/>
          <w:noProof/>
          <w:sz w:val="22"/>
        </w:rPr>
        <w:t>et al.</w:t>
      </w:r>
      <w:r w:rsidRPr="00B84D42">
        <w:rPr>
          <w:rFonts w:ascii="Cambria" w:hAnsi="Cambria"/>
          <w:noProof/>
          <w:sz w:val="22"/>
        </w:rPr>
        <w:t xml:space="preserve"> (2010) ‘Insights into antiparallel microtubule crosslinking by PRC1, a conserved nonmotor microtubule binding protein’, </w:t>
      </w:r>
      <w:r w:rsidRPr="00B84D42">
        <w:rPr>
          <w:rFonts w:ascii="Cambria" w:hAnsi="Cambria"/>
          <w:i/>
          <w:iCs/>
          <w:noProof/>
          <w:sz w:val="22"/>
        </w:rPr>
        <w:t>Cell</w:t>
      </w:r>
      <w:r w:rsidRPr="00B84D42">
        <w:rPr>
          <w:rFonts w:ascii="Cambria" w:hAnsi="Cambria"/>
          <w:noProof/>
          <w:sz w:val="22"/>
        </w:rPr>
        <w:t>, 142(3), pp. 433–443. doi: 10.1016/j.cell.2010.07.012.</w:t>
      </w:r>
    </w:p>
    <w:p w14:paraId="5D62E31E"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Thomas, E. C., Ismael, A. and Moore, J. K. (2020) ‘Ase1 domains dynamically slow anaphase spindle elongation and recruit Bim1 to the midzone’, </w:t>
      </w:r>
      <w:r w:rsidRPr="00B84D42">
        <w:rPr>
          <w:rFonts w:ascii="Cambria" w:hAnsi="Cambria"/>
          <w:i/>
          <w:iCs/>
          <w:noProof/>
          <w:sz w:val="22"/>
        </w:rPr>
        <w:t>Molecular Biology of the Cell</w:t>
      </w:r>
      <w:r w:rsidRPr="00B84D42">
        <w:rPr>
          <w:rFonts w:ascii="Cambria" w:hAnsi="Cambria"/>
          <w:noProof/>
          <w:sz w:val="22"/>
        </w:rPr>
        <w:t>. Edited by K. Bloom, 31(24), pp. 2733–2747. doi: 10.1091/mbc.E20-07-0493-T.</w:t>
      </w:r>
    </w:p>
    <w:p w14:paraId="35AFD25C"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Umbreit, N. T. </w:t>
      </w:r>
      <w:r w:rsidRPr="00B84D42">
        <w:rPr>
          <w:rFonts w:ascii="Cambria" w:hAnsi="Cambria"/>
          <w:i/>
          <w:iCs/>
          <w:noProof/>
          <w:sz w:val="22"/>
        </w:rPr>
        <w:t>et al.</w:t>
      </w:r>
      <w:r w:rsidRPr="00B84D42">
        <w:rPr>
          <w:rFonts w:ascii="Cambria" w:hAnsi="Cambria"/>
          <w:noProof/>
          <w:sz w:val="22"/>
        </w:rPr>
        <w:t xml:space="preserve"> (2012) ‘The Ndc80 kinetochore complex directly modulates microtubule dynamics’, </w:t>
      </w:r>
      <w:r w:rsidRPr="00B84D42">
        <w:rPr>
          <w:rFonts w:ascii="Cambria" w:hAnsi="Cambria"/>
          <w:i/>
          <w:iCs/>
          <w:noProof/>
          <w:sz w:val="22"/>
        </w:rPr>
        <w:t>Proceedings of the National Academy of Sciences</w:t>
      </w:r>
      <w:r w:rsidRPr="00B84D42">
        <w:rPr>
          <w:rFonts w:ascii="Cambria" w:hAnsi="Cambria"/>
          <w:noProof/>
          <w:sz w:val="22"/>
        </w:rPr>
        <w:t>, 109(40), pp. 16113–16118. doi: 10.1073/pnas.1209615109.</w:t>
      </w:r>
    </w:p>
    <w:p w14:paraId="3525F2CE"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Walker, R. a. </w:t>
      </w:r>
      <w:r w:rsidRPr="00B84D42">
        <w:rPr>
          <w:rFonts w:ascii="Cambria" w:hAnsi="Cambria"/>
          <w:i/>
          <w:iCs/>
          <w:noProof/>
          <w:sz w:val="22"/>
        </w:rPr>
        <w:t>et al.</w:t>
      </w:r>
      <w:r w:rsidRPr="00B84D42">
        <w:rPr>
          <w:rFonts w:ascii="Cambria" w:hAnsi="Cambria"/>
          <w:noProof/>
          <w:sz w:val="22"/>
        </w:rPr>
        <w:t xml:space="preserve"> (1988) ‘Dynamic instability of individual microtubules analyzed by video light microscopy: rate constants and transition frequencies.’, </w:t>
      </w:r>
      <w:r w:rsidRPr="00B84D42">
        <w:rPr>
          <w:rFonts w:ascii="Cambria" w:hAnsi="Cambria"/>
          <w:i/>
          <w:iCs/>
          <w:noProof/>
          <w:sz w:val="22"/>
        </w:rPr>
        <w:t>Journal of Cell Biology</w:t>
      </w:r>
      <w:r w:rsidRPr="00B84D42">
        <w:rPr>
          <w:rFonts w:ascii="Cambria" w:hAnsi="Cambria"/>
          <w:noProof/>
          <w:sz w:val="22"/>
        </w:rPr>
        <w:t>, 107(4), pp. 1437–1448. doi: 10.1083/jcb.107.4.1437.</w:t>
      </w:r>
    </w:p>
    <w:p w14:paraId="0BE0AB72"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Yamashita, A. (2005) ‘The Roles of Fission Yeast Ase1 in Mitotic Cell Division, Meiotic Nuclear Oscillation, and Cytokinesis Checkpoint Signaling’, </w:t>
      </w:r>
      <w:r w:rsidRPr="00B84D42">
        <w:rPr>
          <w:rFonts w:ascii="Cambria" w:hAnsi="Cambria"/>
          <w:i/>
          <w:iCs/>
          <w:noProof/>
          <w:sz w:val="22"/>
        </w:rPr>
        <w:t>Molecular Biology of the Cell</w:t>
      </w:r>
      <w:r w:rsidRPr="00B84D42">
        <w:rPr>
          <w:rFonts w:ascii="Cambria" w:hAnsi="Cambria"/>
          <w:noProof/>
          <w:sz w:val="22"/>
        </w:rPr>
        <w:t>, 16(3), pp. 1378–1395. doi: 10.1091/mbc.E04-10-0859.</w:t>
      </w:r>
    </w:p>
    <w:p w14:paraId="451DE963" w14:textId="77777777" w:rsidR="00B84D42" w:rsidRPr="00B84D42" w:rsidRDefault="00B84D42" w:rsidP="00B84D42">
      <w:pPr>
        <w:widowControl w:val="0"/>
        <w:autoSpaceDE w:val="0"/>
        <w:autoSpaceDN w:val="0"/>
        <w:adjustRightInd w:val="0"/>
        <w:spacing w:line="360" w:lineRule="auto"/>
        <w:rPr>
          <w:rFonts w:ascii="Cambria" w:hAnsi="Cambria"/>
          <w:noProof/>
          <w:sz w:val="22"/>
        </w:rPr>
      </w:pPr>
      <w:r w:rsidRPr="00B84D42">
        <w:rPr>
          <w:rFonts w:ascii="Cambria" w:hAnsi="Cambria"/>
          <w:noProof/>
          <w:sz w:val="22"/>
        </w:rPr>
        <w:t xml:space="preserve">Zhang, H. </w:t>
      </w:r>
      <w:r w:rsidRPr="00B84D42">
        <w:rPr>
          <w:rFonts w:ascii="Cambria" w:hAnsi="Cambria"/>
          <w:i/>
          <w:iCs/>
          <w:noProof/>
          <w:sz w:val="22"/>
        </w:rPr>
        <w:t>et al.</w:t>
      </w:r>
      <w:r w:rsidRPr="00B84D42">
        <w:rPr>
          <w:rFonts w:ascii="Cambria" w:hAnsi="Cambria"/>
          <w:noProof/>
          <w:sz w:val="22"/>
        </w:rPr>
        <w:t xml:space="preserve"> (2020) ‘&lt;scp&gt;nanolithography toolbox&lt;/scp&gt; —Simplifying the design complexity of microfluidic chips’, </w:t>
      </w:r>
      <w:r w:rsidRPr="00B84D42">
        <w:rPr>
          <w:rFonts w:ascii="Cambria" w:hAnsi="Cambria"/>
          <w:i/>
          <w:iCs/>
          <w:noProof/>
          <w:sz w:val="22"/>
        </w:rPr>
        <w:t>Journal of Vacuum Science &amp; Technology B</w:t>
      </w:r>
      <w:r w:rsidRPr="00B84D42">
        <w:rPr>
          <w:rFonts w:ascii="Cambria" w:hAnsi="Cambria"/>
          <w:noProof/>
          <w:sz w:val="22"/>
        </w:rPr>
        <w:t>, 38(6), p. 063002. doi: 10.1116/6.0000562.</w:t>
      </w:r>
    </w:p>
    <w:p w14:paraId="5AE12730" w14:textId="42086454" w:rsidR="00237C9A" w:rsidRDefault="00520AA3" w:rsidP="00E500C5">
      <w:pPr>
        <w:spacing w:line="360" w:lineRule="auto"/>
        <w:jc w:val="both"/>
        <w:textAlignment w:val="baseline"/>
        <w:rPr>
          <w:rFonts w:ascii="Cambria" w:hAnsi="Cambria" w:cs="Calibri"/>
          <w:sz w:val="22"/>
        </w:rPr>
      </w:pPr>
      <w:r>
        <w:rPr>
          <w:rFonts w:ascii="Cambria" w:hAnsi="Cambria" w:cs="Calibri"/>
          <w:sz w:val="22"/>
        </w:rPr>
        <w:fldChar w:fldCharType="end"/>
      </w:r>
    </w:p>
    <w:p w14:paraId="55CFD06E" w14:textId="77777777" w:rsidR="008B7732" w:rsidRDefault="008B7732" w:rsidP="003368A7">
      <w:pPr>
        <w:pStyle w:val="Heading1"/>
        <w:rPr>
          <w:rFonts w:ascii="Cambria" w:hAnsi="Cambria"/>
          <w:b/>
          <w:bCs/>
          <w:sz w:val="22"/>
          <w:szCs w:val="22"/>
        </w:rPr>
      </w:pPr>
    </w:p>
    <w:p w14:paraId="62EFEF55" w14:textId="77777777" w:rsidR="008B7732" w:rsidRDefault="008B7732">
      <w:pPr>
        <w:rPr>
          <w:rFonts w:ascii="Cambria" w:eastAsiaTheme="majorEastAsia" w:hAnsi="Cambria" w:cstheme="majorBidi"/>
          <w:b/>
          <w:bCs/>
          <w:color w:val="2F5496" w:themeColor="accent1" w:themeShade="BF"/>
          <w:sz w:val="22"/>
        </w:rPr>
      </w:pPr>
      <w:r>
        <w:rPr>
          <w:rFonts w:ascii="Cambria" w:hAnsi="Cambria"/>
          <w:b/>
          <w:bCs/>
          <w:sz w:val="22"/>
        </w:rPr>
        <w:br w:type="page"/>
      </w:r>
    </w:p>
    <w:p w14:paraId="7CD310C9" w14:textId="3B0EF764" w:rsidR="00517FBB" w:rsidRPr="00625E3E" w:rsidRDefault="003368A7" w:rsidP="00625E3E">
      <w:pPr>
        <w:pStyle w:val="Heading1"/>
        <w:rPr>
          <w:ins w:id="387" w:author="Jochen Krattenmacher" w:date="2022-12-12T22:07:00Z"/>
          <w:rFonts w:ascii="Cambria" w:hAnsi="Cambria"/>
          <w:b/>
          <w:bCs/>
          <w:sz w:val="22"/>
          <w:szCs w:val="22"/>
        </w:rPr>
      </w:pPr>
      <w:r w:rsidRPr="004C1DB5">
        <w:rPr>
          <w:rFonts w:ascii="Cambria" w:hAnsi="Cambria"/>
          <w:b/>
          <w:bCs/>
          <w:sz w:val="22"/>
          <w:szCs w:val="22"/>
        </w:rPr>
        <w:lastRenderedPageBreak/>
        <w:t>Suppl</w:t>
      </w:r>
      <w:r w:rsidR="000500BA" w:rsidRPr="004C1DB5">
        <w:rPr>
          <w:rFonts w:ascii="Cambria" w:hAnsi="Cambria"/>
          <w:b/>
          <w:bCs/>
          <w:sz w:val="22"/>
          <w:szCs w:val="22"/>
        </w:rPr>
        <w:t>ementary figures</w:t>
      </w:r>
    </w:p>
    <w:p w14:paraId="7C8C7A88" w14:textId="3276BEAA" w:rsidR="00200DA4" w:rsidRPr="004E6BDF" w:rsidRDefault="00625E3E" w:rsidP="004E6BDF">
      <w:r>
        <w:rPr>
          <w:noProof/>
        </w:rPr>
        <w:drawing>
          <wp:inline distT="0" distB="0" distL="0" distR="0" wp14:anchorId="11CDB11E" wp14:editId="4F670A4D">
            <wp:extent cx="5954486" cy="5442325"/>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656"/>
                    <a:stretch/>
                  </pic:blipFill>
                  <pic:spPr bwMode="auto">
                    <a:xfrm>
                      <a:off x="0" y="0"/>
                      <a:ext cx="5964081" cy="5451095"/>
                    </a:xfrm>
                    <a:prstGeom prst="rect">
                      <a:avLst/>
                    </a:prstGeom>
                    <a:noFill/>
                    <a:ln>
                      <a:noFill/>
                    </a:ln>
                    <a:extLst>
                      <a:ext uri="{53640926-AAD7-44D8-BBD7-CCE9431645EC}">
                        <a14:shadowObscured xmlns:a14="http://schemas.microsoft.com/office/drawing/2010/main"/>
                      </a:ext>
                    </a:extLst>
                  </pic:spPr>
                </pic:pic>
              </a:graphicData>
            </a:graphic>
          </wp:inline>
        </w:drawing>
      </w:r>
    </w:p>
    <w:p w14:paraId="62AD2817" w14:textId="77777777" w:rsidR="008B7732" w:rsidRDefault="008B7732" w:rsidP="000A1BD6">
      <w:pPr>
        <w:jc w:val="both"/>
        <w:rPr>
          <w:rFonts w:ascii="Cambria" w:hAnsi="Cambria"/>
          <w:b/>
          <w:bCs/>
          <w:sz w:val="22"/>
        </w:rPr>
      </w:pPr>
    </w:p>
    <w:p w14:paraId="4837EABA" w14:textId="560CFEE3" w:rsidR="00517FBB" w:rsidRPr="000A1BD6" w:rsidRDefault="00517FBB" w:rsidP="000A1BD6">
      <w:pPr>
        <w:jc w:val="both"/>
        <w:rPr>
          <w:rFonts w:ascii="Cambria" w:hAnsi="Cambria"/>
          <w:sz w:val="22"/>
        </w:rPr>
      </w:pPr>
      <w:r w:rsidRPr="000A1BD6">
        <w:rPr>
          <w:rFonts w:ascii="Cambria" w:hAnsi="Cambria"/>
          <w:b/>
          <w:bCs/>
          <w:sz w:val="22"/>
        </w:rPr>
        <w:t>Figure S1. A</w:t>
      </w:r>
      <w:r w:rsidRPr="000A1BD6">
        <w:rPr>
          <w:rFonts w:ascii="Cambria" w:hAnsi="Cambria"/>
          <w:sz w:val="22"/>
        </w:rPr>
        <w:t xml:space="preserve"> Bundling probability for </w:t>
      </w:r>
      <w:r w:rsidR="007C7306">
        <w:rPr>
          <w:rFonts w:ascii="Cambria" w:hAnsi="Cambria"/>
          <w:sz w:val="22"/>
        </w:rPr>
        <w:t xml:space="preserve">situations </w:t>
      </w:r>
      <w:r w:rsidRPr="000A1BD6">
        <w:rPr>
          <w:rFonts w:ascii="Cambria" w:hAnsi="Cambria"/>
          <w:sz w:val="22"/>
        </w:rPr>
        <w:t xml:space="preserve">when </w:t>
      </w:r>
      <w:r w:rsidR="00D946DD" w:rsidRPr="000A1BD6">
        <w:rPr>
          <w:rFonts w:ascii="Cambria" w:hAnsi="Cambria"/>
          <w:sz w:val="22"/>
        </w:rPr>
        <w:t>MT</w:t>
      </w:r>
      <w:r w:rsidRPr="000A1BD6">
        <w:rPr>
          <w:rFonts w:ascii="Cambria" w:hAnsi="Cambria"/>
          <w:sz w:val="22"/>
        </w:rPr>
        <w:t xml:space="preserve"> plus ends encountered other </w:t>
      </w:r>
      <w:r w:rsidR="00D946DD" w:rsidRPr="000A1BD6">
        <w:rPr>
          <w:rFonts w:ascii="Cambria" w:hAnsi="Cambria"/>
          <w:sz w:val="22"/>
        </w:rPr>
        <w:t>MT</w:t>
      </w:r>
      <w:r w:rsidRPr="000A1BD6">
        <w:rPr>
          <w:rFonts w:ascii="Cambria" w:hAnsi="Cambria"/>
          <w:sz w:val="22"/>
        </w:rPr>
        <w:t xml:space="preserve">s, in either parallel or antiparallel orientation, versus the </w:t>
      </w:r>
      <w:r w:rsidR="0016257E">
        <w:rPr>
          <w:rFonts w:ascii="Cambria" w:hAnsi="Cambria"/>
          <w:sz w:val="22"/>
        </w:rPr>
        <w:t xml:space="preserve">initial </w:t>
      </w:r>
      <w:r w:rsidRPr="000A1BD6">
        <w:rPr>
          <w:rFonts w:ascii="Cambria" w:hAnsi="Cambria"/>
          <w:sz w:val="22"/>
        </w:rPr>
        <w:t xml:space="preserve">angle of </w:t>
      </w:r>
      <w:r w:rsidR="00A211E6">
        <w:rPr>
          <w:rFonts w:ascii="Cambria" w:hAnsi="Cambria"/>
          <w:sz w:val="22"/>
        </w:rPr>
        <w:t>interaction</w:t>
      </w:r>
      <w:r w:rsidR="00A211E6" w:rsidRPr="000A1BD6">
        <w:rPr>
          <w:rFonts w:ascii="Cambria" w:hAnsi="Cambria"/>
          <w:sz w:val="22"/>
        </w:rPr>
        <w:t xml:space="preserve"> </w:t>
      </w:r>
      <w:r w:rsidRPr="000A1BD6">
        <w:rPr>
          <w:rFonts w:ascii="Cambria" w:hAnsi="Cambria"/>
          <w:sz w:val="22"/>
        </w:rPr>
        <w:t>(results pooled for all Ase1</w:t>
      </w:r>
      <w:r w:rsidR="00377297">
        <w:rPr>
          <w:rFonts w:ascii="Cambria" w:hAnsi="Cambria"/>
          <w:sz w:val="22"/>
        </w:rPr>
        <w:t>-mNeonGreen</w:t>
      </w:r>
      <w:r w:rsidRPr="000A1BD6">
        <w:rPr>
          <w:rFonts w:ascii="Cambria" w:hAnsi="Cambria"/>
          <w:sz w:val="22"/>
        </w:rPr>
        <w:t xml:space="preserve"> concentrations). The outer number</w:t>
      </w:r>
      <w:r w:rsidR="0016257E">
        <w:rPr>
          <w:rFonts w:ascii="Cambria" w:hAnsi="Cambria"/>
          <w:sz w:val="22"/>
        </w:rPr>
        <w:t>s</w:t>
      </w:r>
      <w:r w:rsidRPr="000A1BD6">
        <w:rPr>
          <w:rFonts w:ascii="Cambria" w:hAnsi="Cambria"/>
          <w:sz w:val="22"/>
        </w:rPr>
        <w:t xml:space="preserve"> denote the number</w:t>
      </w:r>
      <w:r w:rsidR="0016257E">
        <w:rPr>
          <w:rFonts w:ascii="Cambria" w:hAnsi="Cambria"/>
          <w:sz w:val="22"/>
        </w:rPr>
        <w:t>s</w:t>
      </w:r>
      <w:r w:rsidRPr="000A1BD6">
        <w:rPr>
          <w:rFonts w:ascii="Cambria" w:hAnsi="Cambria"/>
          <w:sz w:val="22"/>
        </w:rPr>
        <w:t xml:space="preserve"> of recorded crossings at the respective angle, while the inner number</w:t>
      </w:r>
      <w:r w:rsidR="0016257E">
        <w:rPr>
          <w:rFonts w:ascii="Cambria" w:hAnsi="Cambria"/>
          <w:sz w:val="22"/>
        </w:rPr>
        <w:t>s</w:t>
      </w:r>
      <w:r w:rsidRPr="000A1BD6">
        <w:rPr>
          <w:rFonts w:ascii="Cambria" w:hAnsi="Cambria"/>
          <w:sz w:val="22"/>
        </w:rPr>
        <w:t xml:space="preserve"> denote the number</w:t>
      </w:r>
      <w:r w:rsidR="0016257E">
        <w:rPr>
          <w:rFonts w:ascii="Cambria" w:hAnsi="Cambria"/>
          <w:sz w:val="22"/>
        </w:rPr>
        <w:t>s</w:t>
      </w:r>
      <w:r w:rsidRPr="000A1BD6">
        <w:rPr>
          <w:rFonts w:ascii="Cambria" w:hAnsi="Cambria"/>
          <w:sz w:val="22"/>
        </w:rPr>
        <w:t xml:space="preserve"> of bundling events. </w:t>
      </w:r>
      <w:ins w:id="388" w:author="Jochen Krattenmacher" w:date="2022-12-12T22:13:00Z">
        <w:r w:rsidR="001D7ED0">
          <w:rPr>
            <w:rFonts w:ascii="Cambria" w:hAnsi="Cambria"/>
            <w:sz w:val="22"/>
          </w:rPr>
          <w:t xml:space="preserve"> </w:t>
        </w:r>
        <w:r w:rsidR="001D7ED0" w:rsidRPr="001D7ED0">
          <w:rPr>
            <w:rFonts w:ascii="Cambria" w:hAnsi="Cambria"/>
            <w:b/>
            <w:bCs/>
            <w:sz w:val="22"/>
          </w:rPr>
          <w:t>B</w:t>
        </w:r>
        <w:r w:rsidR="001D7ED0">
          <w:rPr>
            <w:rFonts w:ascii="Cambria" w:hAnsi="Cambria"/>
            <w:sz w:val="22"/>
          </w:rPr>
          <w:t xml:space="preserve"> </w:t>
        </w:r>
        <w:r w:rsidR="0057081D">
          <w:rPr>
            <w:rFonts w:ascii="Cambria" w:hAnsi="Cambria"/>
            <w:sz w:val="22"/>
          </w:rPr>
          <w:t>A MT polymerizing close to another</w:t>
        </w:r>
      </w:ins>
      <w:ins w:id="389" w:author="Jochen Krattenmacher" w:date="2022-12-12T22:14:00Z">
        <w:r w:rsidR="0057081D">
          <w:rPr>
            <w:rFonts w:ascii="Cambria" w:hAnsi="Cambria"/>
            <w:sz w:val="22"/>
          </w:rPr>
          <w:t>, parallel</w:t>
        </w:r>
      </w:ins>
      <w:ins w:id="390" w:author="Jochen Krattenmacher" w:date="2022-12-12T22:13:00Z">
        <w:r w:rsidR="0057081D">
          <w:rPr>
            <w:rFonts w:ascii="Cambria" w:hAnsi="Cambria"/>
            <w:sz w:val="22"/>
          </w:rPr>
          <w:t xml:space="preserve"> MT</w:t>
        </w:r>
      </w:ins>
      <w:ins w:id="391" w:author="Jochen Krattenmacher" w:date="2022-12-12T22:14:00Z">
        <w:r w:rsidR="0057081D">
          <w:rPr>
            <w:rFonts w:ascii="Cambria" w:hAnsi="Cambria"/>
            <w:sz w:val="22"/>
          </w:rPr>
          <w:t xml:space="preserve"> at 0nM </w:t>
        </w:r>
        <w:r w:rsidR="00042DC5">
          <w:rPr>
            <w:rFonts w:ascii="Cambria" w:hAnsi="Cambria"/>
            <w:sz w:val="22"/>
          </w:rPr>
          <w:t xml:space="preserve">Ase1 (imaged with </w:t>
        </w:r>
      </w:ins>
      <w:ins w:id="392" w:author="Jochen Krattenmacher" w:date="2022-12-12T22:15:00Z">
        <w:r w:rsidR="005A3E12" w:rsidRPr="005A3E12">
          <w:rPr>
            <w:rFonts w:ascii="Cambria" w:hAnsi="Cambria"/>
            <w:sz w:val="22"/>
          </w:rPr>
          <w:t xml:space="preserve">Interference </w:t>
        </w:r>
        <w:r w:rsidR="005A3E12">
          <w:rPr>
            <w:rFonts w:ascii="Cambria" w:hAnsi="Cambria"/>
            <w:sz w:val="22"/>
          </w:rPr>
          <w:t>R</w:t>
        </w:r>
        <w:r w:rsidR="005A3E12" w:rsidRPr="005A3E12">
          <w:rPr>
            <w:rFonts w:ascii="Cambria" w:hAnsi="Cambria"/>
            <w:sz w:val="22"/>
          </w:rPr>
          <w:t xml:space="preserve">eflection </w:t>
        </w:r>
        <w:r w:rsidR="005A3E12">
          <w:rPr>
            <w:rFonts w:ascii="Cambria" w:hAnsi="Cambria"/>
            <w:sz w:val="22"/>
          </w:rPr>
          <w:t>M</w:t>
        </w:r>
        <w:r w:rsidR="005A3E12" w:rsidRPr="005A3E12">
          <w:rPr>
            <w:rFonts w:ascii="Cambria" w:hAnsi="Cambria"/>
            <w:sz w:val="22"/>
          </w:rPr>
          <w:t>icroscopy</w:t>
        </w:r>
      </w:ins>
      <w:ins w:id="393" w:author="Jochen Krattenmacher" w:date="2022-12-12T22:14:00Z">
        <w:r w:rsidR="00042DC5">
          <w:rPr>
            <w:rFonts w:ascii="Cambria" w:hAnsi="Cambria"/>
            <w:sz w:val="22"/>
          </w:rPr>
          <w:t>)</w:t>
        </w:r>
        <w:r w:rsidR="0057081D">
          <w:rPr>
            <w:rFonts w:ascii="Cambria" w:hAnsi="Cambria"/>
            <w:sz w:val="22"/>
          </w:rPr>
          <w:t>.</w:t>
        </w:r>
      </w:ins>
      <w:ins w:id="394" w:author="Jochen Krattenmacher" w:date="2022-12-12T22:15:00Z">
        <w:r w:rsidR="00D54FF2">
          <w:rPr>
            <w:rFonts w:ascii="Cambria" w:hAnsi="Cambria"/>
            <w:sz w:val="22"/>
          </w:rPr>
          <w:t xml:space="preserve"> </w:t>
        </w:r>
      </w:ins>
      <w:ins w:id="395" w:author="Jochen Krattenmacher" w:date="2022-12-12T22:16:00Z">
        <w:r w:rsidR="00D54FF2">
          <w:rPr>
            <w:rFonts w:ascii="Cambria" w:hAnsi="Cambria"/>
            <w:sz w:val="22"/>
          </w:rPr>
          <w:t xml:space="preserve">As can be seen, </w:t>
        </w:r>
        <w:r w:rsidR="00940FAF">
          <w:rPr>
            <w:rFonts w:ascii="Cambria" w:hAnsi="Cambria"/>
            <w:sz w:val="22"/>
          </w:rPr>
          <w:t>at our</w:t>
        </w:r>
      </w:ins>
      <w:ins w:id="396" w:author="Jochen Krattenmacher" w:date="2022-12-12T22:17:00Z">
        <w:r w:rsidR="00940FAF">
          <w:rPr>
            <w:rFonts w:ascii="Cambria" w:hAnsi="Cambria"/>
            <w:sz w:val="22"/>
          </w:rPr>
          <w:t xml:space="preserve"> buffer conditions, </w:t>
        </w:r>
      </w:ins>
      <w:ins w:id="397" w:author="Jochen Krattenmacher" w:date="2022-12-12T22:16:00Z">
        <w:r w:rsidR="00D54FF2">
          <w:rPr>
            <w:rFonts w:ascii="Cambria" w:hAnsi="Cambria"/>
            <w:sz w:val="22"/>
          </w:rPr>
          <w:t>there is n</w:t>
        </w:r>
        <w:r w:rsidR="00940FAF">
          <w:rPr>
            <w:rFonts w:ascii="Cambria" w:hAnsi="Cambria"/>
            <w:sz w:val="22"/>
          </w:rPr>
          <w:t xml:space="preserve">o significant </w:t>
        </w:r>
      </w:ins>
      <w:ins w:id="398" w:author="Jochen Krattenmacher" w:date="2022-12-12T22:18:00Z">
        <w:r w:rsidR="002C7F39">
          <w:rPr>
            <w:rFonts w:ascii="Cambria" w:hAnsi="Cambria"/>
            <w:sz w:val="22"/>
          </w:rPr>
          <w:t>MT bundling</w:t>
        </w:r>
      </w:ins>
      <w:ins w:id="399" w:author="Jochen Krattenmacher" w:date="2022-12-12T22:16:00Z">
        <w:r w:rsidR="00940FAF">
          <w:rPr>
            <w:rFonts w:ascii="Cambria" w:hAnsi="Cambria"/>
            <w:sz w:val="22"/>
          </w:rPr>
          <w:t xml:space="preserve"> </w:t>
        </w:r>
      </w:ins>
      <w:ins w:id="400" w:author="Jochen Krattenmacher" w:date="2022-12-12T22:17:00Z">
        <w:r w:rsidR="00191B5D">
          <w:rPr>
            <w:rFonts w:ascii="Cambria" w:hAnsi="Cambria"/>
            <w:sz w:val="22"/>
          </w:rPr>
          <w:t xml:space="preserve">if Ase1 is absent even </w:t>
        </w:r>
        <w:r w:rsidR="002C7F39">
          <w:rPr>
            <w:rFonts w:ascii="Cambria" w:hAnsi="Cambria"/>
            <w:sz w:val="22"/>
          </w:rPr>
          <w:t>in the case of very shallow angles</w:t>
        </w:r>
        <w:r w:rsidR="00191B5D">
          <w:rPr>
            <w:rFonts w:ascii="Cambria" w:hAnsi="Cambria"/>
            <w:sz w:val="22"/>
          </w:rPr>
          <w:t>.</w:t>
        </w:r>
      </w:ins>
    </w:p>
    <w:p w14:paraId="71B8E008" w14:textId="4D494BA8" w:rsidR="00946C89" w:rsidRPr="000A1BD6" w:rsidRDefault="002C2BC1" w:rsidP="00237C9A">
      <w:pPr>
        <w:jc w:val="center"/>
        <w:rPr>
          <w:rFonts w:ascii="Cambria" w:hAnsi="Cambria"/>
          <w:sz w:val="22"/>
        </w:rPr>
      </w:pPr>
      <w:r>
        <w:rPr>
          <w:rFonts w:ascii="Cambria" w:hAnsi="Cambria"/>
          <w:noProof/>
          <w:sz w:val="22"/>
        </w:rPr>
        <w:lastRenderedPageBreak/>
        <w:drawing>
          <wp:inline distT="0" distB="0" distL="0" distR="0" wp14:anchorId="0FE83E61" wp14:editId="73A25B91">
            <wp:extent cx="3542907" cy="5635256"/>
            <wp:effectExtent l="0" t="0" r="635"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0371" cy="5742562"/>
                    </a:xfrm>
                    <a:prstGeom prst="rect">
                      <a:avLst/>
                    </a:prstGeom>
                  </pic:spPr>
                </pic:pic>
              </a:graphicData>
            </a:graphic>
          </wp:inline>
        </w:drawing>
      </w:r>
    </w:p>
    <w:p w14:paraId="48FF7B48" w14:textId="77777777" w:rsidR="00F20B47" w:rsidRDefault="00F20B47" w:rsidP="009A009B">
      <w:pPr>
        <w:jc w:val="both"/>
        <w:rPr>
          <w:rFonts w:ascii="Cambria" w:hAnsi="Cambria"/>
          <w:b/>
          <w:bCs/>
          <w:sz w:val="22"/>
        </w:rPr>
      </w:pPr>
    </w:p>
    <w:p w14:paraId="5ED93B0F" w14:textId="6D15C66E" w:rsidR="004D11C9" w:rsidRPr="00E500C5" w:rsidRDefault="03FDEDCE" w:rsidP="009A009B">
      <w:pPr>
        <w:jc w:val="both"/>
        <w:rPr>
          <w:rFonts w:ascii="Helvetica" w:hAnsi="Helvetica"/>
          <w:szCs w:val="18"/>
          <w:lang w:bidi="sa-IN"/>
        </w:rPr>
      </w:pPr>
      <w:r w:rsidRPr="000A1BD6">
        <w:rPr>
          <w:rFonts w:ascii="Cambria" w:hAnsi="Cambria"/>
          <w:b/>
          <w:bCs/>
          <w:sz w:val="22"/>
        </w:rPr>
        <w:t>Figure S</w:t>
      </w:r>
      <w:r w:rsidR="002F2922" w:rsidRPr="000A1BD6">
        <w:rPr>
          <w:rFonts w:ascii="Cambria" w:hAnsi="Cambria"/>
          <w:b/>
          <w:bCs/>
          <w:sz w:val="22"/>
        </w:rPr>
        <w:t>2</w:t>
      </w:r>
      <w:r w:rsidRPr="000A1BD6">
        <w:rPr>
          <w:rFonts w:ascii="Cambria" w:hAnsi="Cambria"/>
          <w:b/>
          <w:bCs/>
          <w:sz w:val="22"/>
        </w:rPr>
        <w:t xml:space="preserve">. </w:t>
      </w:r>
      <w:r w:rsidR="002F2922" w:rsidRPr="000A1BD6">
        <w:rPr>
          <w:rFonts w:ascii="Cambria" w:hAnsi="Cambria"/>
          <w:b/>
          <w:bCs/>
          <w:sz w:val="22"/>
        </w:rPr>
        <w:t>A</w:t>
      </w:r>
      <w:r w:rsidR="002F2922" w:rsidRPr="000A1BD6">
        <w:rPr>
          <w:rFonts w:ascii="Cambria" w:hAnsi="Cambria"/>
          <w:sz w:val="22"/>
        </w:rPr>
        <w:t xml:space="preserve"> </w:t>
      </w:r>
      <w:proofErr w:type="gramStart"/>
      <w:r w:rsidR="002F2922" w:rsidRPr="000A1BD6">
        <w:rPr>
          <w:rFonts w:ascii="Cambria" w:hAnsi="Cambria"/>
          <w:sz w:val="22"/>
        </w:rPr>
        <w:t>Full kymographs</w:t>
      </w:r>
      <w:proofErr w:type="gramEnd"/>
      <w:r w:rsidR="002F2922" w:rsidRPr="000A1BD6">
        <w:rPr>
          <w:rFonts w:ascii="Cambria" w:hAnsi="Cambria"/>
          <w:sz w:val="22"/>
        </w:rPr>
        <w:t xml:space="preserve"> of </w:t>
      </w:r>
      <w:r w:rsidR="007C7306">
        <w:rPr>
          <w:rFonts w:ascii="Cambria" w:hAnsi="Cambria"/>
          <w:sz w:val="22"/>
        </w:rPr>
        <w:t>the</w:t>
      </w:r>
      <w:r w:rsidR="007C7306" w:rsidRPr="000A1BD6">
        <w:rPr>
          <w:rFonts w:ascii="Cambria" w:hAnsi="Cambria"/>
          <w:sz w:val="22"/>
        </w:rPr>
        <w:t xml:space="preserve"> </w:t>
      </w:r>
      <w:r w:rsidR="00D946DD" w:rsidRPr="000A1BD6">
        <w:rPr>
          <w:rFonts w:ascii="Cambria" w:hAnsi="Cambria"/>
          <w:sz w:val="22"/>
        </w:rPr>
        <w:t>MT</w:t>
      </w:r>
      <w:r w:rsidR="002F2922" w:rsidRPr="000A1BD6">
        <w:rPr>
          <w:rFonts w:ascii="Cambria" w:hAnsi="Cambria"/>
          <w:sz w:val="22"/>
        </w:rPr>
        <w:t xml:space="preserve">s shown in Figure 3A. </w:t>
      </w:r>
      <w:r w:rsidR="002F2922" w:rsidRPr="000A1BD6">
        <w:rPr>
          <w:rFonts w:ascii="Cambria" w:hAnsi="Cambria"/>
          <w:b/>
          <w:bCs/>
          <w:sz w:val="22"/>
        </w:rPr>
        <w:t>B</w:t>
      </w:r>
      <w:r w:rsidR="007C7306">
        <w:rPr>
          <w:rFonts w:ascii="Cambria" w:hAnsi="Cambria"/>
          <w:b/>
          <w:bCs/>
          <w:sz w:val="22"/>
        </w:rPr>
        <w:t xml:space="preserve"> </w:t>
      </w:r>
      <w:r w:rsidR="00D807EF" w:rsidRPr="00D807EF">
        <w:rPr>
          <w:rFonts w:ascii="Cambria" w:hAnsi="Cambria"/>
          <w:sz w:val="22"/>
          <w:lang w:bidi="sa-IN"/>
        </w:rPr>
        <w:t>Equilibrium density</w:t>
      </w:r>
      <w:r w:rsidR="00D807EF" w:rsidRPr="00E500C5">
        <w:rPr>
          <w:rFonts w:ascii="Cambria" w:hAnsi="Cambria"/>
          <w:sz w:val="22"/>
          <w:lang w:bidi="sa-IN"/>
        </w:rPr>
        <w:t xml:space="preserve"> of Ase1-GFP</w:t>
      </w:r>
      <w:r w:rsidR="00D807EF" w:rsidRPr="00D807EF">
        <w:rPr>
          <w:rFonts w:ascii="Cambria" w:hAnsi="Cambria"/>
          <w:sz w:val="22"/>
          <w:lang w:bidi="sa-IN"/>
        </w:rPr>
        <w:t xml:space="preserve"> on MTs and within overlaps for the set of experiments which is evaluated in Figure 3A,</w:t>
      </w:r>
      <w:r w:rsidR="008C5633">
        <w:rPr>
          <w:rFonts w:ascii="Cambria" w:hAnsi="Cambria"/>
          <w:sz w:val="22"/>
          <w:lang w:bidi="sa-IN"/>
        </w:rPr>
        <w:t xml:space="preserve"> </w:t>
      </w:r>
      <w:r w:rsidR="00D807EF" w:rsidRPr="00D807EF">
        <w:rPr>
          <w:rFonts w:ascii="Cambria" w:hAnsi="Cambria"/>
          <w:sz w:val="22"/>
          <w:lang w:bidi="sa-IN"/>
        </w:rPr>
        <w:t>D-F</w:t>
      </w:r>
      <w:r w:rsidR="002F2922" w:rsidRPr="000A1BD6">
        <w:rPr>
          <w:rFonts w:ascii="Cambria" w:hAnsi="Cambria"/>
          <w:sz w:val="22"/>
        </w:rPr>
        <w:t xml:space="preserve">. </w:t>
      </w:r>
      <w:ins w:id="401" w:author="Jochen Krattenmacher" w:date="2023-03-22T20:49:00Z">
        <w:r w:rsidR="002B0B90">
          <w:rPr>
            <w:rFonts w:ascii="Cambria" w:hAnsi="Cambria"/>
            <w:sz w:val="22"/>
          </w:rPr>
          <w:t xml:space="preserve">Isolated MTs at </w:t>
        </w:r>
      </w:ins>
      <w:ins w:id="402" w:author="Jochen Krattenmacher" w:date="2023-03-22T20:50:00Z">
        <w:r w:rsidR="008F7E1D">
          <w:rPr>
            <w:rFonts w:ascii="Cambria" w:hAnsi="Cambria"/>
            <w:sz w:val="22"/>
          </w:rPr>
          <w:t xml:space="preserve">6nM </w:t>
        </w:r>
      </w:ins>
      <w:ins w:id="403" w:author="Jochen Krattenmacher" w:date="2023-03-22T20:49:00Z">
        <w:r w:rsidR="002B0B90">
          <w:rPr>
            <w:rFonts w:ascii="Cambria" w:hAnsi="Cambria"/>
            <w:sz w:val="22"/>
          </w:rPr>
          <w:t xml:space="preserve">and antiparallel MTs at </w:t>
        </w:r>
      </w:ins>
      <w:ins w:id="404" w:author="Jochen Krattenmacher" w:date="2023-03-22T20:50:00Z">
        <w:r w:rsidR="008F7E1D">
          <w:rPr>
            <w:rFonts w:ascii="Cambria" w:hAnsi="Cambria"/>
            <w:sz w:val="22"/>
          </w:rPr>
          <w:t>1nM are statistically different from all other populations (p&lt;0.001)</w:t>
        </w:r>
        <w:r w:rsidR="00920CE6">
          <w:rPr>
            <w:rFonts w:ascii="Cambria" w:hAnsi="Cambria"/>
            <w:sz w:val="22"/>
          </w:rPr>
          <w:t xml:space="preserve">, and parallel MTs are </w:t>
        </w:r>
      </w:ins>
      <w:ins w:id="405" w:author="Jochen Krattenmacher" w:date="2023-03-22T20:51:00Z">
        <w:r w:rsidR="00920CE6">
          <w:rPr>
            <w:rFonts w:ascii="Cambria" w:hAnsi="Cambria"/>
            <w:sz w:val="22"/>
          </w:rPr>
          <w:t>in addition different from isolated MTs at 0nM (p&lt;0.05). There are no other statistically significant differences</w:t>
        </w:r>
      </w:ins>
      <w:ins w:id="406" w:author="Jochen Krattenmacher" w:date="2023-03-22T20:50:00Z">
        <w:r w:rsidR="00920CE6">
          <w:rPr>
            <w:rFonts w:ascii="Cambria" w:hAnsi="Cambria"/>
            <w:sz w:val="22"/>
          </w:rPr>
          <w:t xml:space="preserve">. </w:t>
        </w:r>
      </w:ins>
      <w:ins w:id="407" w:author="Jochen Krattenmacher" w:date="2023-03-01T14:45:00Z">
        <w:r w:rsidR="00224B5E">
          <w:rPr>
            <w:rFonts w:ascii="Cambria" w:hAnsi="Cambria"/>
            <w:sz w:val="22"/>
          </w:rPr>
          <w:t>We did not observe parallel overlaps at 1pM Ase1-GFP</w:t>
        </w:r>
        <w:r w:rsidR="00537B0A">
          <w:rPr>
            <w:rFonts w:ascii="Cambria" w:hAnsi="Cambria"/>
            <w:sz w:val="22"/>
          </w:rPr>
          <w:t>, and did not generate overlaps at 6nM since the motivation here was to</w:t>
        </w:r>
      </w:ins>
      <w:ins w:id="408" w:author="Jochen Krattenmacher" w:date="2023-03-01T14:46:00Z">
        <w:r w:rsidR="001E5C09">
          <w:rPr>
            <w:rFonts w:ascii="Cambria" w:hAnsi="Cambria"/>
            <w:sz w:val="22"/>
          </w:rPr>
          <w:t xml:space="preserve"> assess the dynamics of isolated MTs with high Ase1 densities</w:t>
        </w:r>
      </w:ins>
      <w:ins w:id="409" w:author="Jochen Krattenmacher" w:date="2023-03-01T14:45:00Z">
        <w:r w:rsidR="00224B5E">
          <w:rPr>
            <w:rFonts w:ascii="Cambria" w:hAnsi="Cambria"/>
            <w:sz w:val="22"/>
          </w:rPr>
          <w:t xml:space="preserve">. </w:t>
        </w:r>
      </w:ins>
      <w:r w:rsidR="002F2922" w:rsidRPr="000A1BD6">
        <w:rPr>
          <w:rFonts w:ascii="Cambria" w:hAnsi="Cambria"/>
          <w:b/>
          <w:bCs/>
          <w:sz w:val="22"/>
        </w:rPr>
        <w:t xml:space="preserve">C-F </w:t>
      </w:r>
      <w:r w:rsidRPr="000A1BD6">
        <w:rPr>
          <w:rFonts w:ascii="Cambria" w:hAnsi="Cambria"/>
          <w:sz w:val="22"/>
        </w:rPr>
        <w:t xml:space="preserve">The depolymerization </w:t>
      </w:r>
      <w:r w:rsidR="00AC2144">
        <w:rPr>
          <w:rFonts w:ascii="Cambria" w:hAnsi="Cambria"/>
          <w:sz w:val="22"/>
        </w:rPr>
        <w:t>velocity</w:t>
      </w:r>
      <w:r w:rsidRPr="000A1BD6">
        <w:rPr>
          <w:rFonts w:ascii="Cambria" w:hAnsi="Cambria"/>
          <w:sz w:val="22"/>
        </w:rPr>
        <w:t xml:space="preserve"> (</w:t>
      </w:r>
      <w:r w:rsidR="007D5351" w:rsidRPr="000A1BD6">
        <w:rPr>
          <w:rFonts w:ascii="Cambria" w:hAnsi="Cambria"/>
          <w:b/>
          <w:bCs/>
          <w:sz w:val="22"/>
        </w:rPr>
        <w:t>C</w:t>
      </w:r>
      <w:r w:rsidRPr="000A1BD6">
        <w:rPr>
          <w:rFonts w:ascii="Cambria" w:hAnsi="Cambria"/>
          <w:sz w:val="22"/>
        </w:rPr>
        <w:t xml:space="preserve">), polymerization </w:t>
      </w:r>
      <w:r w:rsidR="00AC2144">
        <w:rPr>
          <w:rFonts w:ascii="Cambria" w:hAnsi="Cambria"/>
          <w:sz w:val="22"/>
        </w:rPr>
        <w:t>velocity</w:t>
      </w:r>
      <w:r w:rsidRPr="000A1BD6">
        <w:rPr>
          <w:rFonts w:ascii="Cambria" w:hAnsi="Cambria"/>
          <w:sz w:val="22"/>
        </w:rPr>
        <w:t xml:space="preserve"> (</w:t>
      </w:r>
      <w:r w:rsidR="007D5351" w:rsidRPr="000A1BD6">
        <w:rPr>
          <w:rFonts w:ascii="Cambria" w:hAnsi="Cambria"/>
          <w:b/>
          <w:bCs/>
          <w:sz w:val="22"/>
        </w:rPr>
        <w:t>D</w:t>
      </w:r>
      <w:r w:rsidRPr="000A1BD6">
        <w:rPr>
          <w:rFonts w:ascii="Cambria" w:hAnsi="Cambria"/>
          <w:sz w:val="22"/>
        </w:rPr>
        <w:t xml:space="preserve">), rescue </w:t>
      </w:r>
      <w:r w:rsidR="000B0101">
        <w:rPr>
          <w:rFonts w:ascii="Cambria" w:hAnsi="Cambria"/>
          <w:sz w:val="22"/>
        </w:rPr>
        <w:t>rate</w:t>
      </w:r>
      <w:r w:rsidRPr="000A1BD6">
        <w:rPr>
          <w:rFonts w:ascii="Cambria" w:hAnsi="Cambria"/>
          <w:sz w:val="22"/>
        </w:rPr>
        <w:t xml:space="preserve"> (</w:t>
      </w:r>
      <w:r w:rsidR="007D5351" w:rsidRPr="000A1BD6">
        <w:rPr>
          <w:rFonts w:ascii="Cambria" w:hAnsi="Cambria"/>
          <w:b/>
          <w:bCs/>
          <w:sz w:val="22"/>
        </w:rPr>
        <w:t>E</w:t>
      </w:r>
      <w:r w:rsidRPr="000A1BD6">
        <w:rPr>
          <w:rFonts w:ascii="Cambria" w:hAnsi="Cambria"/>
          <w:sz w:val="22"/>
        </w:rPr>
        <w:t xml:space="preserve">), and catastrophe </w:t>
      </w:r>
      <w:r w:rsidR="000B0101">
        <w:rPr>
          <w:rFonts w:ascii="Cambria" w:hAnsi="Cambria"/>
          <w:sz w:val="22"/>
        </w:rPr>
        <w:t>rate</w:t>
      </w:r>
      <w:r w:rsidRPr="000A1BD6">
        <w:rPr>
          <w:rFonts w:ascii="Cambria" w:hAnsi="Cambria"/>
          <w:sz w:val="22"/>
        </w:rPr>
        <w:t xml:space="preserve"> (</w:t>
      </w:r>
      <w:r w:rsidR="007D5351" w:rsidRPr="000A1BD6">
        <w:rPr>
          <w:rFonts w:ascii="Cambria" w:hAnsi="Cambria"/>
          <w:b/>
          <w:bCs/>
          <w:sz w:val="22"/>
        </w:rPr>
        <w:t>F</w:t>
      </w:r>
      <w:r w:rsidRPr="000A1BD6">
        <w:rPr>
          <w:rFonts w:ascii="Cambria" w:hAnsi="Cambria"/>
          <w:sz w:val="22"/>
        </w:rPr>
        <w:t xml:space="preserve">) of the dynamic </w:t>
      </w:r>
      <w:r w:rsidR="00D946DD" w:rsidRPr="000A1BD6">
        <w:rPr>
          <w:rFonts w:ascii="Cambria" w:hAnsi="Cambria"/>
          <w:sz w:val="22"/>
        </w:rPr>
        <w:t>MT</w:t>
      </w:r>
      <w:r w:rsidRPr="000A1BD6">
        <w:rPr>
          <w:rFonts w:ascii="Cambria" w:hAnsi="Cambria"/>
          <w:sz w:val="22"/>
        </w:rPr>
        <w:t xml:space="preserve"> plus ends for </w:t>
      </w:r>
      <w:r w:rsidR="00FC5A0B">
        <w:rPr>
          <w:rFonts w:ascii="Cambria" w:hAnsi="Cambria"/>
          <w:sz w:val="22"/>
        </w:rPr>
        <w:t>set B experiments</w:t>
      </w:r>
      <w:r w:rsidR="00136E7D">
        <w:rPr>
          <w:rFonts w:ascii="Cambria" w:hAnsi="Cambria"/>
          <w:sz w:val="22"/>
        </w:rPr>
        <w:t xml:space="preserve"> </w:t>
      </w:r>
      <w:r w:rsidRPr="000A1BD6">
        <w:rPr>
          <w:rFonts w:ascii="Cambria" w:hAnsi="Cambria"/>
          <w:sz w:val="22"/>
        </w:rPr>
        <w:t xml:space="preserve">(see Methods). </w:t>
      </w:r>
      <w:ins w:id="410" w:author="Jochen Krattenmacher" w:date="2023-03-22T20:45:00Z">
        <w:r w:rsidR="006953C5">
          <w:rPr>
            <w:rFonts w:ascii="Cambria" w:hAnsi="Cambria"/>
            <w:sz w:val="22"/>
          </w:rPr>
          <w:t xml:space="preserve">The </w:t>
        </w:r>
      </w:ins>
      <w:ins w:id="411" w:author="Jochen Krattenmacher" w:date="2023-03-22T20:46:00Z">
        <w:r w:rsidR="000F7DE7">
          <w:rPr>
            <w:rFonts w:ascii="Cambria" w:hAnsi="Cambria"/>
            <w:sz w:val="22"/>
          </w:rPr>
          <w:t xml:space="preserve">rescue rate of antiparallel MTs is </w:t>
        </w:r>
        <w:r w:rsidR="0031723E">
          <w:rPr>
            <w:rFonts w:ascii="Cambria" w:hAnsi="Cambria"/>
            <w:sz w:val="22"/>
          </w:rPr>
          <w:t>different from all other populations</w:t>
        </w:r>
      </w:ins>
      <w:ins w:id="412" w:author="Jochen Krattenmacher" w:date="2023-03-22T21:02:00Z">
        <w:r w:rsidR="001F34F8">
          <w:rPr>
            <w:rFonts w:ascii="Cambria" w:hAnsi="Cambria"/>
            <w:sz w:val="22"/>
          </w:rPr>
          <w:t xml:space="preserve"> (p&lt;0.005)</w:t>
        </w:r>
      </w:ins>
      <w:ins w:id="413" w:author="Jochen Krattenmacher" w:date="2023-03-22T20:46:00Z">
        <w:r w:rsidR="0031723E">
          <w:rPr>
            <w:rFonts w:ascii="Cambria" w:hAnsi="Cambria"/>
            <w:sz w:val="22"/>
          </w:rPr>
          <w:t xml:space="preserve">, while there are no statistically significant differences between </w:t>
        </w:r>
      </w:ins>
      <w:ins w:id="414" w:author="Jochen Krattenmacher" w:date="2023-03-22T20:47:00Z">
        <w:r w:rsidR="00887EFC">
          <w:rPr>
            <w:rFonts w:ascii="Cambria" w:hAnsi="Cambria"/>
            <w:sz w:val="22"/>
          </w:rPr>
          <w:t xml:space="preserve">catastrophe rates. </w:t>
        </w:r>
      </w:ins>
      <w:r w:rsidR="00D807EF" w:rsidRPr="00D807EF">
        <w:rPr>
          <w:rFonts w:ascii="Cambria" w:hAnsi="Cambria"/>
          <w:sz w:val="22"/>
        </w:rPr>
        <w:t>The Ase1 density on antiparallel MTs at 1</w:t>
      </w:r>
      <w:r w:rsidR="00D807EF">
        <w:rPr>
          <w:rFonts w:ascii="Cambria" w:hAnsi="Cambria"/>
          <w:sz w:val="22"/>
        </w:rPr>
        <w:t xml:space="preserve"> </w:t>
      </w:r>
      <w:proofErr w:type="spellStart"/>
      <w:r w:rsidR="00D807EF" w:rsidRPr="00D807EF">
        <w:rPr>
          <w:rFonts w:ascii="Cambria" w:hAnsi="Cambria"/>
          <w:sz w:val="22"/>
        </w:rPr>
        <w:t>pM</w:t>
      </w:r>
      <w:proofErr w:type="spellEnd"/>
      <w:r w:rsidR="00D807EF" w:rsidRPr="00D807EF">
        <w:rPr>
          <w:rFonts w:ascii="Cambria" w:hAnsi="Cambria"/>
          <w:sz w:val="22"/>
        </w:rPr>
        <w:t xml:space="preserve"> was less than 0.001 molecules per nm (</w:t>
      </w:r>
      <w:r w:rsidR="00FC5A0B">
        <w:rPr>
          <w:rFonts w:ascii="Cambria" w:hAnsi="Cambria"/>
          <w:sz w:val="22"/>
        </w:rPr>
        <w:t>a minimum</w:t>
      </w:r>
      <w:r w:rsidR="00D807EF" w:rsidRPr="00D807EF">
        <w:rPr>
          <w:rFonts w:ascii="Cambria" w:hAnsi="Cambria"/>
          <w:sz w:val="22"/>
        </w:rPr>
        <w:t xml:space="preserve"> amount was required for forming overlaps).</w:t>
      </w:r>
      <w:r w:rsidR="00D807EF">
        <w:rPr>
          <w:rFonts w:ascii="Cambria" w:hAnsi="Cambria"/>
          <w:sz w:val="22"/>
        </w:rPr>
        <w:t xml:space="preserve"> </w:t>
      </w:r>
      <w:r w:rsidRPr="000A1BD6">
        <w:rPr>
          <w:rFonts w:ascii="Cambria" w:hAnsi="Cambria"/>
          <w:sz w:val="22"/>
        </w:rPr>
        <w:t xml:space="preserve">The numbers in the boxes in </w:t>
      </w:r>
      <w:ins w:id="415" w:author="Jochen Krattenmacher" w:date="2022-12-27T16:35:00Z">
        <w:r w:rsidR="00AC24B9">
          <w:rPr>
            <w:rFonts w:ascii="Cambria" w:hAnsi="Cambria"/>
            <w:sz w:val="22"/>
          </w:rPr>
          <w:t xml:space="preserve">B represent </w:t>
        </w:r>
      </w:ins>
      <w:ins w:id="416" w:author="Jochen Krattenmacher" w:date="2022-12-27T16:36:00Z">
        <w:r w:rsidR="00AC24B9">
          <w:rPr>
            <w:rFonts w:ascii="Cambria" w:hAnsi="Cambria"/>
            <w:sz w:val="22"/>
          </w:rPr>
          <w:t xml:space="preserve">the number of MTs, the numbers in </w:t>
        </w:r>
      </w:ins>
      <w:r w:rsidR="00680959" w:rsidRPr="000A1BD6">
        <w:rPr>
          <w:rFonts w:ascii="Cambria" w:hAnsi="Cambria"/>
          <w:sz w:val="22"/>
        </w:rPr>
        <w:t>C</w:t>
      </w:r>
      <w:r w:rsidRPr="000A1BD6">
        <w:rPr>
          <w:rFonts w:ascii="Cambria" w:hAnsi="Cambria"/>
          <w:sz w:val="22"/>
        </w:rPr>
        <w:t>+</w:t>
      </w:r>
      <w:r w:rsidR="00680959" w:rsidRPr="000A1BD6">
        <w:rPr>
          <w:rFonts w:ascii="Cambria" w:hAnsi="Cambria"/>
          <w:sz w:val="22"/>
        </w:rPr>
        <w:t>D</w:t>
      </w:r>
      <w:r w:rsidRPr="000A1BD6">
        <w:rPr>
          <w:rFonts w:ascii="Cambria" w:hAnsi="Cambria"/>
          <w:sz w:val="22"/>
        </w:rPr>
        <w:t xml:space="preserve"> represent the number of </w:t>
      </w:r>
      <w:r w:rsidR="00D946DD" w:rsidRPr="000A1BD6">
        <w:rPr>
          <w:rFonts w:ascii="Cambria" w:hAnsi="Cambria"/>
          <w:sz w:val="22"/>
        </w:rPr>
        <w:t>depolymeriz</w:t>
      </w:r>
      <w:r w:rsidR="00E73E33" w:rsidRPr="000A1BD6">
        <w:rPr>
          <w:rFonts w:ascii="Cambria" w:hAnsi="Cambria"/>
          <w:sz w:val="22"/>
        </w:rPr>
        <w:t>ation</w:t>
      </w:r>
      <w:r w:rsidRPr="000A1BD6">
        <w:rPr>
          <w:rFonts w:ascii="Cambria" w:hAnsi="Cambria"/>
          <w:sz w:val="22"/>
        </w:rPr>
        <w:t xml:space="preserve"> respectively </w:t>
      </w:r>
      <w:r w:rsidR="00E73E33" w:rsidRPr="000A1BD6">
        <w:rPr>
          <w:rFonts w:ascii="Cambria" w:hAnsi="Cambria"/>
          <w:sz w:val="22"/>
        </w:rPr>
        <w:t xml:space="preserve">polymerization </w:t>
      </w:r>
      <w:r w:rsidRPr="000A1BD6">
        <w:rPr>
          <w:rFonts w:ascii="Cambria" w:hAnsi="Cambria"/>
          <w:sz w:val="22"/>
        </w:rPr>
        <w:t xml:space="preserve">periods analyzed, the numbers in </w:t>
      </w:r>
      <w:r w:rsidR="00680959" w:rsidRPr="000A1BD6">
        <w:rPr>
          <w:rFonts w:ascii="Cambria" w:hAnsi="Cambria"/>
          <w:sz w:val="22"/>
        </w:rPr>
        <w:t>E</w:t>
      </w:r>
      <w:r w:rsidRPr="000A1BD6">
        <w:rPr>
          <w:rFonts w:ascii="Cambria" w:hAnsi="Cambria"/>
          <w:sz w:val="22"/>
        </w:rPr>
        <w:t>+</w:t>
      </w:r>
      <w:r w:rsidR="00680959" w:rsidRPr="000A1BD6">
        <w:rPr>
          <w:rFonts w:ascii="Cambria" w:hAnsi="Cambria"/>
          <w:sz w:val="22"/>
        </w:rPr>
        <w:t>F</w:t>
      </w:r>
      <w:r w:rsidRPr="000A1BD6">
        <w:rPr>
          <w:rFonts w:ascii="Cambria" w:hAnsi="Cambria"/>
          <w:sz w:val="22"/>
        </w:rPr>
        <w:t xml:space="preserve"> represent the total </w:t>
      </w:r>
      <w:del w:id="417" w:author="Jochen Krattenmacher" w:date="2022-12-29T01:11:00Z">
        <w:r w:rsidRPr="000A1BD6" w:rsidDel="00FA14A1">
          <w:rPr>
            <w:rFonts w:ascii="Cambria" w:hAnsi="Cambria"/>
            <w:sz w:val="22"/>
          </w:rPr>
          <w:delText>amount of µm</w:delText>
        </w:r>
      </w:del>
      <w:ins w:id="418" w:author="Jochen Krattenmacher" w:date="2022-12-29T01:11:00Z">
        <w:r w:rsidR="00FA14A1">
          <w:rPr>
            <w:rFonts w:ascii="Cambria" w:hAnsi="Cambria"/>
            <w:sz w:val="22"/>
          </w:rPr>
          <w:t>time in minutes</w:t>
        </w:r>
        <w:r w:rsidR="003C1FD3">
          <w:rPr>
            <w:rFonts w:ascii="Cambria" w:hAnsi="Cambria"/>
            <w:sz w:val="22"/>
          </w:rPr>
          <w:t xml:space="preserve"> spent</w:t>
        </w:r>
      </w:ins>
      <w:r w:rsidRPr="000A1BD6">
        <w:rPr>
          <w:rFonts w:ascii="Cambria" w:hAnsi="Cambria"/>
          <w:sz w:val="22"/>
        </w:rPr>
        <w:t xml:space="preserve"> </w:t>
      </w:r>
      <w:del w:id="419" w:author="Jochen Krattenmacher" w:date="2022-12-29T01:11:00Z">
        <w:r w:rsidR="008C5633" w:rsidRPr="000A1BD6" w:rsidDel="003C1FD3">
          <w:rPr>
            <w:rFonts w:ascii="Cambria" w:hAnsi="Cambria"/>
            <w:sz w:val="22"/>
          </w:rPr>
          <w:delText>depolymeriz</w:delText>
        </w:r>
        <w:r w:rsidR="008C5633" w:rsidDel="003C1FD3">
          <w:rPr>
            <w:rFonts w:ascii="Cambria" w:hAnsi="Cambria"/>
            <w:sz w:val="22"/>
          </w:rPr>
          <w:delText>ed</w:delText>
        </w:r>
        <w:r w:rsidR="008C5633" w:rsidRPr="000A1BD6" w:rsidDel="003C1FD3">
          <w:rPr>
            <w:rFonts w:ascii="Cambria" w:hAnsi="Cambria"/>
            <w:sz w:val="22"/>
          </w:rPr>
          <w:delText xml:space="preserve"> </w:delText>
        </w:r>
      </w:del>
      <w:ins w:id="420" w:author="Jochen Krattenmacher" w:date="2022-12-29T01:11:00Z">
        <w:r w:rsidR="003C1FD3" w:rsidRPr="000A1BD6">
          <w:rPr>
            <w:rFonts w:ascii="Cambria" w:hAnsi="Cambria"/>
            <w:sz w:val="22"/>
          </w:rPr>
          <w:t>depolymeriz</w:t>
        </w:r>
        <w:r w:rsidR="003C1FD3">
          <w:rPr>
            <w:rFonts w:ascii="Cambria" w:hAnsi="Cambria"/>
            <w:sz w:val="22"/>
          </w:rPr>
          <w:t>ing</w:t>
        </w:r>
        <w:r w:rsidR="003C1FD3" w:rsidRPr="000A1BD6">
          <w:rPr>
            <w:rFonts w:ascii="Cambria" w:hAnsi="Cambria"/>
            <w:sz w:val="22"/>
          </w:rPr>
          <w:t xml:space="preserve"> </w:t>
        </w:r>
      </w:ins>
      <w:r w:rsidR="008C5633" w:rsidRPr="000A1BD6">
        <w:rPr>
          <w:rFonts w:ascii="Cambria" w:hAnsi="Cambria"/>
          <w:sz w:val="22"/>
        </w:rPr>
        <w:t xml:space="preserve">respectively </w:t>
      </w:r>
      <w:del w:id="421" w:author="Jochen Krattenmacher" w:date="2022-12-29T01:11:00Z">
        <w:r w:rsidR="008C5633" w:rsidRPr="000A1BD6" w:rsidDel="003C1FD3">
          <w:rPr>
            <w:rFonts w:ascii="Cambria" w:hAnsi="Cambria"/>
            <w:sz w:val="22"/>
          </w:rPr>
          <w:lastRenderedPageBreak/>
          <w:delText>polymeriz</w:delText>
        </w:r>
        <w:r w:rsidR="008C5633" w:rsidDel="003C1FD3">
          <w:rPr>
            <w:rFonts w:ascii="Cambria" w:hAnsi="Cambria"/>
            <w:sz w:val="22"/>
          </w:rPr>
          <w:delText>ed</w:delText>
        </w:r>
        <w:r w:rsidR="008C5633" w:rsidRPr="000A1BD6" w:rsidDel="003C1FD3">
          <w:rPr>
            <w:rFonts w:ascii="Cambria" w:hAnsi="Cambria"/>
            <w:sz w:val="22"/>
          </w:rPr>
          <w:delText xml:space="preserve"> </w:delText>
        </w:r>
      </w:del>
      <w:ins w:id="422" w:author="Jochen Krattenmacher" w:date="2022-12-29T01:11:00Z">
        <w:r w:rsidR="003C1FD3" w:rsidRPr="000A1BD6">
          <w:rPr>
            <w:rFonts w:ascii="Cambria" w:hAnsi="Cambria"/>
            <w:sz w:val="22"/>
          </w:rPr>
          <w:t>polymeriz</w:t>
        </w:r>
        <w:r w:rsidR="003C1FD3">
          <w:rPr>
            <w:rFonts w:ascii="Cambria" w:hAnsi="Cambria"/>
            <w:sz w:val="22"/>
          </w:rPr>
          <w:t>ing</w:t>
        </w:r>
        <w:r w:rsidR="003C1FD3" w:rsidRPr="000A1BD6">
          <w:rPr>
            <w:rFonts w:ascii="Cambria" w:hAnsi="Cambria"/>
            <w:sz w:val="22"/>
          </w:rPr>
          <w:t xml:space="preserve"> </w:t>
        </w:r>
      </w:ins>
      <w:r w:rsidRPr="000A1BD6">
        <w:rPr>
          <w:rFonts w:ascii="Cambria" w:hAnsi="Cambria"/>
          <w:sz w:val="22"/>
        </w:rPr>
        <w:t>which had been analyzed. Boxplots</w:t>
      </w:r>
      <w:ins w:id="423" w:author="Jochen Krattenmacher" w:date="2022-12-27T16:36:00Z">
        <w:r w:rsidR="00B1509B">
          <w:rPr>
            <w:rFonts w:ascii="Cambria" w:hAnsi="Cambria"/>
            <w:sz w:val="22"/>
          </w:rPr>
          <w:t xml:space="preserve"> C+D</w:t>
        </w:r>
      </w:ins>
      <w:r w:rsidRPr="000A1BD6">
        <w:rPr>
          <w:rFonts w:ascii="Cambria" w:hAnsi="Cambria"/>
          <w:sz w:val="22"/>
        </w:rPr>
        <w:t xml:space="preserve"> are weighted by the distance a </w:t>
      </w:r>
      <w:r w:rsidR="00D946DD" w:rsidRPr="000A1BD6">
        <w:rPr>
          <w:rFonts w:ascii="Cambria" w:hAnsi="Cambria"/>
          <w:sz w:val="22"/>
        </w:rPr>
        <w:t>MT</w:t>
      </w:r>
      <w:r w:rsidRPr="000A1BD6">
        <w:rPr>
          <w:rFonts w:ascii="Cambria" w:hAnsi="Cambria"/>
          <w:sz w:val="22"/>
        </w:rPr>
        <w:t xml:space="preserve"> </w:t>
      </w:r>
      <w:r w:rsidR="00066C00" w:rsidRPr="000A1BD6">
        <w:rPr>
          <w:rFonts w:ascii="Cambria" w:hAnsi="Cambria"/>
          <w:sz w:val="22"/>
        </w:rPr>
        <w:t xml:space="preserve">end </w:t>
      </w:r>
      <w:r w:rsidRPr="000A1BD6">
        <w:rPr>
          <w:rFonts w:ascii="Cambria" w:hAnsi="Cambria"/>
          <w:sz w:val="22"/>
        </w:rPr>
        <w:t xml:space="preserve">covered during a sampled period of </w:t>
      </w:r>
      <w:r w:rsidR="00E73E33" w:rsidRPr="000A1BD6">
        <w:rPr>
          <w:rFonts w:ascii="Cambria" w:hAnsi="Cambria"/>
          <w:sz w:val="22"/>
        </w:rPr>
        <w:t>polymerization</w:t>
      </w:r>
      <w:r w:rsidRPr="000A1BD6">
        <w:rPr>
          <w:rFonts w:ascii="Cambria" w:hAnsi="Cambria"/>
          <w:sz w:val="22"/>
        </w:rPr>
        <w:t xml:space="preserve"> or </w:t>
      </w:r>
      <w:r w:rsidR="00D946DD" w:rsidRPr="000A1BD6">
        <w:rPr>
          <w:rFonts w:ascii="Cambria" w:hAnsi="Cambria"/>
          <w:sz w:val="22"/>
        </w:rPr>
        <w:t>depolymerization</w:t>
      </w:r>
      <w:r w:rsidRPr="000A1BD6">
        <w:rPr>
          <w:rFonts w:ascii="Cambria" w:hAnsi="Cambria"/>
          <w:sz w:val="22"/>
        </w:rPr>
        <w:t xml:space="preserve">. Further, in bar plots, the height of the bar indicates the catastrophe/rescue </w:t>
      </w:r>
      <w:r w:rsidR="000B0101">
        <w:rPr>
          <w:rFonts w:ascii="Cambria" w:hAnsi="Cambria"/>
          <w:sz w:val="22"/>
        </w:rPr>
        <w:t>rate</w:t>
      </w:r>
      <w:r w:rsidRPr="000A1BD6">
        <w:rPr>
          <w:rFonts w:ascii="Cambria" w:hAnsi="Cambria"/>
          <w:sz w:val="22"/>
        </w:rPr>
        <w:t xml:space="preserve"> as determined from all time lapses (number of total events divided by total </w:t>
      </w:r>
      <w:del w:id="424" w:author="Jochen Krattenmacher" w:date="2023-01-19T17:52:00Z">
        <w:r w:rsidRPr="000A1BD6" w:rsidDel="00D17FDB">
          <w:rPr>
            <w:rFonts w:ascii="Cambria" w:hAnsi="Cambria"/>
            <w:sz w:val="22"/>
          </w:rPr>
          <w:delText>distance covered</w:delText>
        </w:r>
      </w:del>
      <w:ins w:id="425" w:author="Jochen Krattenmacher" w:date="2023-01-19T17:53:00Z">
        <w:r w:rsidR="00210DD5">
          <w:rPr>
            <w:rFonts w:ascii="Cambria" w:hAnsi="Cambria"/>
            <w:sz w:val="22"/>
          </w:rPr>
          <w:t>duration</w:t>
        </w:r>
      </w:ins>
      <w:ins w:id="426" w:author="Jochen Krattenmacher" w:date="2023-01-19T17:52:00Z">
        <w:r w:rsidR="00D17FDB">
          <w:rPr>
            <w:rFonts w:ascii="Cambria" w:hAnsi="Cambria"/>
            <w:sz w:val="22"/>
          </w:rPr>
          <w:t xml:space="preserve"> </w:t>
        </w:r>
        <w:r w:rsidR="00210DD5">
          <w:rPr>
            <w:rFonts w:ascii="Cambria" w:hAnsi="Cambria"/>
            <w:sz w:val="22"/>
          </w:rPr>
          <w:t xml:space="preserve">of </w:t>
        </w:r>
      </w:ins>
      <w:ins w:id="427" w:author="Jochen Krattenmacher" w:date="2023-01-19T17:53:00Z">
        <w:r w:rsidR="00210DD5">
          <w:rPr>
            <w:rFonts w:ascii="Cambria" w:hAnsi="Cambria"/>
            <w:sz w:val="22"/>
          </w:rPr>
          <w:t>depolymerization</w:t>
        </w:r>
      </w:ins>
      <w:r w:rsidRPr="000A1BD6">
        <w:rPr>
          <w:rFonts w:ascii="Cambria" w:hAnsi="Cambria"/>
          <w:sz w:val="22"/>
        </w:rPr>
        <w:t xml:space="preserve">), while the error bars indicate the lowest and highest </w:t>
      </w:r>
      <w:r w:rsidR="000B0101">
        <w:rPr>
          <w:rFonts w:ascii="Cambria" w:hAnsi="Cambria"/>
          <w:sz w:val="22"/>
        </w:rPr>
        <w:t>rates</w:t>
      </w:r>
      <w:r w:rsidRPr="000A1BD6">
        <w:rPr>
          <w:rFonts w:ascii="Cambria" w:hAnsi="Cambria"/>
          <w:sz w:val="22"/>
        </w:rPr>
        <w:t xml:space="preserve"> as determined from each individual time lapse. </w:t>
      </w:r>
    </w:p>
    <w:p w14:paraId="0127388C" w14:textId="2375F788" w:rsidR="003C6599" w:rsidRDefault="00635467" w:rsidP="00635467">
      <w:pPr>
        <w:jc w:val="center"/>
        <w:rPr>
          <w:rFonts w:ascii="Cambria" w:hAnsi="Cambria"/>
          <w:b/>
          <w:bCs/>
          <w:sz w:val="22"/>
        </w:rPr>
      </w:pPr>
      <w:r>
        <w:rPr>
          <w:rFonts w:ascii="Cambria" w:hAnsi="Cambria"/>
          <w:b/>
          <w:bCs/>
          <w:noProof/>
          <w:sz w:val="22"/>
        </w:rPr>
        <w:drawing>
          <wp:inline distT="0" distB="0" distL="0" distR="0" wp14:anchorId="7FA5DBCB" wp14:editId="19A68304">
            <wp:extent cx="4679676" cy="5663609"/>
            <wp:effectExtent l="0" t="0" r="0" b="63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4996" cy="5766868"/>
                    </a:xfrm>
                    <a:prstGeom prst="rect">
                      <a:avLst/>
                    </a:prstGeom>
                  </pic:spPr>
                </pic:pic>
              </a:graphicData>
            </a:graphic>
          </wp:inline>
        </w:drawing>
      </w:r>
    </w:p>
    <w:p w14:paraId="37776B98" w14:textId="77777777" w:rsidR="00F20B47" w:rsidRDefault="00F20B47" w:rsidP="000A1BD6">
      <w:pPr>
        <w:jc w:val="both"/>
        <w:rPr>
          <w:rFonts w:ascii="Cambria" w:hAnsi="Cambria"/>
          <w:b/>
          <w:bCs/>
          <w:sz w:val="22"/>
        </w:rPr>
      </w:pPr>
    </w:p>
    <w:p w14:paraId="76B7F6B7" w14:textId="6DBAEF33" w:rsidR="00AB5F41" w:rsidRDefault="007F1E3D" w:rsidP="000A1BD6">
      <w:pPr>
        <w:jc w:val="both"/>
        <w:rPr>
          <w:rFonts w:ascii="Cambria" w:hAnsi="Cambria"/>
          <w:sz w:val="22"/>
        </w:rPr>
      </w:pPr>
      <w:r w:rsidRPr="000A1BD6">
        <w:rPr>
          <w:rFonts w:ascii="Cambria" w:hAnsi="Cambria"/>
          <w:b/>
          <w:bCs/>
          <w:sz w:val="22"/>
        </w:rPr>
        <w:t>Figure S3.</w:t>
      </w:r>
      <w:r w:rsidR="002C7C67" w:rsidRPr="000A1BD6">
        <w:rPr>
          <w:rFonts w:ascii="Cambria" w:hAnsi="Cambria"/>
          <w:b/>
          <w:bCs/>
          <w:sz w:val="22"/>
        </w:rPr>
        <w:t xml:space="preserve"> </w:t>
      </w:r>
      <w:r w:rsidR="004F47F4" w:rsidRPr="000A1BD6">
        <w:rPr>
          <w:rFonts w:ascii="Cambria" w:hAnsi="Cambria"/>
          <w:b/>
          <w:bCs/>
          <w:sz w:val="22"/>
        </w:rPr>
        <w:t>A</w:t>
      </w:r>
      <w:r w:rsidR="005B6E57" w:rsidRPr="000A1BD6">
        <w:rPr>
          <w:rFonts w:ascii="Cambria" w:hAnsi="Cambria"/>
          <w:sz w:val="22"/>
        </w:rPr>
        <w:t xml:space="preserve"> The number of additional Ase1 molecules at the </w:t>
      </w:r>
      <w:r w:rsidR="00066C00" w:rsidRPr="000A1BD6">
        <w:rPr>
          <w:rFonts w:ascii="Cambria" w:hAnsi="Cambria"/>
          <w:sz w:val="22"/>
        </w:rPr>
        <w:t xml:space="preserve">end </w:t>
      </w:r>
      <w:r w:rsidR="005B6E57" w:rsidRPr="000A1BD6">
        <w:rPr>
          <w:rFonts w:ascii="Cambria" w:hAnsi="Cambria"/>
          <w:sz w:val="22"/>
        </w:rPr>
        <w:t xml:space="preserve">of depolymerizing </w:t>
      </w:r>
      <w:r w:rsidR="00D946DD" w:rsidRPr="000A1BD6">
        <w:rPr>
          <w:rFonts w:ascii="Cambria" w:hAnsi="Cambria"/>
          <w:sz w:val="22"/>
        </w:rPr>
        <w:t>MT</w:t>
      </w:r>
      <w:r w:rsidR="005B6E57" w:rsidRPr="000A1BD6">
        <w:rPr>
          <w:rFonts w:ascii="Cambria" w:hAnsi="Cambria"/>
          <w:sz w:val="22"/>
        </w:rPr>
        <w:t xml:space="preserve">s for </w:t>
      </w:r>
      <w:r w:rsidR="005000AA">
        <w:rPr>
          <w:rFonts w:ascii="Cambria" w:hAnsi="Cambria"/>
          <w:sz w:val="22"/>
        </w:rPr>
        <w:t>single</w:t>
      </w:r>
      <w:r w:rsidR="005B6E57" w:rsidRPr="000A1BD6">
        <w:rPr>
          <w:rFonts w:ascii="Cambria" w:hAnsi="Cambria"/>
          <w:sz w:val="22"/>
        </w:rPr>
        <w:t xml:space="preserve"> </w:t>
      </w:r>
      <w:r w:rsidR="00D946DD" w:rsidRPr="000A1BD6">
        <w:rPr>
          <w:rFonts w:ascii="Cambria" w:hAnsi="Cambria"/>
          <w:sz w:val="22"/>
        </w:rPr>
        <w:t>MT</w:t>
      </w:r>
      <w:r w:rsidR="005B6E57" w:rsidRPr="000A1BD6">
        <w:rPr>
          <w:rFonts w:ascii="Cambria" w:hAnsi="Cambria"/>
          <w:sz w:val="22"/>
        </w:rPr>
        <w:t xml:space="preserve">s (left) respectively antiparallel </w:t>
      </w:r>
      <w:r w:rsidR="00D946DD" w:rsidRPr="000A1BD6">
        <w:rPr>
          <w:rFonts w:ascii="Cambria" w:hAnsi="Cambria"/>
          <w:sz w:val="22"/>
        </w:rPr>
        <w:t>MT</w:t>
      </w:r>
      <w:r w:rsidR="005B6E57" w:rsidRPr="000A1BD6">
        <w:rPr>
          <w:rFonts w:ascii="Cambria" w:hAnsi="Cambria"/>
          <w:sz w:val="22"/>
        </w:rPr>
        <w:t xml:space="preserve">s (right), plotted over the time passed since the catastrophe, for the set of experiments as shown in </w:t>
      </w:r>
      <w:r w:rsidR="006F2022" w:rsidRPr="000A1BD6">
        <w:rPr>
          <w:rFonts w:ascii="Cambria" w:hAnsi="Cambria"/>
          <w:sz w:val="22"/>
        </w:rPr>
        <w:t>Figure 3</w:t>
      </w:r>
      <w:r w:rsidR="00BB253E" w:rsidRPr="000A1BD6">
        <w:rPr>
          <w:rFonts w:ascii="Cambria" w:hAnsi="Cambria"/>
          <w:sz w:val="22"/>
        </w:rPr>
        <w:t>A,</w:t>
      </w:r>
      <w:r w:rsidR="008C5633">
        <w:rPr>
          <w:rFonts w:ascii="Cambria" w:hAnsi="Cambria"/>
          <w:sz w:val="22"/>
        </w:rPr>
        <w:t xml:space="preserve"> </w:t>
      </w:r>
      <w:r w:rsidR="00BB253E" w:rsidRPr="000A1BD6">
        <w:rPr>
          <w:rFonts w:ascii="Cambria" w:hAnsi="Cambria"/>
          <w:sz w:val="22"/>
        </w:rPr>
        <w:t>D</w:t>
      </w:r>
      <w:r w:rsidR="006F2022" w:rsidRPr="000A1BD6">
        <w:rPr>
          <w:rFonts w:ascii="Cambria" w:hAnsi="Cambria"/>
          <w:sz w:val="22"/>
        </w:rPr>
        <w:t>-F</w:t>
      </w:r>
      <w:r w:rsidR="005B6E57" w:rsidRPr="000A1BD6">
        <w:rPr>
          <w:rFonts w:ascii="Cambria" w:hAnsi="Cambria"/>
          <w:sz w:val="22"/>
        </w:rPr>
        <w:t>. Each data point represents data extracted from one line scan, the data points recorded during each event are connected by lines and share the same color</w:t>
      </w:r>
      <w:r w:rsidR="004F47F4" w:rsidRPr="000A1BD6">
        <w:rPr>
          <w:rFonts w:ascii="Cambria" w:hAnsi="Cambria"/>
          <w:sz w:val="22"/>
        </w:rPr>
        <w:t>.</w:t>
      </w:r>
      <w:r w:rsidR="005B6E57" w:rsidRPr="000A1BD6">
        <w:rPr>
          <w:rFonts w:ascii="Cambria" w:hAnsi="Cambria"/>
          <w:sz w:val="22"/>
        </w:rPr>
        <w:t xml:space="preserve"> </w:t>
      </w:r>
      <w:r w:rsidR="00BB253E" w:rsidRPr="000A1BD6">
        <w:rPr>
          <w:rFonts w:ascii="Cambria" w:hAnsi="Cambria"/>
          <w:sz w:val="22"/>
        </w:rPr>
        <w:t xml:space="preserve">Analysis as performed for Figure 3D. </w:t>
      </w:r>
      <w:r w:rsidR="004F47F4" w:rsidRPr="000A1BD6">
        <w:rPr>
          <w:rFonts w:ascii="Cambria" w:hAnsi="Cambria"/>
          <w:b/>
          <w:bCs/>
          <w:sz w:val="22"/>
        </w:rPr>
        <w:t>B</w:t>
      </w:r>
      <w:r w:rsidR="005B6E57" w:rsidRPr="000A1BD6">
        <w:rPr>
          <w:rFonts w:ascii="Cambria" w:hAnsi="Cambria"/>
          <w:sz w:val="22"/>
        </w:rPr>
        <w:t xml:space="preserve"> The frame-to-frame depolymerization </w:t>
      </w:r>
      <w:r w:rsidR="00AC2144">
        <w:rPr>
          <w:rFonts w:ascii="Cambria" w:hAnsi="Cambria"/>
          <w:sz w:val="22"/>
        </w:rPr>
        <w:t>velocity</w:t>
      </w:r>
      <w:r w:rsidR="005B6E57" w:rsidRPr="000A1BD6">
        <w:rPr>
          <w:rFonts w:ascii="Cambria" w:hAnsi="Cambria"/>
          <w:sz w:val="22"/>
        </w:rPr>
        <w:t xml:space="preserve"> of </w:t>
      </w:r>
      <w:r w:rsidR="00D946DD" w:rsidRPr="000A1BD6">
        <w:rPr>
          <w:rFonts w:ascii="Cambria" w:hAnsi="Cambria"/>
          <w:sz w:val="22"/>
        </w:rPr>
        <w:t>MT</w:t>
      </w:r>
      <w:r w:rsidR="005B6E57" w:rsidRPr="000A1BD6">
        <w:rPr>
          <w:rFonts w:ascii="Cambria" w:hAnsi="Cambria"/>
          <w:sz w:val="22"/>
        </w:rPr>
        <w:t>s over time</w:t>
      </w:r>
      <w:r w:rsidR="006F2022" w:rsidRPr="000A1BD6">
        <w:rPr>
          <w:rFonts w:ascii="Cambria" w:hAnsi="Cambria"/>
          <w:sz w:val="22"/>
        </w:rPr>
        <w:t>, for experiments as shown in Figure 3</w:t>
      </w:r>
      <w:r w:rsidR="00BB253E" w:rsidRPr="000A1BD6">
        <w:rPr>
          <w:rFonts w:ascii="Cambria" w:hAnsi="Cambria"/>
          <w:sz w:val="22"/>
        </w:rPr>
        <w:t>A,</w:t>
      </w:r>
      <w:r w:rsidR="008C5633">
        <w:rPr>
          <w:rFonts w:ascii="Cambria" w:hAnsi="Cambria"/>
          <w:sz w:val="22"/>
        </w:rPr>
        <w:t xml:space="preserve"> </w:t>
      </w:r>
      <w:r w:rsidR="00BB253E" w:rsidRPr="000A1BD6">
        <w:rPr>
          <w:rFonts w:ascii="Cambria" w:hAnsi="Cambria"/>
          <w:sz w:val="22"/>
        </w:rPr>
        <w:t>D</w:t>
      </w:r>
      <w:r w:rsidR="006F2022" w:rsidRPr="000A1BD6">
        <w:rPr>
          <w:rFonts w:ascii="Cambria" w:hAnsi="Cambria"/>
          <w:sz w:val="22"/>
        </w:rPr>
        <w:t>-F</w:t>
      </w:r>
      <w:r w:rsidR="005B6E57" w:rsidRPr="000A1BD6">
        <w:rPr>
          <w:rFonts w:ascii="Cambria" w:hAnsi="Cambria"/>
          <w:sz w:val="22"/>
        </w:rPr>
        <w:t xml:space="preserve"> (analogous to </w:t>
      </w:r>
      <w:r w:rsidR="004F47F4" w:rsidRPr="000A1BD6">
        <w:rPr>
          <w:rFonts w:ascii="Cambria" w:hAnsi="Cambria"/>
          <w:sz w:val="22"/>
        </w:rPr>
        <w:t>A</w:t>
      </w:r>
      <w:r w:rsidR="005B6E57" w:rsidRPr="000A1BD6">
        <w:rPr>
          <w:rFonts w:ascii="Cambria" w:hAnsi="Cambria"/>
          <w:sz w:val="22"/>
        </w:rPr>
        <w:t xml:space="preserve">). Because the exact time of catastrophe is unknown due to limits in temporal resolution, the </w:t>
      </w:r>
      <w:r w:rsidR="00AC2144">
        <w:rPr>
          <w:rFonts w:ascii="Cambria" w:hAnsi="Cambria"/>
          <w:sz w:val="22"/>
        </w:rPr>
        <w:t>velocity</w:t>
      </w:r>
      <w:r w:rsidR="005B6E57" w:rsidRPr="000A1BD6">
        <w:rPr>
          <w:rFonts w:ascii="Cambria" w:hAnsi="Cambria"/>
          <w:sz w:val="22"/>
        </w:rPr>
        <w:t xml:space="preserve"> measurement right after catastrophe underestimates the actual </w:t>
      </w:r>
      <w:r w:rsidR="00AC2144">
        <w:rPr>
          <w:rFonts w:ascii="Cambria" w:hAnsi="Cambria"/>
          <w:sz w:val="22"/>
        </w:rPr>
        <w:t>velocity</w:t>
      </w:r>
      <w:r w:rsidR="005B6E57" w:rsidRPr="000A1BD6">
        <w:rPr>
          <w:rFonts w:ascii="Cambria" w:hAnsi="Cambria"/>
          <w:sz w:val="22"/>
        </w:rPr>
        <w:t>.</w:t>
      </w:r>
      <w:r w:rsidR="004F47F4" w:rsidRPr="000A1BD6">
        <w:rPr>
          <w:rFonts w:ascii="Cambria" w:hAnsi="Cambria"/>
          <w:b/>
          <w:bCs/>
          <w:sz w:val="22"/>
        </w:rPr>
        <w:t xml:space="preserve"> C</w:t>
      </w:r>
      <w:r w:rsidR="004F47F4" w:rsidRPr="000A1BD6">
        <w:rPr>
          <w:rFonts w:ascii="Cambria" w:hAnsi="Cambria"/>
          <w:sz w:val="22"/>
        </w:rPr>
        <w:t> </w:t>
      </w:r>
      <w:r w:rsidR="0049698B" w:rsidRPr="000A1BD6">
        <w:rPr>
          <w:rFonts w:ascii="Cambria" w:hAnsi="Cambria"/>
          <w:sz w:val="22"/>
        </w:rPr>
        <w:t>Kymograph (Ase1-</w:t>
      </w:r>
      <w:r w:rsidR="005F5E4C" w:rsidRPr="005F5E4C">
        <w:rPr>
          <w:rFonts w:ascii="Cambria" w:hAnsi="Cambria"/>
          <w:sz w:val="22"/>
        </w:rPr>
        <w:t xml:space="preserve"> </w:t>
      </w:r>
      <w:proofErr w:type="spellStart"/>
      <w:r w:rsidR="005F5E4C" w:rsidRPr="000A1BD6">
        <w:rPr>
          <w:rFonts w:ascii="Cambria" w:hAnsi="Cambria"/>
          <w:sz w:val="22"/>
        </w:rPr>
        <w:t>mNeonGreen</w:t>
      </w:r>
      <w:proofErr w:type="spellEnd"/>
      <w:r w:rsidR="0049698B" w:rsidRPr="000A1BD6">
        <w:rPr>
          <w:rFonts w:ascii="Cambria" w:hAnsi="Cambria"/>
          <w:sz w:val="22"/>
        </w:rPr>
        <w:t xml:space="preserve"> channel) of depolymerizing MT. </w:t>
      </w:r>
      <w:r w:rsidR="004F47F4" w:rsidRPr="000A1BD6">
        <w:rPr>
          <w:rFonts w:ascii="Cambria" w:hAnsi="Cambria"/>
          <w:sz w:val="22"/>
        </w:rPr>
        <w:t xml:space="preserve">In this experiment, Ase1 and tubulin had been removed from the assay buffer </w:t>
      </w:r>
      <w:r w:rsidR="004F47F4" w:rsidRPr="000A1BD6">
        <w:rPr>
          <w:rFonts w:ascii="Cambria" w:hAnsi="Cambria"/>
          <w:sz w:val="22"/>
        </w:rPr>
        <w:lastRenderedPageBreak/>
        <w:t xml:space="preserve">during the time frame indicated by the pink bar next to the kymograph, prompting subsequent </w:t>
      </w:r>
      <w:r w:rsidR="00D946DD" w:rsidRPr="000A1BD6">
        <w:rPr>
          <w:rFonts w:ascii="Cambria" w:hAnsi="Cambria"/>
          <w:sz w:val="22"/>
        </w:rPr>
        <w:t>MT</w:t>
      </w:r>
      <w:r w:rsidR="004F47F4" w:rsidRPr="000A1BD6">
        <w:rPr>
          <w:rFonts w:ascii="Cambria" w:hAnsi="Cambria"/>
          <w:sz w:val="22"/>
        </w:rPr>
        <w:t xml:space="preserve"> depolymerization and concomitant Ase1 accumulation at the </w:t>
      </w:r>
      <w:r w:rsidR="006D5DF8" w:rsidRPr="000A1BD6">
        <w:rPr>
          <w:rFonts w:ascii="Cambria" w:hAnsi="Cambria"/>
          <w:sz w:val="22"/>
        </w:rPr>
        <w:t>end.</w:t>
      </w:r>
      <w:r w:rsidR="004F47F4" w:rsidRPr="000A1BD6">
        <w:rPr>
          <w:rFonts w:ascii="Cambria" w:hAnsi="Cambria"/>
          <w:sz w:val="22"/>
        </w:rPr>
        <w:t xml:space="preserve"> Same assay buffer as in </w:t>
      </w:r>
      <w:r w:rsidR="006E7CE7" w:rsidRPr="000A1BD6">
        <w:rPr>
          <w:rFonts w:ascii="Cambria" w:hAnsi="Cambria"/>
          <w:sz w:val="22"/>
        </w:rPr>
        <w:t>Figure 3</w:t>
      </w:r>
      <w:proofErr w:type="gramStart"/>
      <w:r w:rsidR="00BB253E" w:rsidRPr="000A1BD6">
        <w:rPr>
          <w:rFonts w:ascii="Cambria" w:hAnsi="Cambria"/>
          <w:sz w:val="22"/>
        </w:rPr>
        <w:t>A,D</w:t>
      </w:r>
      <w:proofErr w:type="gramEnd"/>
      <w:r w:rsidR="006E7CE7" w:rsidRPr="000A1BD6">
        <w:rPr>
          <w:rFonts w:ascii="Cambria" w:hAnsi="Cambria"/>
          <w:sz w:val="22"/>
        </w:rPr>
        <w:t>-</w:t>
      </w:r>
      <w:r w:rsidR="002C7C67" w:rsidRPr="000A1BD6">
        <w:rPr>
          <w:rFonts w:ascii="Cambria" w:hAnsi="Cambria"/>
          <w:sz w:val="22"/>
        </w:rPr>
        <w:t xml:space="preserve">F, </w:t>
      </w:r>
      <w:r w:rsidR="006025C1" w:rsidRPr="000A1BD6">
        <w:rPr>
          <w:rFonts w:ascii="Cambria" w:hAnsi="Cambria"/>
          <w:sz w:val="22"/>
        </w:rPr>
        <w:t>data from same experiments as shown in Figure 3G</w:t>
      </w:r>
      <w:r w:rsidR="004F47F4" w:rsidRPr="000A1BD6">
        <w:rPr>
          <w:rFonts w:ascii="Cambria" w:hAnsi="Cambria"/>
          <w:sz w:val="22"/>
        </w:rPr>
        <w:t>. </w:t>
      </w:r>
    </w:p>
    <w:p w14:paraId="1C832971" w14:textId="77777777" w:rsidR="003C6599" w:rsidRPr="000A1BD6" w:rsidRDefault="003C6599" w:rsidP="000A1BD6">
      <w:pPr>
        <w:jc w:val="both"/>
        <w:rPr>
          <w:rFonts w:ascii="Cambria" w:hAnsi="Cambria"/>
          <w:sz w:val="22"/>
        </w:rPr>
      </w:pPr>
    </w:p>
    <w:p w14:paraId="34134871" w14:textId="42CFAB07" w:rsidR="00AB5F41" w:rsidRPr="003C6599" w:rsidRDefault="00AB5F41" w:rsidP="003C6599">
      <w:pPr>
        <w:jc w:val="center"/>
        <w:rPr>
          <w:rFonts w:ascii="Cambria" w:hAnsi="Cambria"/>
          <w:sz w:val="22"/>
        </w:rPr>
      </w:pPr>
    </w:p>
    <w:p w14:paraId="6BEFE898" w14:textId="4D9B8026" w:rsidR="00F20B47" w:rsidRDefault="00DE026D" w:rsidP="003C6599">
      <w:pPr>
        <w:jc w:val="both"/>
        <w:rPr>
          <w:rFonts w:ascii="Cambria" w:hAnsi="Cambria"/>
          <w:b/>
          <w:bCs/>
          <w:sz w:val="22"/>
        </w:rPr>
      </w:pPr>
      <w:ins w:id="428" w:author="Manuel Lera Ramírez" w:date="2023-04-19T01:37:00Z">
        <w:r>
          <w:rPr>
            <w:rFonts w:ascii="Cambria" w:hAnsi="Cambria"/>
            <w:b/>
            <w:bCs/>
            <w:noProof/>
            <w:sz w:val="22"/>
          </w:rPr>
          <w:drawing>
            <wp:inline distT="0" distB="0" distL="0" distR="0" wp14:anchorId="61900520" wp14:editId="7C3BEAB2">
              <wp:extent cx="4219074" cy="5794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4221989" cy="5798018"/>
                      </a:xfrm>
                      <a:prstGeom prst="rect">
                        <a:avLst/>
                      </a:prstGeom>
                    </pic:spPr>
                  </pic:pic>
                </a:graphicData>
              </a:graphic>
            </wp:inline>
          </w:drawing>
        </w:r>
      </w:ins>
    </w:p>
    <w:p w14:paraId="5AAC3B3D" w14:textId="33F57E02" w:rsidR="003C6599" w:rsidRDefault="009B289A" w:rsidP="003C6599">
      <w:pPr>
        <w:jc w:val="both"/>
        <w:rPr>
          <w:rFonts w:ascii="Cambria" w:eastAsiaTheme="majorEastAsia" w:hAnsi="Cambria" w:cstheme="majorBidi"/>
          <w:b/>
          <w:bCs/>
          <w:color w:val="2F5496" w:themeColor="accent1" w:themeShade="BF"/>
          <w:sz w:val="22"/>
        </w:rPr>
      </w:pPr>
      <w:commentRangeStart w:id="429"/>
      <w:r w:rsidRPr="000A1BD6">
        <w:rPr>
          <w:rFonts w:ascii="Cambria" w:hAnsi="Cambria"/>
          <w:b/>
          <w:bCs/>
          <w:sz w:val="22"/>
        </w:rPr>
        <w:t>Figure S4</w:t>
      </w:r>
      <w:commentRangeEnd w:id="429"/>
      <w:r w:rsidR="00DE026D">
        <w:rPr>
          <w:rStyle w:val="CommentReference"/>
        </w:rPr>
        <w:commentReference w:id="429"/>
      </w:r>
      <w:r w:rsidRPr="000A1BD6">
        <w:rPr>
          <w:rFonts w:ascii="Cambria" w:hAnsi="Cambria"/>
          <w:b/>
          <w:bCs/>
          <w:sz w:val="22"/>
        </w:rPr>
        <w:t xml:space="preserve">. A-C </w:t>
      </w:r>
      <w:r w:rsidR="00DC21A5">
        <w:rPr>
          <w:rFonts w:ascii="Cambria" w:eastAsia="Helvetica Neue" w:hAnsi="Cambria" w:cs="Helvetica Neue"/>
          <w:bCs/>
          <w:sz w:val="22"/>
        </w:rPr>
        <w:t>Top: Distribution of Ase1 density in time for each model represented as a simulated kymograph (see scalebars)</w:t>
      </w:r>
      <w:r w:rsidR="0065293E">
        <w:rPr>
          <w:rFonts w:ascii="Cambria" w:eastAsia="Helvetica Neue" w:hAnsi="Cambria" w:cs="Helvetica Neue"/>
          <w:bCs/>
          <w:sz w:val="22"/>
        </w:rPr>
        <w:t xml:space="preserve">, with parameters as in </w:t>
      </w:r>
      <w:r w:rsidR="002F07E8">
        <w:rPr>
          <w:rFonts w:ascii="Cambria" w:eastAsia="Helvetica Neue" w:hAnsi="Cambria" w:cs="Helvetica Neue"/>
          <w:bCs/>
          <w:sz w:val="22"/>
        </w:rPr>
        <w:t>Figure</w:t>
      </w:r>
      <w:r w:rsidR="0065293E">
        <w:rPr>
          <w:rFonts w:ascii="Cambria" w:eastAsia="Helvetica Neue" w:hAnsi="Cambria" w:cs="Helvetica Neue"/>
          <w:bCs/>
          <w:sz w:val="22"/>
        </w:rPr>
        <w:t xml:space="preserve"> 4E</w:t>
      </w:r>
      <w:r w:rsidR="00DC21A5">
        <w:rPr>
          <w:rFonts w:ascii="Cambria" w:eastAsia="Helvetica Neue" w:hAnsi="Cambria" w:cs="Helvetica Neue"/>
          <w:bCs/>
          <w:sz w:val="22"/>
        </w:rPr>
        <w:t xml:space="preserve">. Bottom: Distribution of Ase1 density in time for </w:t>
      </w:r>
      <w:r w:rsidR="00C91769">
        <w:rPr>
          <w:rFonts w:ascii="Cambria" w:eastAsia="Helvetica Neue" w:hAnsi="Cambria" w:cs="Helvetica Neue"/>
          <w:bCs/>
          <w:sz w:val="22"/>
        </w:rPr>
        <w:t>the same data</w:t>
      </w:r>
      <w:r w:rsidR="00DC21A5">
        <w:rPr>
          <w:rFonts w:ascii="Cambria" w:eastAsia="Helvetica Neue" w:hAnsi="Cambria" w:cs="Helvetica Neue"/>
          <w:bCs/>
          <w:sz w:val="22"/>
        </w:rPr>
        <w:t xml:space="preserve">, represented as Ase1 density on terminal sites for the indicated timepoints (see legend). </w:t>
      </w:r>
      <w:r w:rsidRPr="000A1BD6">
        <w:rPr>
          <w:rFonts w:ascii="Cambria" w:hAnsi="Cambria"/>
          <w:sz w:val="22"/>
        </w:rPr>
        <w:t xml:space="preserve"> </w:t>
      </w:r>
      <w:r w:rsidR="00E9743B" w:rsidRPr="00E9743B">
        <w:rPr>
          <w:rFonts w:ascii="Cambria" w:hAnsi="Cambria"/>
          <w:b/>
          <w:bCs/>
          <w:sz w:val="22"/>
        </w:rPr>
        <w:t>D</w:t>
      </w:r>
      <w:r w:rsidR="00D807EF">
        <w:rPr>
          <w:rFonts w:ascii="Cambria" w:hAnsi="Cambria"/>
          <w:b/>
          <w:bCs/>
          <w:sz w:val="22"/>
        </w:rPr>
        <w:t xml:space="preserve"> </w:t>
      </w:r>
      <w:r w:rsidR="00D807EF" w:rsidRPr="00E500C5">
        <w:rPr>
          <w:rFonts w:ascii="Cambria" w:hAnsi="Cambria"/>
          <w:sz w:val="22"/>
        </w:rPr>
        <w:t>Fitted values for the length scale of the decay of Ase1-GFP signal at the MT tip toward the MT body (</w:t>
      </w:r>
      <w:proofErr w:type="gramStart"/>
      <w:r w:rsidR="00D807EF" w:rsidRPr="00E500C5">
        <w:rPr>
          <w:rFonts w:ascii="Cambria" w:hAnsi="Cambria"/>
          <w:sz w:val="22"/>
        </w:rPr>
        <w:t>exp(</w:t>
      </w:r>
      <w:proofErr w:type="gramEnd"/>
      <w:r w:rsidR="00D807EF" w:rsidRPr="00E500C5">
        <w:rPr>
          <w:rFonts w:ascii="Cambria" w:hAnsi="Cambria"/>
          <w:sz w:val="22"/>
        </w:rPr>
        <w:t xml:space="preserve">-x/length scale), see Methods) over time after catastrophe, for </w:t>
      </w:r>
      <w:r w:rsidR="005000AA">
        <w:rPr>
          <w:rFonts w:ascii="Cambria" w:hAnsi="Cambria"/>
          <w:sz w:val="22"/>
        </w:rPr>
        <w:t>single</w:t>
      </w:r>
      <w:r w:rsidR="00D807EF" w:rsidRPr="00E500C5">
        <w:rPr>
          <w:rFonts w:ascii="Cambria" w:hAnsi="Cambria"/>
          <w:sz w:val="22"/>
        </w:rPr>
        <w:t xml:space="preserve"> </w:t>
      </w:r>
      <w:proofErr w:type="spellStart"/>
      <w:r w:rsidR="00D807EF" w:rsidRPr="00E500C5">
        <w:rPr>
          <w:rFonts w:ascii="Cambria" w:hAnsi="Cambria"/>
          <w:sz w:val="22"/>
        </w:rPr>
        <w:t>MTs.</w:t>
      </w:r>
      <w:proofErr w:type="spellEnd"/>
      <w:r w:rsidR="00E9743B" w:rsidRPr="00E9743B">
        <w:rPr>
          <w:rFonts w:ascii="Cambria" w:hAnsi="Cambria"/>
          <w:sz w:val="22"/>
        </w:rPr>
        <w:t xml:space="preserve"> Representation analogous to Figure 3D.</w:t>
      </w:r>
      <w:r w:rsidR="00E9743B">
        <w:rPr>
          <w:rFonts w:ascii="Cambria" w:hAnsi="Cambria"/>
          <w:sz w:val="22"/>
        </w:rPr>
        <w:t xml:space="preserve"> </w:t>
      </w:r>
      <w:r w:rsidRPr="000A1BD6">
        <w:rPr>
          <w:rFonts w:ascii="Cambria" w:hAnsi="Cambria"/>
          <w:b/>
          <w:bCs/>
          <w:sz w:val="22"/>
        </w:rPr>
        <w:t xml:space="preserve">E </w:t>
      </w:r>
      <w:r w:rsidRPr="000A1BD6">
        <w:rPr>
          <w:rFonts w:ascii="Cambria" w:hAnsi="Cambria"/>
          <w:sz w:val="22"/>
        </w:rPr>
        <w:t>Recorded</w:t>
      </w:r>
      <w:r w:rsidRPr="000A1BD6">
        <w:rPr>
          <w:rFonts w:ascii="Cambria" w:hAnsi="Cambria"/>
          <w:b/>
          <w:bCs/>
          <w:sz w:val="22"/>
        </w:rPr>
        <w:t xml:space="preserve"> </w:t>
      </w:r>
      <w:r w:rsidRPr="000A1BD6">
        <w:rPr>
          <w:rFonts w:ascii="Cambria" w:hAnsi="Cambria"/>
          <w:sz w:val="22"/>
        </w:rPr>
        <w:t xml:space="preserve">FRAP recovery times on </w:t>
      </w:r>
      <w:r w:rsidR="005000AA">
        <w:rPr>
          <w:rFonts w:ascii="Cambria" w:hAnsi="Cambria"/>
          <w:sz w:val="22"/>
        </w:rPr>
        <w:t>single</w:t>
      </w:r>
      <w:r w:rsidRPr="000A1BD6">
        <w:rPr>
          <w:rFonts w:ascii="Cambria" w:hAnsi="Cambria"/>
          <w:sz w:val="22"/>
        </w:rPr>
        <w:t xml:space="preserve"> MTs (see Methods) – the median value was used as </w:t>
      </w:r>
      <w:proofErr w:type="spellStart"/>
      <w:r w:rsidRPr="000A1BD6">
        <w:rPr>
          <w:rFonts w:ascii="Cambria" w:hAnsi="Cambria"/>
          <w:sz w:val="22"/>
        </w:rPr>
        <w:t>k</w:t>
      </w:r>
      <w:r w:rsidRPr="000A1BD6">
        <w:rPr>
          <w:rFonts w:ascii="Cambria" w:hAnsi="Cambria"/>
          <w:sz w:val="22"/>
          <w:vertAlign w:val="subscript"/>
        </w:rPr>
        <w:t>off</w:t>
      </w:r>
      <w:proofErr w:type="spellEnd"/>
      <w:r w:rsidRPr="000A1BD6">
        <w:rPr>
          <w:rFonts w:ascii="Cambria" w:hAnsi="Cambria"/>
          <w:sz w:val="22"/>
        </w:rPr>
        <w:t xml:space="preserve"> for modeling.</w:t>
      </w:r>
      <w:r w:rsidRPr="000A1BD6">
        <w:rPr>
          <w:rFonts w:ascii="Cambria" w:hAnsi="Cambria"/>
          <w:b/>
          <w:bCs/>
          <w:sz w:val="22"/>
        </w:rPr>
        <w:t xml:space="preserve"> F </w:t>
      </w:r>
      <w:r w:rsidRPr="000A1BD6">
        <w:rPr>
          <w:rFonts w:ascii="Cambria" w:hAnsi="Cambria"/>
          <w:sz w:val="22"/>
        </w:rPr>
        <w:t xml:space="preserve">Mean square displacement of </w:t>
      </w:r>
      <w:r w:rsidR="005000AA">
        <w:rPr>
          <w:rFonts w:ascii="Cambria" w:hAnsi="Cambria"/>
          <w:sz w:val="22"/>
        </w:rPr>
        <w:t>single</w:t>
      </w:r>
      <w:r w:rsidRPr="000A1BD6">
        <w:rPr>
          <w:rFonts w:ascii="Cambria" w:hAnsi="Cambria"/>
          <w:sz w:val="22"/>
        </w:rPr>
        <w:t xml:space="preserve"> Ase1 molecules diffusing on </w:t>
      </w:r>
      <w:r w:rsidR="005000AA">
        <w:rPr>
          <w:rFonts w:ascii="Cambria" w:hAnsi="Cambria"/>
          <w:sz w:val="22"/>
        </w:rPr>
        <w:t>single</w:t>
      </w:r>
      <w:r w:rsidRPr="000A1BD6">
        <w:rPr>
          <w:rFonts w:ascii="Cambria" w:hAnsi="Cambria"/>
          <w:sz w:val="22"/>
        </w:rPr>
        <w:t xml:space="preserve"> MTs during the first second (see Methods) and fitted line – the slope of the fitted line was used for modeling (number of molecules = 2008).</w:t>
      </w:r>
      <w:r w:rsidRPr="000A1BD6">
        <w:rPr>
          <w:rFonts w:ascii="Cambria" w:hAnsi="Cambria"/>
          <w:b/>
          <w:bCs/>
          <w:sz w:val="22"/>
        </w:rPr>
        <w:t xml:space="preserve"> </w:t>
      </w:r>
      <w:r w:rsidR="003C6599">
        <w:rPr>
          <w:rFonts w:ascii="Cambria" w:hAnsi="Cambria"/>
          <w:b/>
          <w:bCs/>
          <w:sz w:val="22"/>
        </w:rPr>
        <w:br w:type="page"/>
      </w:r>
    </w:p>
    <w:p w14:paraId="0220ED82" w14:textId="15FE5FC1" w:rsidR="00746355" w:rsidRPr="00711795" w:rsidRDefault="00746355" w:rsidP="00711795">
      <w:pPr>
        <w:pStyle w:val="Heading1"/>
        <w:rPr>
          <w:rFonts w:ascii="Cambria" w:hAnsi="Cambria"/>
          <w:b/>
          <w:bCs/>
          <w:sz w:val="22"/>
          <w:szCs w:val="22"/>
        </w:rPr>
      </w:pPr>
      <w:r w:rsidRPr="004C1DB5">
        <w:rPr>
          <w:rFonts w:ascii="Cambria" w:hAnsi="Cambria"/>
          <w:b/>
          <w:bCs/>
          <w:sz w:val="22"/>
          <w:szCs w:val="22"/>
        </w:rPr>
        <w:lastRenderedPageBreak/>
        <w:t xml:space="preserve">Supplementary </w:t>
      </w:r>
      <w:r>
        <w:rPr>
          <w:rFonts w:ascii="Cambria" w:hAnsi="Cambria"/>
          <w:b/>
          <w:bCs/>
          <w:sz w:val="22"/>
          <w:szCs w:val="22"/>
        </w:rPr>
        <w:t>tables</w:t>
      </w:r>
    </w:p>
    <w:tbl>
      <w:tblPr>
        <w:tblStyle w:val="TableGrid"/>
        <w:tblW w:w="8143" w:type="dxa"/>
        <w:tblLook w:val="04A0" w:firstRow="1" w:lastRow="0" w:firstColumn="1" w:lastColumn="0" w:noHBand="0" w:noVBand="1"/>
      </w:tblPr>
      <w:tblGrid>
        <w:gridCol w:w="1975"/>
        <w:gridCol w:w="1980"/>
        <w:gridCol w:w="1047"/>
        <w:gridCol w:w="1047"/>
        <w:gridCol w:w="1047"/>
        <w:gridCol w:w="1047"/>
      </w:tblGrid>
      <w:tr w:rsidR="006D643D" w:rsidRPr="00A456A4" w:rsidDel="00003915" w14:paraId="653CF3AD" w14:textId="77777777" w:rsidTr="00DE2EE2">
        <w:trPr>
          <w:trHeight w:val="300"/>
          <w:del w:id="430" w:author="Jochen Krattenmacher" w:date="2023-01-05T22:26:00Z"/>
        </w:trPr>
        <w:tc>
          <w:tcPr>
            <w:tcW w:w="1975" w:type="dxa"/>
            <w:noWrap/>
            <w:hideMark/>
          </w:tcPr>
          <w:p w14:paraId="4B761B50" w14:textId="130F6FC2" w:rsidR="00F84023" w:rsidRPr="00A456A4" w:rsidDel="00003915" w:rsidRDefault="00F84023" w:rsidP="00DE2EE2">
            <w:pPr>
              <w:rPr>
                <w:del w:id="431" w:author="Jochen Krattenmacher" w:date="2023-01-05T22:26:00Z"/>
                <w:sz w:val="20"/>
              </w:rPr>
            </w:pPr>
          </w:p>
        </w:tc>
        <w:tc>
          <w:tcPr>
            <w:tcW w:w="1980" w:type="dxa"/>
            <w:noWrap/>
            <w:hideMark/>
          </w:tcPr>
          <w:p w14:paraId="0D02B5DD" w14:textId="523F2610" w:rsidR="00F84023" w:rsidRPr="00A456A4" w:rsidDel="00003915" w:rsidRDefault="00F84023" w:rsidP="00DE2EE2">
            <w:pPr>
              <w:rPr>
                <w:del w:id="432" w:author="Jochen Krattenmacher" w:date="2023-01-05T22:26:00Z"/>
                <w:sz w:val="20"/>
                <w:szCs w:val="20"/>
              </w:rPr>
            </w:pPr>
          </w:p>
        </w:tc>
        <w:tc>
          <w:tcPr>
            <w:tcW w:w="1047" w:type="dxa"/>
            <w:noWrap/>
            <w:hideMark/>
          </w:tcPr>
          <w:p w14:paraId="3C07A50B" w14:textId="42F9AB51" w:rsidR="00F84023" w:rsidRPr="00A456A4" w:rsidDel="00003915" w:rsidRDefault="00F84023" w:rsidP="00DE2EE2">
            <w:pPr>
              <w:rPr>
                <w:del w:id="433" w:author="Jochen Krattenmacher" w:date="2023-01-05T22:26:00Z"/>
                <w:rFonts w:ascii="Calibri" w:hAnsi="Calibri" w:cs="Calibri"/>
                <w:color w:val="000000"/>
                <w:sz w:val="22"/>
              </w:rPr>
            </w:pPr>
            <w:del w:id="434" w:author="Jochen Krattenmacher" w:date="2023-01-05T22:26:00Z">
              <w:r w:rsidRPr="00A456A4" w:rsidDel="00003915">
                <w:rPr>
                  <w:rFonts w:ascii="Calibri" w:hAnsi="Calibri" w:cs="Calibri"/>
                  <w:color w:val="000000"/>
                  <w:sz w:val="22"/>
                </w:rPr>
                <w:delText>A</w:delText>
              </w:r>
            </w:del>
          </w:p>
        </w:tc>
        <w:tc>
          <w:tcPr>
            <w:tcW w:w="1047" w:type="dxa"/>
            <w:noWrap/>
            <w:hideMark/>
          </w:tcPr>
          <w:p w14:paraId="0C5374F6" w14:textId="2955137A" w:rsidR="00F84023" w:rsidRPr="00A456A4" w:rsidDel="00003915" w:rsidRDefault="00F84023" w:rsidP="00DE2EE2">
            <w:pPr>
              <w:rPr>
                <w:del w:id="435" w:author="Jochen Krattenmacher" w:date="2023-01-05T22:26:00Z"/>
                <w:rFonts w:ascii="Calibri" w:hAnsi="Calibri" w:cs="Calibri"/>
                <w:color w:val="000000"/>
                <w:sz w:val="22"/>
              </w:rPr>
            </w:pPr>
            <w:del w:id="436" w:author="Jochen Krattenmacher" w:date="2023-01-05T22:26:00Z">
              <w:r w:rsidRPr="00A456A4" w:rsidDel="00003915">
                <w:rPr>
                  <w:rFonts w:ascii="Calibri" w:hAnsi="Calibri" w:cs="Calibri"/>
                  <w:color w:val="000000"/>
                  <w:sz w:val="22"/>
                </w:rPr>
                <w:delText>B</w:delText>
              </w:r>
            </w:del>
          </w:p>
        </w:tc>
        <w:tc>
          <w:tcPr>
            <w:tcW w:w="1047" w:type="dxa"/>
            <w:noWrap/>
            <w:hideMark/>
          </w:tcPr>
          <w:p w14:paraId="78BAAC4C" w14:textId="023BD2D9" w:rsidR="00F84023" w:rsidRPr="00A456A4" w:rsidDel="00003915" w:rsidRDefault="00F84023" w:rsidP="00DE2EE2">
            <w:pPr>
              <w:rPr>
                <w:del w:id="437" w:author="Jochen Krattenmacher" w:date="2023-01-05T22:26:00Z"/>
                <w:rFonts w:ascii="Calibri" w:hAnsi="Calibri" w:cs="Calibri"/>
                <w:color w:val="000000"/>
                <w:sz w:val="22"/>
              </w:rPr>
            </w:pPr>
            <w:del w:id="438" w:author="Jochen Krattenmacher" w:date="2023-01-05T22:26:00Z">
              <w:r w:rsidRPr="00A456A4" w:rsidDel="00003915">
                <w:rPr>
                  <w:rFonts w:ascii="Calibri" w:hAnsi="Calibri" w:cs="Calibri"/>
                  <w:color w:val="000000"/>
                  <w:sz w:val="22"/>
                </w:rPr>
                <w:delText>C</w:delText>
              </w:r>
            </w:del>
          </w:p>
        </w:tc>
        <w:tc>
          <w:tcPr>
            <w:tcW w:w="1047" w:type="dxa"/>
            <w:noWrap/>
            <w:hideMark/>
          </w:tcPr>
          <w:p w14:paraId="2C70E2E3" w14:textId="4BB50CE8" w:rsidR="00F84023" w:rsidRPr="00A456A4" w:rsidDel="00003915" w:rsidRDefault="00F84023" w:rsidP="00DE2EE2">
            <w:pPr>
              <w:rPr>
                <w:del w:id="439" w:author="Jochen Krattenmacher" w:date="2023-01-05T22:26:00Z"/>
                <w:rFonts w:ascii="Calibri" w:hAnsi="Calibri" w:cs="Calibri"/>
                <w:color w:val="000000"/>
                <w:sz w:val="22"/>
              </w:rPr>
            </w:pPr>
            <w:del w:id="440" w:author="Jochen Krattenmacher" w:date="2023-01-05T22:26:00Z">
              <w:r w:rsidRPr="00A456A4" w:rsidDel="00003915">
                <w:rPr>
                  <w:rFonts w:ascii="Calibri" w:hAnsi="Calibri" w:cs="Calibri"/>
                  <w:color w:val="000000"/>
                  <w:sz w:val="22"/>
                </w:rPr>
                <w:delText>D</w:delText>
              </w:r>
            </w:del>
          </w:p>
        </w:tc>
      </w:tr>
      <w:tr w:rsidR="006D643D" w:rsidRPr="00A456A4" w:rsidDel="00003915" w14:paraId="51AA3E99" w14:textId="77777777" w:rsidTr="00DE2EE2">
        <w:trPr>
          <w:trHeight w:val="300"/>
          <w:del w:id="441" w:author="Jochen Krattenmacher" w:date="2023-01-05T22:26:00Z"/>
        </w:trPr>
        <w:tc>
          <w:tcPr>
            <w:tcW w:w="1975" w:type="dxa"/>
            <w:noWrap/>
            <w:hideMark/>
          </w:tcPr>
          <w:p w14:paraId="4527CCB4" w14:textId="619D1DF4" w:rsidR="00F84023" w:rsidRPr="00A456A4" w:rsidDel="00003915" w:rsidRDefault="00F84023" w:rsidP="00DE2EE2">
            <w:pPr>
              <w:rPr>
                <w:del w:id="442" w:author="Jochen Krattenmacher" w:date="2023-01-05T22:26:00Z"/>
                <w:rFonts w:ascii="Calibri" w:hAnsi="Calibri" w:cs="Calibri"/>
                <w:color w:val="000000"/>
                <w:sz w:val="22"/>
              </w:rPr>
            </w:pPr>
            <w:del w:id="443" w:author="Jochen Krattenmacher" w:date="2023-01-05T22:26:00Z">
              <w:r w:rsidRPr="00A456A4" w:rsidDel="00003915">
                <w:rPr>
                  <w:rFonts w:ascii="Calibri" w:hAnsi="Calibri" w:cs="Calibri"/>
                  <w:color w:val="000000"/>
                  <w:sz w:val="22"/>
                </w:rPr>
                <w:delText>single 42nM</w:delText>
              </w:r>
            </w:del>
          </w:p>
        </w:tc>
        <w:tc>
          <w:tcPr>
            <w:tcW w:w="1980" w:type="dxa"/>
            <w:noWrap/>
            <w:hideMark/>
          </w:tcPr>
          <w:p w14:paraId="22E4F2FB" w14:textId="1B5C3BC6" w:rsidR="00F84023" w:rsidRPr="00A456A4" w:rsidDel="00003915" w:rsidRDefault="00F84023" w:rsidP="00DE2EE2">
            <w:pPr>
              <w:rPr>
                <w:del w:id="444" w:author="Jochen Krattenmacher" w:date="2023-01-05T22:26:00Z"/>
                <w:rFonts w:ascii="Calibri" w:hAnsi="Calibri" w:cs="Calibri"/>
                <w:color w:val="000000"/>
                <w:sz w:val="22"/>
              </w:rPr>
            </w:pPr>
            <w:del w:id="445" w:author="Jochen Krattenmacher" w:date="2023-01-05T22:26:00Z">
              <w:r w:rsidRPr="00A456A4" w:rsidDel="00003915">
                <w:rPr>
                  <w:rFonts w:ascii="Calibri" w:hAnsi="Calibri" w:cs="Calibri"/>
                  <w:color w:val="000000"/>
                  <w:sz w:val="22"/>
                </w:rPr>
                <w:delText>single 420nM</w:delText>
              </w:r>
            </w:del>
          </w:p>
        </w:tc>
        <w:tc>
          <w:tcPr>
            <w:tcW w:w="1047" w:type="dxa"/>
            <w:noWrap/>
            <w:vAlign w:val="bottom"/>
            <w:hideMark/>
          </w:tcPr>
          <w:p w14:paraId="444A4CA4" w14:textId="601AA955" w:rsidR="00F84023" w:rsidRPr="00A456A4" w:rsidDel="00003915" w:rsidRDefault="00F84023" w:rsidP="00DE2EE2">
            <w:pPr>
              <w:jc w:val="right"/>
              <w:rPr>
                <w:del w:id="446" w:author="Jochen Krattenmacher" w:date="2023-01-05T22:26:00Z"/>
                <w:rFonts w:ascii="Calibri" w:hAnsi="Calibri" w:cs="Calibri"/>
                <w:b/>
                <w:bCs/>
                <w:color w:val="000000"/>
                <w:sz w:val="22"/>
              </w:rPr>
            </w:pPr>
            <w:del w:id="447" w:author="Jochen Krattenmacher" w:date="2023-01-05T22:26:00Z">
              <w:r w:rsidDel="00003915">
                <w:rPr>
                  <w:rFonts w:ascii="Calibri" w:hAnsi="Calibri" w:cs="Calibri"/>
                  <w:b/>
                  <w:bCs/>
                  <w:color w:val="000000"/>
                  <w:sz w:val="22"/>
                </w:rPr>
                <w:delText>2.55E-02</w:delText>
              </w:r>
            </w:del>
          </w:p>
        </w:tc>
        <w:tc>
          <w:tcPr>
            <w:tcW w:w="1047" w:type="dxa"/>
            <w:noWrap/>
            <w:vAlign w:val="bottom"/>
            <w:hideMark/>
          </w:tcPr>
          <w:p w14:paraId="716B1807" w14:textId="7E6DC558" w:rsidR="00F84023" w:rsidRPr="00A456A4" w:rsidDel="00003915" w:rsidRDefault="00F84023" w:rsidP="00DE2EE2">
            <w:pPr>
              <w:jc w:val="right"/>
              <w:rPr>
                <w:del w:id="448" w:author="Jochen Krattenmacher" w:date="2023-01-05T22:26:00Z"/>
                <w:rFonts w:ascii="Calibri" w:hAnsi="Calibri" w:cs="Calibri"/>
                <w:b/>
                <w:bCs/>
                <w:color w:val="000000"/>
                <w:sz w:val="22"/>
              </w:rPr>
            </w:pPr>
            <w:del w:id="449" w:author="Jochen Krattenmacher" w:date="2023-01-05T22:26:00Z">
              <w:r w:rsidDel="00003915">
                <w:rPr>
                  <w:rFonts w:ascii="Calibri" w:hAnsi="Calibri" w:cs="Calibri"/>
                  <w:color w:val="000000"/>
                  <w:sz w:val="22"/>
                </w:rPr>
                <w:delText>1.83E-01</w:delText>
              </w:r>
            </w:del>
          </w:p>
        </w:tc>
        <w:tc>
          <w:tcPr>
            <w:tcW w:w="1047" w:type="dxa"/>
            <w:noWrap/>
            <w:hideMark/>
          </w:tcPr>
          <w:p w14:paraId="3485A653" w14:textId="1E469E88" w:rsidR="00F84023" w:rsidRPr="00A456A4" w:rsidDel="00003915" w:rsidRDefault="00F84023" w:rsidP="00DE2EE2">
            <w:pPr>
              <w:jc w:val="right"/>
              <w:rPr>
                <w:del w:id="450" w:author="Jochen Krattenmacher" w:date="2023-01-05T22:26:00Z"/>
                <w:rFonts w:ascii="Calibri" w:hAnsi="Calibri" w:cs="Calibri"/>
                <w:color w:val="000000"/>
                <w:sz w:val="22"/>
              </w:rPr>
            </w:pPr>
            <w:del w:id="451" w:author="Jochen Krattenmacher" w:date="2023-01-05T22:26:00Z">
              <w:r w:rsidRPr="00A456A4" w:rsidDel="00003915">
                <w:rPr>
                  <w:rFonts w:ascii="Calibri" w:hAnsi="Calibri" w:cs="Calibri"/>
                  <w:color w:val="000000"/>
                  <w:sz w:val="22"/>
                </w:rPr>
                <w:delText>1.00E+00</w:delText>
              </w:r>
            </w:del>
          </w:p>
        </w:tc>
        <w:tc>
          <w:tcPr>
            <w:tcW w:w="1047" w:type="dxa"/>
            <w:noWrap/>
            <w:hideMark/>
          </w:tcPr>
          <w:p w14:paraId="064A99A5" w14:textId="28E4260B" w:rsidR="00F84023" w:rsidRPr="00A456A4" w:rsidDel="00003915" w:rsidRDefault="00F84023" w:rsidP="00DE2EE2">
            <w:pPr>
              <w:jc w:val="right"/>
              <w:rPr>
                <w:del w:id="452" w:author="Jochen Krattenmacher" w:date="2023-01-05T22:26:00Z"/>
                <w:rFonts w:ascii="Calibri" w:hAnsi="Calibri" w:cs="Calibri"/>
                <w:color w:val="000000"/>
                <w:sz w:val="22"/>
              </w:rPr>
            </w:pPr>
            <w:del w:id="453" w:author="Jochen Krattenmacher" w:date="2023-01-05T22:26:00Z">
              <w:r w:rsidRPr="00A456A4" w:rsidDel="00003915">
                <w:rPr>
                  <w:rFonts w:ascii="Calibri" w:hAnsi="Calibri" w:cs="Calibri"/>
                  <w:color w:val="000000"/>
                  <w:sz w:val="22"/>
                </w:rPr>
                <w:delText>9.92E-01</w:delText>
              </w:r>
            </w:del>
          </w:p>
        </w:tc>
      </w:tr>
      <w:tr w:rsidR="006D643D" w:rsidRPr="00A456A4" w:rsidDel="00003915" w14:paraId="28E890D8" w14:textId="77777777" w:rsidTr="00DE2EE2">
        <w:trPr>
          <w:trHeight w:val="300"/>
          <w:del w:id="454" w:author="Jochen Krattenmacher" w:date="2023-01-05T22:26:00Z"/>
        </w:trPr>
        <w:tc>
          <w:tcPr>
            <w:tcW w:w="1975" w:type="dxa"/>
            <w:noWrap/>
            <w:hideMark/>
          </w:tcPr>
          <w:p w14:paraId="2F2B82E6" w14:textId="3FA9CC07" w:rsidR="00F84023" w:rsidRPr="00A456A4" w:rsidDel="00003915" w:rsidRDefault="00F84023" w:rsidP="00DE2EE2">
            <w:pPr>
              <w:rPr>
                <w:del w:id="455" w:author="Jochen Krattenmacher" w:date="2023-01-05T22:26:00Z"/>
                <w:rFonts w:ascii="Calibri" w:hAnsi="Calibri" w:cs="Calibri"/>
                <w:color w:val="000000"/>
                <w:sz w:val="22"/>
              </w:rPr>
            </w:pPr>
            <w:del w:id="456" w:author="Jochen Krattenmacher" w:date="2023-01-05T22:26:00Z">
              <w:r w:rsidRPr="00A456A4" w:rsidDel="00003915">
                <w:rPr>
                  <w:rFonts w:ascii="Calibri" w:hAnsi="Calibri" w:cs="Calibri"/>
                  <w:color w:val="000000"/>
                  <w:sz w:val="22"/>
                </w:rPr>
                <w:delText>single 42nM</w:delText>
              </w:r>
            </w:del>
          </w:p>
        </w:tc>
        <w:tc>
          <w:tcPr>
            <w:tcW w:w="1980" w:type="dxa"/>
            <w:noWrap/>
            <w:hideMark/>
          </w:tcPr>
          <w:p w14:paraId="33498819" w14:textId="0D55A2F7" w:rsidR="00F84023" w:rsidRPr="00A456A4" w:rsidDel="00003915" w:rsidRDefault="00F84023" w:rsidP="00DE2EE2">
            <w:pPr>
              <w:rPr>
                <w:del w:id="457" w:author="Jochen Krattenmacher" w:date="2023-01-05T22:26:00Z"/>
                <w:rFonts w:ascii="Calibri" w:hAnsi="Calibri" w:cs="Calibri"/>
                <w:color w:val="000000"/>
                <w:sz w:val="22"/>
              </w:rPr>
            </w:pPr>
            <w:del w:id="458" w:author="Jochen Krattenmacher" w:date="2023-01-05T22:26:00Z">
              <w:r w:rsidRPr="00A456A4" w:rsidDel="00003915">
                <w:rPr>
                  <w:rFonts w:ascii="Calibri" w:hAnsi="Calibri" w:cs="Calibri"/>
                  <w:color w:val="000000"/>
                  <w:sz w:val="22"/>
                </w:rPr>
                <w:delText>antiparallel 42nM</w:delText>
              </w:r>
            </w:del>
          </w:p>
        </w:tc>
        <w:tc>
          <w:tcPr>
            <w:tcW w:w="1047" w:type="dxa"/>
            <w:noWrap/>
            <w:vAlign w:val="bottom"/>
            <w:hideMark/>
          </w:tcPr>
          <w:p w14:paraId="26F6F90E" w14:textId="6AF97D60" w:rsidR="00F84023" w:rsidRPr="00A456A4" w:rsidDel="00003915" w:rsidRDefault="00F84023" w:rsidP="00DE2EE2">
            <w:pPr>
              <w:jc w:val="right"/>
              <w:rPr>
                <w:del w:id="459" w:author="Jochen Krattenmacher" w:date="2023-01-05T22:26:00Z"/>
                <w:rFonts w:ascii="Calibri" w:hAnsi="Calibri" w:cs="Calibri"/>
                <w:b/>
                <w:bCs/>
                <w:color w:val="000000"/>
                <w:sz w:val="22"/>
              </w:rPr>
            </w:pPr>
            <w:del w:id="460" w:author="Jochen Krattenmacher" w:date="2023-01-05T22:26:00Z">
              <w:r w:rsidDel="00003915">
                <w:rPr>
                  <w:rFonts w:ascii="Calibri" w:hAnsi="Calibri" w:cs="Calibri"/>
                  <w:b/>
                  <w:bCs/>
                  <w:color w:val="000000"/>
                  <w:sz w:val="22"/>
                </w:rPr>
                <w:delText>6.90E-03</w:delText>
              </w:r>
            </w:del>
          </w:p>
        </w:tc>
        <w:tc>
          <w:tcPr>
            <w:tcW w:w="1047" w:type="dxa"/>
            <w:noWrap/>
            <w:vAlign w:val="bottom"/>
            <w:hideMark/>
          </w:tcPr>
          <w:p w14:paraId="6BBD5CFC" w14:textId="720CE49F" w:rsidR="00F84023" w:rsidRPr="00A456A4" w:rsidDel="00003915" w:rsidRDefault="00F84023" w:rsidP="00DE2EE2">
            <w:pPr>
              <w:jc w:val="right"/>
              <w:rPr>
                <w:del w:id="461" w:author="Jochen Krattenmacher" w:date="2023-01-05T22:26:00Z"/>
                <w:rFonts w:ascii="Calibri" w:hAnsi="Calibri" w:cs="Calibri"/>
                <w:color w:val="000000"/>
                <w:sz w:val="22"/>
              </w:rPr>
            </w:pPr>
            <w:del w:id="462" w:author="Jochen Krattenmacher" w:date="2023-01-05T22:26:00Z">
              <w:r w:rsidDel="00003915">
                <w:rPr>
                  <w:rFonts w:ascii="Calibri" w:hAnsi="Calibri" w:cs="Calibri"/>
                  <w:color w:val="000000"/>
                  <w:sz w:val="22"/>
                </w:rPr>
                <w:delText>9.56E-01</w:delText>
              </w:r>
            </w:del>
          </w:p>
        </w:tc>
        <w:tc>
          <w:tcPr>
            <w:tcW w:w="1047" w:type="dxa"/>
            <w:noWrap/>
            <w:hideMark/>
          </w:tcPr>
          <w:p w14:paraId="5AA513A6" w14:textId="17AB9915" w:rsidR="00F84023" w:rsidRPr="00A456A4" w:rsidDel="00003915" w:rsidRDefault="00F84023" w:rsidP="00DE2EE2">
            <w:pPr>
              <w:jc w:val="right"/>
              <w:rPr>
                <w:del w:id="463" w:author="Jochen Krattenmacher" w:date="2023-01-05T22:26:00Z"/>
                <w:rFonts w:ascii="Calibri" w:hAnsi="Calibri" w:cs="Calibri"/>
                <w:b/>
                <w:bCs/>
                <w:color w:val="000000"/>
                <w:sz w:val="22"/>
              </w:rPr>
            </w:pPr>
            <w:del w:id="464" w:author="Jochen Krattenmacher" w:date="2023-01-05T22:26:00Z">
              <w:r w:rsidRPr="00A456A4" w:rsidDel="00003915">
                <w:rPr>
                  <w:rFonts w:ascii="Calibri" w:hAnsi="Calibri" w:cs="Calibri"/>
                  <w:b/>
                  <w:bCs/>
                  <w:color w:val="000000"/>
                  <w:sz w:val="22"/>
                </w:rPr>
                <w:delText>3.68E-02</w:delText>
              </w:r>
            </w:del>
          </w:p>
        </w:tc>
        <w:tc>
          <w:tcPr>
            <w:tcW w:w="1047" w:type="dxa"/>
            <w:noWrap/>
            <w:hideMark/>
          </w:tcPr>
          <w:p w14:paraId="09EFBAEC" w14:textId="36AD5400" w:rsidR="00F84023" w:rsidRPr="00A456A4" w:rsidDel="00003915" w:rsidRDefault="00F84023" w:rsidP="00DE2EE2">
            <w:pPr>
              <w:jc w:val="right"/>
              <w:rPr>
                <w:del w:id="465" w:author="Jochen Krattenmacher" w:date="2023-01-05T22:26:00Z"/>
                <w:rFonts w:ascii="Calibri" w:hAnsi="Calibri" w:cs="Calibri"/>
                <w:color w:val="000000"/>
                <w:sz w:val="22"/>
              </w:rPr>
            </w:pPr>
            <w:del w:id="466" w:author="Jochen Krattenmacher" w:date="2023-01-05T22:26:00Z">
              <w:r w:rsidRPr="00A456A4" w:rsidDel="00003915">
                <w:rPr>
                  <w:rFonts w:ascii="Calibri" w:hAnsi="Calibri" w:cs="Calibri"/>
                  <w:color w:val="000000"/>
                  <w:sz w:val="22"/>
                </w:rPr>
                <w:delText>1.00E+00</w:delText>
              </w:r>
            </w:del>
          </w:p>
        </w:tc>
      </w:tr>
      <w:tr w:rsidR="006D643D" w:rsidRPr="00A456A4" w:rsidDel="00003915" w14:paraId="2846CA7D" w14:textId="77777777" w:rsidTr="00DE2EE2">
        <w:trPr>
          <w:trHeight w:val="300"/>
          <w:del w:id="467" w:author="Jochen Krattenmacher" w:date="2023-01-05T22:26:00Z"/>
        </w:trPr>
        <w:tc>
          <w:tcPr>
            <w:tcW w:w="1975" w:type="dxa"/>
            <w:noWrap/>
            <w:hideMark/>
          </w:tcPr>
          <w:p w14:paraId="2F2BAE50" w14:textId="2333B244" w:rsidR="00F84023" w:rsidRPr="00A456A4" w:rsidDel="00003915" w:rsidRDefault="00F84023" w:rsidP="00DE2EE2">
            <w:pPr>
              <w:rPr>
                <w:del w:id="468" w:author="Jochen Krattenmacher" w:date="2023-01-05T22:26:00Z"/>
                <w:rFonts w:ascii="Calibri" w:hAnsi="Calibri" w:cs="Calibri"/>
                <w:color w:val="000000"/>
                <w:sz w:val="22"/>
              </w:rPr>
            </w:pPr>
            <w:del w:id="469" w:author="Jochen Krattenmacher" w:date="2023-01-05T22:26:00Z">
              <w:r w:rsidRPr="00A456A4" w:rsidDel="00003915">
                <w:rPr>
                  <w:rFonts w:ascii="Calibri" w:hAnsi="Calibri" w:cs="Calibri"/>
                  <w:color w:val="000000"/>
                  <w:sz w:val="22"/>
                </w:rPr>
                <w:delText>single 42nM</w:delText>
              </w:r>
            </w:del>
          </w:p>
        </w:tc>
        <w:tc>
          <w:tcPr>
            <w:tcW w:w="1980" w:type="dxa"/>
            <w:noWrap/>
            <w:hideMark/>
          </w:tcPr>
          <w:p w14:paraId="39CB0F13" w14:textId="78C3B843" w:rsidR="00F84023" w:rsidRPr="00A456A4" w:rsidDel="00003915" w:rsidRDefault="00F84023" w:rsidP="00DE2EE2">
            <w:pPr>
              <w:rPr>
                <w:del w:id="470" w:author="Jochen Krattenmacher" w:date="2023-01-05T22:26:00Z"/>
                <w:rFonts w:ascii="Calibri" w:hAnsi="Calibri" w:cs="Calibri"/>
                <w:color w:val="000000"/>
                <w:sz w:val="22"/>
              </w:rPr>
            </w:pPr>
            <w:del w:id="471" w:author="Jochen Krattenmacher" w:date="2023-01-05T22:26:00Z">
              <w:r w:rsidRPr="00A456A4" w:rsidDel="00003915">
                <w:rPr>
                  <w:rFonts w:ascii="Calibri" w:hAnsi="Calibri" w:cs="Calibri"/>
                  <w:color w:val="000000"/>
                  <w:sz w:val="22"/>
                </w:rPr>
                <w:delText>antiparallel 420nM</w:delText>
              </w:r>
            </w:del>
          </w:p>
        </w:tc>
        <w:tc>
          <w:tcPr>
            <w:tcW w:w="1047" w:type="dxa"/>
            <w:noWrap/>
            <w:vAlign w:val="bottom"/>
            <w:hideMark/>
          </w:tcPr>
          <w:p w14:paraId="3E0E27D7" w14:textId="74C23436" w:rsidR="00F84023" w:rsidRPr="00A456A4" w:rsidDel="00003915" w:rsidRDefault="00F84023" w:rsidP="00DE2EE2">
            <w:pPr>
              <w:jc w:val="right"/>
              <w:rPr>
                <w:del w:id="472" w:author="Jochen Krattenmacher" w:date="2023-01-05T22:26:00Z"/>
                <w:rFonts w:ascii="Calibri" w:hAnsi="Calibri" w:cs="Calibri"/>
                <w:b/>
                <w:bCs/>
                <w:color w:val="000000"/>
                <w:sz w:val="22"/>
              </w:rPr>
            </w:pPr>
            <w:del w:id="473" w:author="Jochen Krattenmacher" w:date="2023-01-05T22:26:00Z">
              <w:r w:rsidDel="00003915">
                <w:rPr>
                  <w:rFonts w:ascii="Calibri" w:hAnsi="Calibri" w:cs="Calibri"/>
                  <w:b/>
                  <w:bCs/>
                  <w:color w:val="000000"/>
                  <w:sz w:val="22"/>
                </w:rPr>
                <w:delText>6.35E-04</w:delText>
              </w:r>
            </w:del>
          </w:p>
        </w:tc>
        <w:tc>
          <w:tcPr>
            <w:tcW w:w="1047" w:type="dxa"/>
            <w:noWrap/>
            <w:vAlign w:val="bottom"/>
            <w:hideMark/>
          </w:tcPr>
          <w:p w14:paraId="401B3813" w14:textId="6A0AB109" w:rsidR="00F84023" w:rsidRPr="00A456A4" w:rsidDel="00003915" w:rsidRDefault="00F84023" w:rsidP="00DE2EE2">
            <w:pPr>
              <w:jc w:val="right"/>
              <w:rPr>
                <w:del w:id="474" w:author="Jochen Krattenmacher" w:date="2023-01-05T22:26:00Z"/>
                <w:rFonts w:ascii="Calibri" w:hAnsi="Calibri" w:cs="Calibri"/>
                <w:b/>
                <w:bCs/>
                <w:color w:val="000000"/>
                <w:sz w:val="22"/>
              </w:rPr>
            </w:pPr>
            <w:del w:id="475" w:author="Jochen Krattenmacher" w:date="2023-01-05T22:26:00Z">
              <w:r w:rsidDel="00003915">
                <w:rPr>
                  <w:rFonts w:ascii="Calibri" w:hAnsi="Calibri" w:cs="Calibri"/>
                  <w:b/>
                  <w:bCs/>
                  <w:color w:val="000000"/>
                  <w:sz w:val="22"/>
                </w:rPr>
                <w:delText>3.60E-02</w:delText>
              </w:r>
            </w:del>
          </w:p>
        </w:tc>
        <w:tc>
          <w:tcPr>
            <w:tcW w:w="1047" w:type="dxa"/>
            <w:noWrap/>
            <w:hideMark/>
          </w:tcPr>
          <w:p w14:paraId="6F4309FD" w14:textId="422814F9" w:rsidR="00F84023" w:rsidRPr="00A456A4" w:rsidDel="00003915" w:rsidRDefault="00F84023" w:rsidP="00DE2EE2">
            <w:pPr>
              <w:jc w:val="right"/>
              <w:rPr>
                <w:del w:id="476" w:author="Jochen Krattenmacher" w:date="2023-01-05T22:26:00Z"/>
                <w:rFonts w:ascii="Calibri" w:hAnsi="Calibri" w:cs="Calibri"/>
                <w:b/>
                <w:bCs/>
                <w:color w:val="000000"/>
                <w:sz w:val="22"/>
              </w:rPr>
            </w:pPr>
            <w:del w:id="477" w:author="Jochen Krattenmacher" w:date="2023-01-05T22:26:00Z">
              <w:r w:rsidRPr="00A456A4" w:rsidDel="00003915">
                <w:rPr>
                  <w:rFonts w:ascii="Calibri" w:hAnsi="Calibri" w:cs="Calibri"/>
                  <w:b/>
                  <w:bCs/>
                  <w:color w:val="000000"/>
                  <w:sz w:val="22"/>
                </w:rPr>
                <w:delText>5.83E-03</w:delText>
              </w:r>
            </w:del>
          </w:p>
        </w:tc>
        <w:tc>
          <w:tcPr>
            <w:tcW w:w="1047" w:type="dxa"/>
            <w:noWrap/>
            <w:hideMark/>
          </w:tcPr>
          <w:p w14:paraId="79E32DFC" w14:textId="60AFA377" w:rsidR="00F84023" w:rsidRPr="00A456A4" w:rsidDel="00003915" w:rsidRDefault="00F84023" w:rsidP="00DE2EE2">
            <w:pPr>
              <w:jc w:val="right"/>
              <w:rPr>
                <w:del w:id="478" w:author="Jochen Krattenmacher" w:date="2023-01-05T22:26:00Z"/>
                <w:rFonts w:ascii="Calibri" w:hAnsi="Calibri" w:cs="Calibri"/>
                <w:color w:val="000000"/>
                <w:sz w:val="22"/>
              </w:rPr>
            </w:pPr>
            <w:del w:id="479" w:author="Jochen Krattenmacher" w:date="2023-01-05T22:26:00Z">
              <w:r w:rsidRPr="00A456A4" w:rsidDel="00003915">
                <w:rPr>
                  <w:rFonts w:ascii="Calibri" w:hAnsi="Calibri" w:cs="Calibri"/>
                  <w:color w:val="000000"/>
                  <w:sz w:val="22"/>
                </w:rPr>
                <w:delText>3.84E-01</w:delText>
              </w:r>
            </w:del>
          </w:p>
        </w:tc>
      </w:tr>
      <w:tr w:rsidR="006D643D" w:rsidRPr="00A456A4" w:rsidDel="00003915" w14:paraId="4331C895" w14:textId="77777777" w:rsidTr="00DE2EE2">
        <w:trPr>
          <w:trHeight w:val="300"/>
          <w:del w:id="480" w:author="Jochen Krattenmacher" w:date="2023-01-05T22:26:00Z"/>
        </w:trPr>
        <w:tc>
          <w:tcPr>
            <w:tcW w:w="1975" w:type="dxa"/>
            <w:noWrap/>
            <w:hideMark/>
          </w:tcPr>
          <w:p w14:paraId="047FBF5D" w14:textId="011A9CBF" w:rsidR="00F84023" w:rsidRPr="00A456A4" w:rsidDel="00003915" w:rsidRDefault="00F84023" w:rsidP="00DE2EE2">
            <w:pPr>
              <w:rPr>
                <w:del w:id="481" w:author="Jochen Krattenmacher" w:date="2023-01-05T22:26:00Z"/>
                <w:rFonts w:ascii="Calibri" w:hAnsi="Calibri" w:cs="Calibri"/>
                <w:color w:val="000000"/>
                <w:sz w:val="22"/>
              </w:rPr>
            </w:pPr>
            <w:del w:id="482" w:author="Jochen Krattenmacher" w:date="2023-01-05T22:26:00Z">
              <w:r w:rsidRPr="00A456A4" w:rsidDel="00003915">
                <w:rPr>
                  <w:rFonts w:ascii="Calibri" w:hAnsi="Calibri" w:cs="Calibri"/>
                  <w:color w:val="000000"/>
                  <w:sz w:val="22"/>
                </w:rPr>
                <w:delText>single 42nM</w:delText>
              </w:r>
            </w:del>
          </w:p>
        </w:tc>
        <w:tc>
          <w:tcPr>
            <w:tcW w:w="1980" w:type="dxa"/>
            <w:noWrap/>
            <w:hideMark/>
          </w:tcPr>
          <w:p w14:paraId="33DCFBFF" w14:textId="02E030CA" w:rsidR="00F84023" w:rsidRPr="00A456A4" w:rsidDel="00003915" w:rsidRDefault="00F84023" w:rsidP="00DE2EE2">
            <w:pPr>
              <w:rPr>
                <w:del w:id="483" w:author="Jochen Krattenmacher" w:date="2023-01-05T22:26:00Z"/>
                <w:rFonts w:ascii="Calibri" w:hAnsi="Calibri" w:cs="Calibri"/>
                <w:color w:val="000000"/>
                <w:sz w:val="22"/>
              </w:rPr>
            </w:pPr>
            <w:del w:id="484" w:author="Jochen Krattenmacher" w:date="2023-01-05T22:26:00Z">
              <w:r w:rsidRPr="00A456A4" w:rsidDel="00003915">
                <w:rPr>
                  <w:rFonts w:ascii="Calibri" w:hAnsi="Calibri" w:cs="Calibri"/>
                  <w:color w:val="000000"/>
                  <w:sz w:val="22"/>
                </w:rPr>
                <w:delText>parallel 42nM</w:delText>
              </w:r>
            </w:del>
          </w:p>
        </w:tc>
        <w:tc>
          <w:tcPr>
            <w:tcW w:w="1047" w:type="dxa"/>
            <w:noWrap/>
            <w:vAlign w:val="bottom"/>
            <w:hideMark/>
          </w:tcPr>
          <w:p w14:paraId="3FBC3BBB" w14:textId="7004121C" w:rsidR="00F84023" w:rsidRPr="00A456A4" w:rsidDel="00003915" w:rsidRDefault="00F84023" w:rsidP="00DE2EE2">
            <w:pPr>
              <w:jc w:val="right"/>
              <w:rPr>
                <w:del w:id="485" w:author="Jochen Krattenmacher" w:date="2023-01-05T22:26:00Z"/>
                <w:rFonts w:ascii="Calibri" w:hAnsi="Calibri" w:cs="Calibri"/>
                <w:color w:val="000000"/>
                <w:sz w:val="22"/>
              </w:rPr>
            </w:pPr>
            <w:del w:id="486" w:author="Jochen Krattenmacher" w:date="2023-01-05T22:26:00Z">
              <w:r w:rsidDel="00003915">
                <w:rPr>
                  <w:rFonts w:ascii="Calibri" w:hAnsi="Calibri" w:cs="Calibri"/>
                  <w:color w:val="000000"/>
                  <w:sz w:val="22"/>
                </w:rPr>
                <w:delText>9.98E-01</w:delText>
              </w:r>
            </w:del>
          </w:p>
        </w:tc>
        <w:tc>
          <w:tcPr>
            <w:tcW w:w="1047" w:type="dxa"/>
            <w:noWrap/>
            <w:vAlign w:val="bottom"/>
            <w:hideMark/>
          </w:tcPr>
          <w:p w14:paraId="334C4376" w14:textId="605F3F54" w:rsidR="00F84023" w:rsidRPr="00A456A4" w:rsidDel="00003915" w:rsidRDefault="00F84023" w:rsidP="00DE2EE2">
            <w:pPr>
              <w:jc w:val="right"/>
              <w:rPr>
                <w:del w:id="487" w:author="Jochen Krattenmacher" w:date="2023-01-05T22:26:00Z"/>
                <w:rFonts w:ascii="Calibri" w:hAnsi="Calibri" w:cs="Calibri"/>
                <w:color w:val="000000"/>
                <w:sz w:val="22"/>
              </w:rPr>
            </w:pPr>
            <w:del w:id="488" w:author="Jochen Krattenmacher" w:date="2023-01-05T22:26:00Z">
              <w:r w:rsidDel="00003915">
                <w:rPr>
                  <w:rFonts w:ascii="Calibri" w:hAnsi="Calibri" w:cs="Calibri"/>
                  <w:color w:val="000000"/>
                  <w:sz w:val="22"/>
                </w:rPr>
                <w:delText>9.96E-01</w:delText>
              </w:r>
            </w:del>
          </w:p>
        </w:tc>
        <w:tc>
          <w:tcPr>
            <w:tcW w:w="1047" w:type="dxa"/>
            <w:noWrap/>
            <w:hideMark/>
          </w:tcPr>
          <w:p w14:paraId="0FC4C722" w14:textId="37D07565" w:rsidR="00F84023" w:rsidRPr="00A456A4" w:rsidDel="00003915" w:rsidRDefault="00F84023" w:rsidP="00DE2EE2">
            <w:pPr>
              <w:jc w:val="right"/>
              <w:rPr>
                <w:del w:id="489" w:author="Jochen Krattenmacher" w:date="2023-01-05T22:26:00Z"/>
                <w:rFonts w:ascii="Calibri" w:hAnsi="Calibri" w:cs="Calibri"/>
                <w:color w:val="000000"/>
                <w:sz w:val="22"/>
              </w:rPr>
            </w:pPr>
            <w:del w:id="490" w:author="Jochen Krattenmacher" w:date="2023-01-05T22:26:00Z">
              <w:r w:rsidRPr="00A456A4" w:rsidDel="00003915">
                <w:rPr>
                  <w:rFonts w:ascii="Calibri" w:hAnsi="Calibri" w:cs="Calibri"/>
                  <w:color w:val="000000"/>
                  <w:sz w:val="22"/>
                </w:rPr>
                <w:delText>9.97E-01</w:delText>
              </w:r>
            </w:del>
          </w:p>
        </w:tc>
        <w:tc>
          <w:tcPr>
            <w:tcW w:w="1047" w:type="dxa"/>
            <w:noWrap/>
            <w:hideMark/>
          </w:tcPr>
          <w:p w14:paraId="0B181ED9" w14:textId="1E2B4E51" w:rsidR="00F84023" w:rsidRPr="00A456A4" w:rsidDel="00003915" w:rsidRDefault="00F84023" w:rsidP="00DE2EE2">
            <w:pPr>
              <w:jc w:val="right"/>
              <w:rPr>
                <w:del w:id="491" w:author="Jochen Krattenmacher" w:date="2023-01-05T22:26:00Z"/>
                <w:rFonts w:ascii="Calibri" w:hAnsi="Calibri" w:cs="Calibri"/>
                <w:color w:val="000000"/>
                <w:sz w:val="22"/>
              </w:rPr>
            </w:pPr>
            <w:del w:id="492" w:author="Jochen Krattenmacher" w:date="2023-01-05T22:26:00Z">
              <w:r w:rsidRPr="00A456A4" w:rsidDel="00003915">
                <w:rPr>
                  <w:rFonts w:ascii="Calibri" w:hAnsi="Calibri" w:cs="Calibri"/>
                  <w:color w:val="000000"/>
                  <w:sz w:val="22"/>
                </w:rPr>
                <w:delText>5.25E-01</w:delText>
              </w:r>
            </w:del>
          </w:p>
        </w:tc>
      </w:tr>
      <w:tr w:rsidR="006D643D" w:rsidRPr="00A456A4" w:rsidDel="00003915" w14:paraId="7D7C9E56" w14:textId="77777777" w:rsidTr="00DE2EE2">
        <w:trPr>
          <w:trHeight w:val="300"/>
          <w:del w:id="493" w:author="Jochen Krattenmacher" w:date="2023-01-05T22:26:00Z"/>
        </w:trPr>
        <w:tc>
          <w:tcPr>
            <w:tcW w:w="1975" w:type="dxa"/>
            <w:noWrap/>
            <w:hideMark/>
          </w:tcPr>
          <w:p w14:paraId="18333FA1" w14:textId="3B19E3C7" w:rsidR="00F84023" w:rsidRPr="00A456A4" w:rsidDel="00003915" w:rsidRDefault="00F84023" w:rsidP="00DE2EE2">
            <w:pPr>
              <w:rPr>
                <w:del w:id="494" w:author="Jochen Krattenmacher" w:date="2023-01-05T22:26:00Z"/>
                <w:rFonts w:ascii="Calibri" w:hAnsi="Calibri" w:cs="Calibri"/>
                <w:color w:val="000000"/>
                <w:sz w:val="22"/>
              </w:rPr>
            </w:pPr>
            <w:del w:id="495" w:author="Jochen Krattenmacher" w:date="2023-01-05T22:26:00Z">
              <w:r w:rsidRPr="00A456A4" w:rsidDel="00003915">
                <w:rPr>
                  <w:rFonts w:ascii="Calibri" w:hAnsi="Calibri" w:cs="Calibri"/>
                  <w:color w:val="000000"/>
                  <w:sz w:val="22"/>
                </w:rPr>
                <w:delText>single 42nM</w:delText>
              </w:r>
            </w:del>
          </w:p>
        </w:tc>
        <w:tc>
          <w:tcPr>
            <w:tcW w:w="1980" w:type="dxa"/>
            <w:noWrap/>
            <w:hideMark/>
          </w:tcPr>
          <w:p w14:paraId="011CD371" w14:textId="2D753E83" w:rsidR="00F84023" w:rsidRPr="00A456A4" w:rsidDel="00003915" w:rsidRDefault="00F84023" w:rsidP="00DE2EE2">
            <w:pPr>
              <w:rPr>
                <w:del w:id="496" w:author="Jochen Krattenmacher" w:date="2023-01-05T22:26:00Z"/>
                <w:rFonts w:ascii="Calibri" w:hAnsi="Calibri" w:cs="Calibri"/>
                <w:color w:val="000000"/>
                <w:sz w:val="22"/>
              </w:rPr>
            </w:pPr>
            <w:del w:id="497" w:author="Jochen Krattenmacher" w:date="2023-01-05T22:26:00Z">
              <w:r w:rsidRPr="00A456A4" w:rsidDel="00003915">
                <w:rPr>
                  <w:rFonts w:ascii="Calibri" w:hAnsi="Calibri" w:cs="Calibri"/>
                  <w:color w:val="000000"/>
                  <w:sz w:val="22"/>
                </w:rPr>
                <w:delText>parallel 420nM</w:delText>
              </w:r>
            </w:del>
          </w:p>
        </w:tc>
        <w:tc>
          <w:tcPr>
            <w:tcW w:w="1047" w:type="dxa"/>
            <w:noWrap/>
            <w:vAlign w:val="bottom"/>
            <w:hideMark/>
          </w:tcPr>
          <w:p w14:paraId="49E84242" w14:textId="4708CCC6" w:rsidR="00F84023" w:rsidRPr="00A456A4" w:rsidDel="00003915" w:rsidRDefault="00F84023" w:rsidP="00DE2EE2">
            <w:pPr>
              <w:jc w:val="right"/>
              <w:rPr>
                <w:del w:id="498" w:author="Jochen Krattenmacher" w:date="2023-01-05T22:26:00Z"/>
                <w:rFonts w:ascii="Calibri" w:hAnsi="Calibri" w:cs="Calibri"/>
                <w:b/>
                <w:bCs/>
                <w:color w:val="000000"/>
                <w:sz w:val="22"/>
              </w:rPr>
            </w:pPr>
            <w:del w:id="499" w:author="Jochen Krattenmacher" w:date="2023-01-05T22:26:00Z">
              <w:r w:rsidDel="00003915">
                <w:rPr>
                  <w:rFonts w:ascii="Calibri" w:hAnsi="Calibri" w:cs="Calibri"/>
                  <w:color w:val="000000"/>
                  <w:sz w:val="22"/>
                </w:rPr>
                <w:delText>1.48E-01</w:delText>
              </w:r>
            </w:del>
          </w:p>
        </w:tc>
        <w:tc>
          <w:tcPr>
            <w:tcW w:w="1047" w:type="dxa"/>
            <w:noWrap/>
            <w:vAlign w:val="bottom"/>
            <w:hideMark/>
          </w:tcPr>
          <w:p w14:paraId="6E42BE42" w14:textId="43DE7D38" w:rsidR="00F84023" w:rsidRPr="00A456A4" w:rsidDel="00003915" w:rsidRDefault="00F84023" w:rsidP="00DE2EE2">
            <w:pPr>
              <w:jc w:val="right"/>
              <w:rPr>
                <w:del w:id="500" w:author="Jochen Krattenmacher" w:date="2023-01-05T22:26:00Z"/>
                <w:rFonts w:ascii="Calibri" w:hAnsi="Calibri" w:cs="Calibri"/>
                <w:b/>
                <w:bCs/>
                <w:color w:val="000000"/>
                <w:sz w:val="22"/>
              </w:rPr>
            </w:pPr>
            <w:del w:id="501" w:author="Jochen Krattenmacher" w:date="2023-01-05T22:26:00Z">
              <w:r w:rsidDel="00003915">
                <w:rPr>
                  <w:rFonts w:ascii="Calibri" w:hAnsi="Calibri" w:cs="Calibri"/>
                  <w:color w:val="000000"/>
                  <w:sz w:val="22"/>
                </w:rPr>
                <w:delText>1.10E-01</w:delText>
              </w:r>
            </w:del>
          </w:p>
        </w:tc>
        <w:tc>
          <w:tcPr>
            <w:tcW w:w="1047" w:type="dxa"/>
            <w:noWrap/>
            <w:hideMark/>
          </w:tcPr>
          <w:p w14:paraId="1189DEF1" w14:textId="6735108A" w:rsidR="00F84023" w:rsidRPr="00A456A4" w:rsidDel="00003915" w:rsidRDefault="00F84023" w:rsidP="00DE2EE2">
            <w:pPr>
              <w:jc w:val="right"/>
              <w:rPr>
                <w:del w:id="502" w:author="Jochen Krattenmacher" w:date="2023-01-05T22:26:00Z"/>
                <w:rFonts w:ascii="Calibri" w:hAnsi="Calibri" w:cs="Calibri"/>
                <w:color w:val="000000"/>
                <w:sz w:val="22"/>
              </w:rPr>
            </w:pPr>
            <w:del w:id="503" w:author="Jochen Krattenmacher" w:date="2023-01-05T22:26:00Z">
              <w:r w:rsidRPr="00A456A4" w:rsidDel="00003915">
                <w:rPr>
                  <w:rFonts w:ascii="Calibri" w:hAnsi="Calibri" w:cs="Calibri"/>
                  <w:color w:val="000000"/>
                  <w:sz w:val="22"/>
                </w:rPr>
                <w:delText>1.00E+00</w:delText>
              </w:r>
            </w:del>
          </w:p>
        </w:tc>
        <w:tc>
          <w:tcPr>
            <w:tcW w:w="1047" w:type="dxa"/>
            <w:noWrap/>
            <w:hideMark/>
          </w:tcPr>
          <w:p w14:paraId="713A8BDB" w14:textId="1792E9BC" w:rsidR="00F84023" w:rsidRPr="00A456A4" w:rsidDel="00003915" w:rsidRDefault="00F84023" w:rsidP="00DE2EE2">
            <w:pPr>
              <w:jc w:val="right"/>
              <w:rPr>
                <w:del w:id="504" w:author="Jochen Krattenmacher" w:date="2023-01-05T22:26:00Z"/>
                <w:rFonts w:ascii="Calibri" w:hAnsi="Calibri" w:cs="Calibri"/>
                <w:color w:val="000000"/>
                <w:sz w:val="22"/>
              </w:rPr>
            </w:pPr>
            <w:del w:id="505" w:author="Jochen Krattenmacher" w:date="2023-01-05T22:26:00Z">
              <w:r w:rsidRPr="00A456A4" w:rsidDel="00003915">
                <w:rPr>
                  <w:rFonts w:ascii="Calibri" w:hAnsi="Calibri" w:cs="Calibri"/>
                  <w:color w:val="000000"/>
                  <w:sz w:val="22"/>
                </w:rPr>
                <w:delText>7.17E-01</w:delText>
              </w:r>
            </w:del>
          </w:p>
        </w:tc>
      </w:tr>
      <w:tr w:rsidR="006D643D" w:rsidRPr="00A456A4" w:rsidDel="00003915" w14:paraId="5D80DF88" w14:textId="77777777" w:rsidTr="00DE2EE2">
        <w:trPr>
          <w:trHeight w:val="300"/>
          <w:del w:id="506" w:author="Jochen Krattenmacher" w:date="2023-01-05T22:26:00Z"/>
        </w:trPr>
        <w:tc>
          <w:tcPr>
            <w:tcW w:w="1975" w:type="dxa"/>
            <w:noWrap/>
            <w:hideMark/>
          </w:tcPr>
          <w:p w14:paraId="184C29FA" w14:textId="5E27817B" w:rsidR="00F84023" w:rsidRPr="00A456A4" w:rsidDel="00003915" w:rsidRDefault="00F84023" w:rsidP="00DE2EE2">
            <w:pPr>
              <w:rPr>
                <w:del w:id="507" w:author="Jochen Krattenmacher" w:date="2023-01-05T22:26:00Z"/>
                <w:rFonts w:ascii="Calibri" w:hAnsi="Calibri" w:cs="Calibri"/>
                <w:color w:val="000000"/>
                <w:sz w:val="22"/>
              </w:rPr>
            </w:pPr>
            <w:del w:id="508" w:author="Jochen Krattenmacher" w:date="2023-01-05T22:26:00Z">
              <w:r w:rsidRPr="00A456A4" w:rsidDel="00003915">
                <w:rPr>
                  <w:rFonts w:ascii="Calibri" w:hAnsi="Calibri" w:cs="Calibri"/>
                  <w:color w:val="000000"/>
                  <w:sz w:val="22"/>
                </w:rPr>
                <w:delText>single 420nM</w:delText>
              </w:r>
            </w:del>
          </w:p>
        </w:tc>
        <w:tc>
          <w:tcPr>
            <w:tcW w:w="1980" w:type="dxa"/>
            <w:noWrap/>
            <w:hideMark/>
          </w:tcPr>
          <w:p w14:paraId="3CF31F2E" w14:textId="72F05A82" w:rsidR="00F84023" w:rsidRPr="00A456A4" w:rsidDel="00003915" w:rsidRDefault="00F84023" w:rsidP="00DE2EE2">
            <w:pPr>
              <w:rPr>
                <w:del w:id="509" w:author="Jochen Krattenmacher" w:date="2023-01-05T22:26:00Z"/>
                <w:rFonts w:ascii="Calibri" w:hAnsi="Calibri" w:cs="Calibri"/>
                <w:color w:val="000000"/>
                <w:sz w:val="22"/>
              </w:rPr>
            </w:pPr>
            <w:del w:id="510" w:author="Jochen Krattenmacher" w:date="2023-01-05T22:26:00Z">
              <w:r w:rsidRPr="00A456A4" w:rsidDel="00003915">
                <w:rPr>
                  <w:rFonts w:ascii="Calibri" w:hAnsi="Calibri" w:cs="Calibri"/>
                  <w:color w:val="000000"/>
                  <w:sz w:val="22"/>
                </w:rPr>
                <w:delText>antiparallel 42nM</w:delText>
              </w:r>
            </w:del>
          </w:p>
        </w:tc>
        <w:tc>
          <w:tcPr>
            <w:tcW w:w="1047" w:type="dxa"/>
            <w:noWrap/>
            <w:vAlign w:val="bottom"/>
            <w:hideMark/>
          </w:tcPr>
          <w:p w14:paraId="56000CDD" w14:textId="1F858470" w:rsidR="00F84023" w:rsidRPr="00A456A4" w:rsidDel="00003915" w:rsidRDefault="00F84023" w:rsidP="00DE2EE2">
            <w:pPr>
              <w:jc w:val="right"/>
              <w:rPr>
                <w:del w:id="511" w:author="Jochen Krattenmacher" w:date="2023-01-05T22:26:00Z"/>
                <w:rFonts w:ascii="Calibri" w:hAnsi="Calibri" w:cs="Calibri"/>
                <w:color w:val="000000"/>
                <w:sz w:val="22"/>
              </w:rPr>
            </w:pPr>
            <w:del w:id="512" w:author="Jochen Krattenmacher" w:date="2023-01-05T22:26:00Z">
              <w:r w:rsidDel="00003915">
                <w:rPr>
                  <w:rFonts w:ascii="Calibri" w:hAnsi="Calibri" w:cs="Calibri"/>
                  <w:color w:val="000000"/>
                  <w:sz w:val="22"/>
                </w:rPr>
                <w:delText>9.66E-01</w:delText>
              </w:r>
            </w:del>
          </w:p>
        </w:tc>
        <w:tc>
          <w:tcPr>
            <w:tcW w:w="1047" w:type="dxa"/>
            <w:noWrap/>
            <w:vAlign w:val="bottom"/>
            <w:hideMark/>
          </w:tcPr>
          <w:p w14:paraId="5AFA5C5D" w14:textId="24686233" w:rsidR="00F84023" w:rsidRPr="00A456A4" w:rsidDel="00003915" w:rsidRDefault="00F84023" w:rsidP="00DE2EE2">
            <w:pPr>
              <w:jc w:val="right"/>
              <w:rPr>
                <w:del w:id="513" w:author="Jochen Krattenmacher" w:date="2023-01-05T22:26:00Z"/>
                <w:rFonts w:ascii="Calibri" w:hAnsi="Calibri" w:cs="Calibri"/>
                <w:b/>
                <w:bCs/>
                <w:color w:val="000000"/>
                <w:sz w:val="22"/>
              </w:rPr>
            </w:pPr>
            <w:del w:id="514" w:author="Jochen Krattenmacher" w:date="2023-01-05T22:26:00Z">
              <w:r w:rsidDel="00003915">
                <w:rPr>
                  <w:rFonts w:ascii="Calibri" w:hAnsi="Calibri" w:cs="Calibri"/>
                  <w:color w:val="000000"/>
                  <w:sz w:val="22"/>
                </w:rPr>
                <w:delText>5.44E-01</w:delText>
              </w:r>
            </w:del>
          </w:p>
        </w:tc>
        <w:tc>
          <w:tcPr>
            <w:tcW w:w="1047" w:type="dxa"/>
            <w:noWrap/>
            <w:hideMark/>
          </w:tcPr>
          <w:p w14:paraId="51B65312" w14:textId="3B3A3D40" w:rsidR="00F84023" w:rsidRPr="00A456A4" w:rsidDel="00003915" w:rsidRDefault="00F84023" w:rsidP="00DE2EE2">
            <w:pPr>
              <w:jc w:val="right"/>
              <w:rPr>
                <w:del w:id="515" w:author="Jochen Krattenmacher" w:date="2023-01-05T22:26:00Z"/>
                <w:rFonts w:ascii="Calibri" w:hAnsi="Calibri" w:cs="Calibri"/>
                <w:color w:val="000000"/>
                <w:sz w:val="22"/>
              </w:rPr>
            </w:pPr>
            <w:del w:id="516" w:author="Jochen Krattenmacher" w:date="2023-01-05T22:26:00Z">
              <w:r w:rsidRPr="00A456A4" w:rsidDel="00003915">
                <w:rPr>
                  <w:rFonts w:ascii="Calibri" w:hAnsi="Calibri" w:cs="Calibri"/>
                  <w:color w:val="000000"/>
                  <w:sz w:val="22"/>
                </w:rPr>
                <w:delText>5.14E-02</w:delText>
              </w:r>
            </w:del>
          </w:p>
        </w:tc>
        <w:tc>
          <w:tcPr>
            <w:tcW w:w="1047" w:type="dxa"/>
            <w:noWrap/>
            <w:hideMark/>
          </w:tcPr>
          <w:p w14:paraId="5A9DB9F8" w14:textId="49D4551F" w:rsidR="00F84023" w:rsidRPr="00A456A4" w:rsidDel="00003915" w:rsidRDefault="00F84023" w:rsidP="00DE2EE2">
            <w:pPr>
              <w:jc w:val="right"/>
              <w:rPr>
                <w:del w:id="517" w:author="Jochen Krattenmacher" w:date="2023-01-05T22:26:00Z"/>
                <w:rFonts w:ascii="Calibri" w:hAnsi="Calibri" w:cs="Calibri"/>
                <w:color w:val="000000"/>
                <w:sz w:val="22"/>
              </w:rPr>
            </w:pPr>
            <w:del w:id="518" w:author="Jochen Krattenmacher" w:date="2023-01-05T22:26:00Z">
              <w:r w:rsidRPr="00A456A4" w:rsidDel="00003915">
                <w:rPr>
                  <w:rFonts w:ascii="Calibri" w:hAnsi="Calibri" w:cs="Calibri"/>
                  <w:color w:val="000000"/>
                  <w:sz w:val="22"/>
                </w:rPr>
                <w:delText>1.00E+00</w:delText>
              </w:r>
            </w:del>
          </w:p>
        </w:tc>
      </w:tr>
      <w:tr w:rsidR="006D643D" w:rsidRPr="00A456A4" w:rsidDel="00003915" w14:paraId="31B8D913" w14:textId="77777777" w:rsidTr="00DE2EE2">
        <w:trPr>
          <w:trHeight w:val="300"/>
          <w:del w:id="519" w:author="Jochen Krattenmacher" w:date="2023-01-05T22:26:00Z"/>
        </w:trPr>
        <w:tc>
          <w:tcPr>
            <w:tcW w:w="1975" w:type="dxa"/>
            <w:noWrap/>
            <w:hideMark/>
          </w:tcPr>
          <w:p w14:paraId="0BA8676A" w14:textId="59A34022" w:rsidR="00F84023" w:rsidRPr="00A456A4" w:rsidDel="00003915" w:rsidRDefault="00F84023" w:rsidP="00DE2EE2">
            <w:pPr>
              <w:rPr>
                <w:del w:id="520" w:author="Jochen Krattenmacher" w:date="2023-01-05T22:26:00Z"/>
                <w:rFonts w:ascii="Calibri" w:hAnsi="Calibri" w:cs="Calibri"/>
                <w:color w:val="000000"/>
                <w:sz w:val="22"/>
              </w:rPr>
            </w:pPr>
            <w:del w:id="521" w:author="Jochen Krattenmacher" w:date="2023-01-05T22:26:00Z">
              <w:r w:rsidRPr="00A456A4" w:rsidDel="00003915">
                <w:rPr>
                  <w:rFonts w:ascii="Calibri" w:hAnsi="Calibri" w:cs="Calibri"/>
                  <w:color w:val="000000"/>
                  <w:sz w:val="22"/>
                </w:rPr>
                <w:delText>single 420nM</w:delText>
              </w:r>
            </w:del>
          </w:p>
        </w:tc>
        <w:tc>
          <w:tcPr>
            <w:tcW w:w="1980" w:type="dxa"/>
            <w:noWrap/>
            <w:hideMark/>
          </w:tcPr>
          <w:p w14:paraId="56941669" w14:textId="424B6F77" w:rsidR="00F84023" w:rsidRPr="00A456A4" w:rsidDel="00003915" w:rsidRDefault="00F84023" w:rsidP="00DE2EE2">
            <w:pPr>
              <w:rPr>
                <w:del w:id="522" w:author="Jochen Krattenmacher" w:date="2023-01-05T22:26:00Z"/>
                <w:rFonts w:ascii="Calibri" w:hAnsi="Calibri" w:cs="Calibri"/>
                <w:color w:val="000000"/>
                <w:sz w:val="22"/>
              </w:rPr>
            </w:pPr>
            <w:del w:id="523" w:author="Jochen Krattenmacher" w:date="2023-01-05T22:26:00Z">
              <w:r w:rsidRPr="00A456A4" w:rsidDel="00003915">
                <w:rPr>
                  <w:rFonts w:ascii="Calibri" w:hAnsi="Calibri" w:cs="Calibri"/>
                  <w:color w:val="000000"/>
                  <w:sz w:val="22"/>
                </w:rPr>
                <w:delText>antiparallel 420nM</w:delText>
              </w:r>
            </w:del>
          </w:p>
        </w:tc>
        <w:tc>
          <w:tcPr>
            <w:tcW w:w="1047" w:type="dxa"/>
            <w:noWrap/>
            <w:vAlign w:val="bottom"/>
            <w:hideMark/>
          </w:tcPr>
          <w:p w14:paraId="0A2CB03C" w14:textId="106534D9" w:rsidR="00F84023" w:rsidRPr="00A456A4" w:rsidDel="00003915" w:rsidRDefault="00F84023" w:rsidP="00DE2EE2">
            <w:pPr>
              <w:jc w:val="right"/>
              <w:rPr>
                <w:del w:id="524" w:author="Jochen Krattenmacher" w:date="2023-01-05T22:26:00Z"/>
                <w:rFonts w:ascii="Calibri" w:hAnsi="Calibri" w:cs="Calibri"/>
                <w:b/>
                <w:bCs/>
                <w:color w:val="000000"/>
                <w:sz w:val="22"/>
              </w:rPr>
            </w:pPr>
            <w:del w:id="525" w:author="Jochen Krattenmacher" w:date="2023-01-05T22:26:00Z">
              <w:r w:rsidDel="00003915">
                <w:rPr>
                  <w:rFonts w:ascii="Calibri" w:hAnsi="Calibri" w:cs="Calibri"/>
                  <w:color w:val="000000"/>
                  <w:sz w:val="22"/>
                </w:rPr>
                <w:delText>2.70E-01</w:delText>
              </w:r>
            </w:del>
          </w:p>
        </w:tc>
        <w:tc>
          <w:tcPr>
            <w:tcW w:w="1047" w:type="dxa"/>
            <w:noWrap/>
            <w:vAlign w:val="bottom"/>
            <w:hideMark/>
          </w:tcPr>
          <w:p w14:paraId="6F71AB76" w14:textId="12768278" w:rsidR="00F84023" w:rsidRPr="00A456A4" w:rsidDel="00003915" w:rsidRDefault="00F84023" w:rsidP="00DE2EE2">
            <w:pPr>
              <w:jc w:val="right"/>
              <w:rPr>
                <w:del w:id="526" w:author="Jochen Krattenmacher" w:date="2023-01-05T22:26:00Z"/>
                <w:rFonts w:ascii="Calibri" w:hAnsi="Calibri" w:cs="Calibri"/>
                <w:color w:val="000000"/>
                <w:sz w:val="22"/>
              </w:rPr>
            </w:pPr>
            <w:del w:id="527" w:author="Jochen Krattenmacher" w:date="2023-01-05T22:26:00Z">
              <w:r w:rsidDel="00003915">
                <w:rPr>
                  <w:rFonts w:ascii="Calibri" w:hAnsi="Calibri" w:cs="Calibri"/>
                  <w:color w:val="000000"/>
                  <w:sz w:val="22"/>
                </w:rPr>
                <w:delText>9.09E-01</w:delText>
              </w:r>
            </w:del>
          </w:p>
        </w:tc>
        <w:tc>
          <w:tcPr>
            <w:tcW w:w="1047" w:type="dxa"/>
            <w:noWrap/>
            <w:hideMark/>
          </w:tcPr>
          <w:p w14:paraId="76CBBA83" w14:textId="02375B0C" w:rsidR="00F84023" w:rsidRPr="00A456A4" w:rsidDel="00003915" w:rsidRDefault="00F84023" w:rsidP="00DE2EE2">
            <w:pPr>
              <w:jc w:val="right"/>
              <w:rPr>
                <w:del w:id="528" w:author="Jochen Krattenmacher" w:date="2023-01-05T22:26:00Z"/>
                <w:rFonts w:ascii="Calibri" w:hAnsi="Calibri" w:cs="Calibri"/>
                <w:b/>
                <w:bCs/>
                <w:color w:val="000000"/>
                <w:sz w:val="22"/>
              </w:rPr>
            </w:pPr>
            <w:del w:id="529" w:author="Jochen Krattenmacher" w:date="2023-01-05T22:26:00Z">
              <w:r w:rsidRPr="00A456A4" w:rsidDel="00003915">
                <w:rPr>
                  <w:rFonts w:ascii="Calibri" w:hAnsi="Calibri" w:cs="Calibri"/>
                  <w:b/>
                  <w:bCs/>
                  <w:color w:val="000000"/>
                  <w:sz w:val="22"/>
                </w:rPr>
                <w:delText>8.09E-03</w:delText>
              </w:r>
            </w:del>
          </w:p>
        </w:tc>
        <w:tc>
          <w:tcPr>
            <w:tcW w:w="1047" w:type="dxa"/>
            <w:noWrap/>
            <w:hideMark/>
          </w:tcPr>
          <w:p w14:paraId="00BF1C1E" w14:textId="14DCB158" w:rsidR="00F84023" w:rsidRPr="00A456A4" w:rsidDel="00003915" w:rsidRDefault="00F84023" w:rsidP="00DE2EE2">
            <w:pPr>
              <w:jc w:val="right"/>
              <w:rPr>
                <w:del w:id="530" w:author="Jochen Krattenmacher" w:date="2023-01-05T22:26:00Z"/>
                <w:rFonts w:ascii="Calibri" w:hAnsi="Calibri" w:cs="Calibri"/>
                <w:color w:val="000000"/>
                <w:sz w:val="22"/>
              </w:rPr>
            </w:pPr>
            <w:del w:id="531" w:author="Jochen Krattenmacher" w:date="2023-01-05T22:26:00Z">
              <w:r w:rsidRPr="00A456A4" w:rsidDel="00003915">
                <w:rPr>
                  <w:rFonts w:ascii="Calibri" w:hAnsi="Calibri" w:cs="Calibri"/>
                  <w:color w:val="000000"/>
                  <w:sz w:val="22"/>
                </w:rPr>
                <w:delText>6.94E-01</w:delText>
              </w:r>
            </w:del>
          </w:p>
        </w:tc>
      </w:tr>
      <w:tr w:rsidR="006D643D" w:rsidRPr="00A456A4" w:rsidDel="00003915" w14:paraId="58DB81EF" w14:textId="77777777" w:rsidTr="00DE2EE2">
        <w:trPr>
          <w:trHeight w:val="300"/>
          <w:del w:id="532" w:author="Jochen Krattenmacher" w:date="2023-01-05T22:26:00Z"/>
        </w:trPr>
        <w:tc>
          <w:tcPr>
            <w:tcW w:w="1975" w:type="dxa"/>
            <w:noWrap/>
            <w:hideMark/>
          </w:tcPr>
          <w:p w14:paraId="11BE40B0" w14:textId="04A25EBB" w:rsidR="00F84023" w:rsidRPr="00A456A4" w:rsidDel="00003915" w:rsidRDefault="00F84023" w:rsidP="00DE2EE2">
            <w:pPr>
              <w:rPr>
                <w:del w:id="533" w:author="Jochen Krattenmacher" w:date="2023-01-05T22:26:00Z"/>
                <w:rFonts w:ascii="Calibri" w:hAnsi="Calibri" w:cs="Calibri"/>
                <w:color w:val="000000"/>
                <w:sz w:val="22"/>
              </w:rPr>
            </w:pPr>
            <w:del w:id="534" w:author="Jochen Krattenmacher" w:date="2023-01-05T22:26:00Z">
              <w:r w:rsidRPr="00A456A4" w:rsidDel="00003915">
                <w:rPr>
                  <w:rFonts w:ascii="Calibri" w:hAnsi="Calibri" w:cs="Calibri"/>
                  <w:color w:val="000000"/>
                  <w:sz w:val="22"/>
                </w:rPr>
                <w:delText>single 420nM</w:delText>
              </w:r>
            </w:del>
          </w:p>
        </w:tc>
        <w:tc>
          <w:tcPr>
            <w:tcW w:w="1980" w:type="dxa"/>
            <w:noWrap/>
            <w:hideMark/>
          </w:tcPr>
          <w:p w14:paraId="4AC44BD8" w14:textId="2B5918A2" w:rsidR="00F84023" w:rsidRPr="00A456A4" w:rsidDel="00003915" w:rsidRDefault="00F84023" w:rsidP="00DE2EE2">
            <w:pPr>
              <w:rPr>
                <w:del w:id="535" w:author="Jochen Krattenmacher" w:date="2023-01-05T22:26:00Z"/>
                <w:rFonts w:ascii="Calibri" w:hAnsi="Calibri" w:cs="Calibri"/>
                <w:color w:val="000000"/>
                <w:sz w:val="22"/>
              </w:rPr>
            </w:pPr>
            <w:del w:id="536" w:author="Jochen Krattenmacher" w:date="2023-01-05T22:26:00Z">
              <w:r w:rsidRPr="00A456A4" w:rsidDel="00003915">
                <w:rPr>
                  <w:rFonts w:ascii="Calibri" w:hAnsi="Calibri" w:cs="Calibri"/>
                  <w:color w:val="000000"/>
                  <w:sz w:val="22"/>
                </w:rPr>
                <w:delText>parallel 42nM</w:delText>
              </w:r>
            </w:del>
          </w:p>
        </w:tc>
        <w:tc>
          <w:tcPr>
            <w:tcW w:w="1047" w:type="dxa"/>
            <w:noWrap/>
            <w:vAlign w:val="bottom"/>
            <w:hideMark/>
          </w:tcPr>
          <w:p w14:paraId="679E883D" w14:textId="317D3692" w:rsidR="00F84023" w:rsidRPr="00A456A4" w:rsidDel="00003915" w:rsidRDefault="00F84023" w:rsidP="00DE2EE2">
            <w:pPr>
              <w:jc w:val="right"/>
              <w:rPr>
                <w:del w:id="537" w:author="Jochen Krattenmacher" w:date="2023-01-05T22:26:00Z"/>
                <w:rFonts w:ascii="Calibri" w:hAnsi="Calibri" w:cs="Calibri"/>
                <w:b/>
                <w:bCs/>
                <w:color w:val="000000"/>
                <w:sz w:val="22"/>
              </w:rPr>
            </w:pPr>
            <w:del w:id="538" w:author="Jochen Krattenmacher" w:date="2023-01-05T22:26:00Z">
              <w:r w:rsidDel="00003915">
                <w:rPr>
                  <w:rFonts w:ascii="Calibri" w:hAnsi="Calibri" w:cs="Calibri"/>
                  <w:b/>
                  <w:bCs/>
                  <w:color w:val="000000"/>
                  <w:sz w:val="22"/>
                </w:rPr>
                <w:delText>1.26E-02</w:delText>
              </w:r>
            </w:del>
          </w:p>
        </w:tc>
        <w:tc>
          <w:tcPr>
            <w:tcW w:w="1047" w:type="dxa"/>
            <w:noWrap/>
            <w:vAlign w:val="bottom"/>
            <w:hideMark/>
          </w:tcPr>
          <w:p w14:paraId="47DD8625" w14:textId="3184C4B8" w:rsidR="00F84023" w:rsidRPr="00A456A4" w:rsidDel="00003915" w:rsidRDefault="00F84023" w:rsidP="00DE2EE2">
            <w:pPr>
              <w:jc w:val="right"/>
              <w:rPr>
                <w:del w:id="539" w:author="Jochen Krattenmacher" w:date="2023-01-05T22:26:00Z"/>
                <w:rFonts w:ascii="Calibri" w:hAnsi="Calibri" w:cs="Calibri"/>
                <w:b/>
                <w:bCs/>
                <w:color w:val="000000"/>
                <w:sz w:val="22"/>
              </w:rPr>
            </w:pPr>
            <w:del w:id="540" w:author="Jochen Krattenmacher" w:date="2023-01-05T22:26:00Z">
              <w:r w:rsidDel="00003915">
                <w:rPr>
                  <w:rFonts w:ascii="Calibri" w:hAnsi="Calibri" w:cs="Calibri"/>
                  <w:color w:val="000000"/>
                  <w:sz w:val="22"/>
                </w:rPr>
                <w:delText>3.63E-01</w:delText>
              </w:r>
            </w:del>
          </w:p>
        </w:tc>
        <w:tc>
          <w:tcPr>
            <w:tcW w:w="1047" w:type="dxa"/>
            <w:noWrap/>
            <w:hideMark/>
          </w:tcPr>
          <w:p w14:paraId="18700832" w14:textId="16DF38A4" w:rsidR="00F84023" w:rsidRPr="00A456A4" w:rsidDel="00003915" w:rsidRDefault="00F84023" w:rsidP="00DE2EE2">
            <w:pPr>
              <w:jc w:val="right"/>
              <w:rPr>
                <w:del w:id="541" w:author="Jochen Krattenmacher" w:date="2023-01-05T22:26:00Z"/>
                <w:rFonts w:ascii="Calibri" w:hAnsi="Calibri" w:cs="Calibri"/>
                <w:color w:val="000000"/>
                <w:sz w:val="22"/>
              </w:rPr>
            </w:pPr>
            <w:del w:id="542" w:author="Jochen Krattenmacher" w:date="2023-01-05T22:26:00Z">
              <w:r w:rsidRPr="00A456A4" w:rsidDel="00003915">
                <w:rPr>
                  <w:rFonts w:ascii="Calibri" w:hAnsi="Calibri" w:cs="Calibri"/>
                  <w:color w:val="000000"/>
                  <w:sz w:val="22"/>
                </w:rPr>
                <w:delText>9.83E-01</w:delText>
              </w:r>
            </w:del>
          </w:p>
        </w:tc>
        <w:tc>
          <w:tcPr>
            <w:tcW w:w="1047" w:type="dxa"/>
            <w:noWrap/>
            <w:hideMark/>
          </w:tcPr>
          <w:p w14:paraId="1CF715F9" w14:textId="0DBB1FDA" w:rsidR="00F84023" w:rsidRPr="00A456A4" w:rsidDel="00003915" w:rsidRDefault="00F84023" w:rsidP="00DE2EE2">
            <w:pPr>
              <w:jc w:val="right"/>
              <w:rPr>
                <w:del w:id="543" w:author="Jochen Krattenmacher" w:date="2023-01-05T22:26:00Z"/>
                <w:rFonts w:ascii="Calibri" w:hAnsi="Calibri" w:cs="Calibri"/>
                <w:color w:val="000000"/>
                <w:sz w:val="22"/>
              </w:rPr>
            </w:pPr>
            <w:del w:id="544" w:author="Jochen Krattenmacher" w:date="2023-01-05T22:26:00Z">
              <w:r w:rsidRPr="00A456A4" w:rsidDel="00003915">
                <w:rPr>
                  <w:rFonts w:ascii="Calibri" w:hAnsi="Calibri" w:cs="Calibri"/>
                  <w:color w:val="000000"/>
                  <w:sz w:val="22"/>
                </w:rPr>
                <w:delText>8.33E-01</w:delText>
              </w:r>
            </w:del>
          </w:p>
        </w:tc>
      </w:tr>
      <w:tr w:rsidR="006D643D" w:rsidRPr="00A456A4" w:rsidDel="00003915" w14:paraId="38C7EE56" w14:textId="77777777" w:rsidTr="00DE2EE2">
        <w:trPr>
          <w:trHeight w:val="300"/>
          <w:del w:id="545" w:author="Jochen Krattenmacher" w:date="2023-01-05T22:26:00Z"/>
        </w:trPr>
        <w:tc>
          <w:tcPr>
            <w:tcW w:w="1975" w:type="dxa"/>
            <w:noWrap/>
            <w:hideMark/>
          </w:tcPr>
          <w:p w14:paraId="3BA77DFF" w14:textId="5CEB731F" w:rsidR="00F84023" w:rsidRPr="00A456A4" w:rsidDel="00003915" w:rsidRDefault="00F84023" w:rsidP="00DE2EE2">
            <w:pPr>
              <w:rPr>
                <w:del w:id="546" w:author="Jochen Krattenmacher" w:date="2023-01-05T22:26:00Z"/>
                <w:rFonts w:ascii="Calibri" w:hAnsi="Calibri" w:cs="Calibri"/>
                <w:color w:val="000000"/>
                <w:sz w:val="22"/>
              </w:rPr>
            </w:pPr>
            <w:del w:id="547" w:author="Jochen Krattenmacher" w:date="2023-01-05T22:26:00Z">
              <w:r w:rsidRPr="00A456A4" w:rsidDel="00003915">
                <w:rPr>
                  <w:rFonts w:ascii="Calibri" w:hAnsi="Calibri" w:cs="Calibri"/>
                  <w:color w:val="000000"/>
                  <w:sz w:val="22"/>
                </w:rPr>
                <w:delText>single 420nM</w:delText>
              </w:r>
            </w:del>
          </w:p>
        </w:tc>
        <w:tc>
          <w:tcPr>
            <w:tcW w:w="1980" w:type="dxa"/>
            <w:noWrap/>
            <w:hideMark/>
          </w:tcPr>
          <w:p w14:paraId="239981DF" w14:textId="1ED66773" w:rsidR="00F84023" w:rsidRPr="00A456A4" w:rsidDel="00003915" w:rsidRDefault="00F84023" w:rsidP="00DE2EE2">
            <w:pPr>
              <w:rPr>
                <w:del w:id="548" w:author="Jochen Krattenmacher" w:date="2023-01-05T22:26:00Z"/>
                <w:rFonts w:ascii="Calibri" w:hAnsi="Calibri" w:cs="Calibri"/>
                <w:color w:val="000000"/>
                <w:sz w:val="22"/>
              </w:rPr>
            </w:pPr>
            <w:del w:id="549" w:author="Jochen Krattenmacher" w:date="2023-01-05T22:26:00Z">
              <w:r w:rsidRPr="00A456A4" w:rsidDel="00003915">
                <w:rPr>
                  <w:rFonts w:ascii="Calibri" w:hAnsi="Calibri" w:cs="Calibri"/>
                  <w:color w:val="000000"/>
                  <w:sz w:val="22"/>
                </w:rPr>
                <w:delText>parallel 420nM</w:delText>
              </w:r>
            </w:del>
          </w:p>
        </w:tc>
        <w:tc>
          <w:tcPr>
            <w:tcW w:w="1047" w:type="dxa"/>
            <w:noWrap/>
            <w:vAlign w:val="bottom"/>
            <w:hideMark/>
          </w:tcPr>
          <w:p w14:paraId="53180082" w14:textId="3F5F4675" w:rsidR="00F84023" w:rsidRPr="00A456A4" w:rsidDel="00003915" w:rsidRDefault="00F84023" w:rsidP="00DE2EE2">
            <w:pPr>
              <w:jc w:val="right"/>
              <w:rPr>
                <w:del w:id="550" w:author="Jochen Krattenmacher" w:date="2023-01-05T22:26:00Z"/>
                <w:rFonts w:ascii="Calibri" w:hAnsi="Calibri" w:cs="Calibri"/>
                <w:color w:val="000000"/>
                <w:sz w:val="22"/>
              </w:rPr>
            </w:pPr>
            <w:del w:id="551" w:author="Jochen Krattenmacher" w:date="2023-01-05T22:26:00Z">
              <w:r w:rsidDel="00003915">
                <w:rPr>
                  <w:rFonts w:ascii="Calibri" w:hAnsi="Calibri" w:cs="Calibri"/>
                  <w:color w:val="000000"/>
                  <w:sz w:val="22"/>
                </w:rPr>
                <w:delText>8.86E-01</w:delText>
              </w:r>
            </w:del>
          </w:p>
        </w:tc>
        <w:tc>
          <w:tcPr>
            <w:tcW w:w="1047" w:type="dxa"/>
            <w:noWrap/>
            <w:vAlign w:val="bottom"/>
            <w:hideMark/>
          </w:tcPr>
          <w:p w14:paraId="5AD8536A" w14:textId="4BCF3EC2" w:rsidR="00F84023" w:rsidRPr="00A456A4" w:rsidDel="00003915" w:rsidRDefault="00F84023" w:rsidP="00DE2EE2">
            <w:pPr>
              <w:jc w:val="right"/>
              <w:rPr>
                <w:del w:id="552" w:author="Jochen Krattenmacher" w:date="2023-01-05T22:26:00Z"/>
                <w:rFonts w:ascii="Calibri" w:hAnsi="Calibri" w:cs="Calibri"/>
                <w:color w:val="000000"/>
                <w:sz w:val="22"/>
              </w:rPr>
            </w:pPr>
            <w:del w:id="553" w:author="Jochen Krattenmacher" w:date="2023-01-05T22:26:00Z">
              <w:r w:rsidDel="00003915">
                <w:rPr>
                  <w:rFonts w:ascii="Calibri" w:hAnsi="Calibri" w:cs="Calibri"/>
                  <w:color w:val="000000"/>
                  <w:sz w:val="22"/>
                </w:rPr>
                <w:delText>9.99E-01</w:delText>
              </w:r>
            </w:del>
          </w:p>
        </w:tc>
        <w:tc>
          <w:tcPr>
            <w:tcW w:w="1047" w:type="dxa"/>
            <w:noWrap/>
            <w:hideMark/>
          </w:tcPr>
          <w:p w14:paraId="380501B2" w14:textId="7C99CAEB" w:rsidR="00F84023" w:rsidRPr="00A456A4" w:rsidDel="00003915" w:rsidRDefault="00F84023" w:rsidP="00DE2EE2">
            <w:pPr>
              <w:jc w:val="right"/>
              <w:rPr>
                <w:del w:id="554" w:author="Jochen Krattenmacher" w:date="2023-01-05T22:26:00Z"/>
                <w:rFonts w:ascii="Calibri" w:hAnsi="Calibri" w:cs="Calibri"/>
                <w:color w:val="000000"/>
                <w:sz w:val="22"/>
              </w:rPr>
            </w:pPr>
            <w:del w:id="555" w:author="Jochen Krattenmacher" w:date="2023-01-05T22:26:00Z">
              <w:r w:rsidRPr="00A456A4" w:rsidDel="00003915">
                <w:rPr>
                  <w:rFonts w:ascii="Calibri" w:hAnsi="Calibri" w:cs="Calibri"/>
                  <w:color w:val="000000"/>
                  <w:sz w:val="22"/>
                </w:rPr>
                <w:delText>9.99E-01</w:delText>
              </w:r>
            </w:del>
          </w:p>
        </w:tc>
        <w:tc>
          <w:tcPr>
            <w:tcW w:w="1047" w:type="dxa"/>
            <w:noWrap/>
            <w:hideMark/>
          </w:tcPr>
          <w:p w14:paraId="331ECAA1" w14:textId="3A059EE4" w:rsidR="00F84023" w:rsidRPr="00A456A4" w:rsidDel="00003915" w:rsidRDefault="00F84023" w:rsidP="00DE2EE2">
            <w:pPr>
              <w:jc w:val="right"/>
              <w:rPr>
                <w:del w:id="556" w:author="Jochen Krattenmacher" w:date="2023-01-05T22:26:00Z"/>
                <w:rFonts w:ascii="Calibri" w:hAnsi="Calibri" w:cs="Calibri"/>
                <w:color w:val="000000"/>
                <w:sz w:val="22"/>
              </w:rPr>
            </w:pPr>
            <w:del w:id="557" w:author="Jochen Krattenmacher" w:date="2023-01-05T22:26:00Z">
              <w:r w:rsidRPr="00A456A4" w:rsidDel="00003915">
                <w:rPr>
                  <w:rFonts w:ascii="Calibri" w:hAnsi="Calibri" w:cs="Calibri"/>
                  <w:color w:val="000000"/>
                  <w:sz w:val="22"/>
                </w:rPr>
                <w:delText>9.50E-01</w:delText>
              </w:r>
            </w:del>
          </w:p>
        </w:tc>
      </w:tr>
      <w:tr w:rsidR="006D643D" w:rsidRPr="00A456A4" w:rsidDel="00003915" w14:paraId="25753466" w14:textId="77777777" w:rsidTr="00DE2EE2">
        <w:trPr>
          <w:trHeight w:val="300"/>
          <w:del w:id="558" w:author="Jochen Krattenmacher" w:date="2023-01-05T22:26:00Z"/>
        </w:trPr>
        <w:tc>
          <w:tcPr>
            <w:tcW w:w="1975" w:type="dxa"/>
            <w:noWrap/>
            <w:hideMark/>
          </w:tcPr>
          <w:p w14:paraId="05F91676" w14:textId="65156A74" w:rsidR="00F84023" w:rsidRPr="00A456A4" w:rsidDel="00003915" w:rsidRDefault="00F84023" w:rsidP="00DE2EE2">
            <w:pPr>
              <w:rPr>
                <w:del w:id="559" w:author="Jochen Krattenmacher" w:date="2023-01-05T22:26:00Z"/>
                <w:rFonts w:ascii="Calibri" w:hAnsi="Calibri" w:cs="Calibri"/>
                <w:color w:val="000000"/>
                <w:sz w:val="22"/>
              </w:rPr>
            </w:pPr>
            <w:del w:id="560" w:author="Jochen Krattenmacher" w:date="2023-01-05T22:26:00Z">
              <w:r w:rsidRPr="00A456A4" w:rsidDel="00003915">
                <w:rPr>
                  <w:rFonts w:ascii="Calibri" w:hAnsi="Calibri" w:cs="Calibri"/>
                  <w:color w:val="000000"/>
                  <w:sz w:val="22"/>
                </w:rPr>
                <w:delText>antiparallel 42nM</w:delText>
              </w:r>
            </w:del>
          </w:p>
        </w:tc>
        <w:tc>
          <w:tcPr>
            <w:tcW w:w="1980" w:type="dxa"/>
            <w:noWrap/>
            <w:hideMark/>
          </w:tcPr>
          <w:p w14:paraId="3FDF71CD" w14:textId="35F94CBC" w:rsidR="00F84023" w:rsidRPr="00A456A4" w:rsidDel="00003915" w:rsidRDefault="00F84023" w:rsidP="00DE2EE2">
            <w:pPr>
              <w:rPr>
                <w:del w:id="561" w:author="Jochen Krattenmacher" w:date="2023-01-05T22:26:00Z"/>
                <w:rFonts w:ascii="Calibri" w:hAnsi="Calibri" w:cs="Calibri"/>
                <w:color w:val="000000"/>
                <w:sz w:val="22"/>
              </w:rPr>
            </w:pPr>
            <w:del w:id="562" w:author="Jochen Krattenmacher" w:date="2023-01-05T22:26:00Z">
              <w:r w:rsidRPr="00A456A4" w:rsidDel="00003915">
                <w:rPr>
                  <w:rFonts w:ascii="Calibri" w:hAnsi="Calibri" w:cs="Calibri"/>
                  <w:color w:val="000000"/>
                  <w:sz w:val="22"/>
                </w:rPr>
                <w:delText>antiparallel 420nM</w:delText>
              </w:r>
            </w:del>
          </w:p>
        </w:tc>
        <w:tc>
          <w:tcPr>
            <w:tcW w:w="1047" w:type="dxa"/>
            <w:noWrap/>
            <w:vAlign w:val="bottom"/>
            <w:hideMark/>
          </w:tcPr>
          <w:p w14:paraId="7A1DA381" w14:textId="30460668" w:rsidR="00F84023" w:rsidRPr="00A456A4" w:rsidDel="00003915" w:rsidRDefault="00F84023" w:rsidP="00DE2EE2">
            <w:pPr>
              <w:jc w:val="right"/>
              <w:rPr>
                <w:del w:id="563" w:author="Jochen Krattenmacher" w:date="2023-01-05T22:26:00Z"/>
                <w:rFonts w:ascii="Calibri" w:hAnsi="Calibri" w:cs="Calibri"/>
                <w:b/>
                <w:bCs/>
                <w:color w:val="000000"/>
                <w:sz w:val="22"/>
              </w:rPr>
            </w:pPr>
            <w:del w:id="564" w:author="Jochen Krattenmacher" w:date="2023-01-05T22:26:00Z">
              <w:r w:rsidDel="00003915">
                <w:rPr>
                  <w:rFonts w:ascii="Calibri" w:hAnsi="Calibri" w:cs="Calibri"/>
                  <w:color w:val="000000"/>
                  <w:sz w:val="22"/>
                </w:rPr>
                <w:delText>6.65E-01</w:delText>
              </w:r>
            </w:del>
          </w:p>
        </w:tc>
        <w:tc>
          <w:tcPr>
            <w:tcW w:w="1047" w:type="dxa"/>
            <w:noWrap/>
            <w:vAlign w:val="bottom"/>
            <w:hideMark/>
          </w:tcPr>
          <w:p w14:paraId="5E168A7E" w14:textId="3DA6ED9A" w:rsidR="00F84023" w:rsidRPr="00A456A4" w:rsidDel="00003915" w:rsidRDefault="00F84023" w:rsidP="00DE2EE2">
            <w:pPr>
              <w:jc w:val="right"/>
              <w:rPr>
                <w:del w:id="565" w:author="Jochen Krattenmacher" w:date="2023-01-05T22:26:00Z"/>
                <w:rFonts w:ascii="Calibri" w:hAnsi="Calibri" w:cs="Calibri"/>
                <w:b/>
                <w:bCs/>
                <w:color w:val="000000"/>
                <w:sz w:val="22"/>
              </w:rPr>
            </w:pPr>
            <w:del w:id="566" w:author="Jochen Krattenmacher" w:date="2023-01-05T22:26:00Z">
              <w:r w:rsidDel="00003915">
                <w:rPr>
                  <w:rFonts w:ascii="Calibri" w:hAnsi="Calibri" w:cs="Calibri"/>
                  <w:color w:val="000000"/>
                  <w:sz w:val="22"/>
                </w:rPr>
                <w:delText>1.41E-01</w:delText>
              </w:r>
            </w:del>
          </w:p>
        </w:tc>
        <w:tc>
          <w:tcPr>
            <w:tcW w:w="1047" w:type="dxa"/>
            <w:noWrap/>
            <w:hideMark/>
          </w:tcPr>
          <w:p w14:paraId="21CBDCB7" w14:textId="43BA06D7" w:rsidR="00F84023" w:rsidRPr="00A456A4" w:rsidDel="00003915" w:rsidRDefault="00F84023" w:rsidP="00DE2EE2">
            <w:pPr>
              <w:jc w:val="right"/>
              <w:rPr>
                <w:del w:id="567" w:author="Jochen Krattenmacher" w:date="2023-01-05T22:26:00Z"/>
                <w:rFonts w:ascii="Calibri" w:hAnsi="Calibri" w:cs="Calibri"/>
                <w:color w:val="000000"/>
                <w:sz w:val="22"/>
              </w:rPr>
            </w:pPr>
            <w:del w:id="568" w:author="Jochen Krattenmacher" w:date="2023-01-05T22:26:00Z">
              <w:r w:rsidRPr="00A456A4" w:rsidDel="00003915">
                <w:rPr>
                  <w:rFonts w:ascii="Calibri" w:hAnsi="Calibri" w:cs="Calibri"/>
                  <w:color w:val="000000"/>
                  <w:sz w:val="22"/>
                </w:rPr>
                <w:delText>8.73E-01</w:delText>
              </w:r>
            </w:del>
          </w:p>
        </w:tc>
        <w:tc>
          <w:tcPr>
            <w:tcW w:w="1047" w:type="dxa"/>
            <w:noWrap/>
            <w:hideMark/>
          </w:tcPr>
          <w:p w14:paraId="24DF2343" w14:textId="272BA8C1" w:rsidR="00F84023" w:rsidRPr="00A456A4" w:rsidDel="00003915" w:rsidRDefault="00F84023" w:rsidP="00DE2EE2">
            <w:pPr>
              <w:jc w:val="right"/>
              <w:rPr>
                <w:del w:id="569" w:author="Jochen Krattenmacher" w:date="2023-01-05T22:26:00Z"/>
                <w:rFonts w:ascii="Calibri" w:hAnsi="Calibri" w:cs="Calibri"/>
                <w:color w:val="000000"/>
                <w:sz w:val="22"/>
              </w:rPr>
            </w:pPr>
            <w:del w:id="570" w:author="Jochen Krattenmacher" w:date="2023-01-05T22:26:00Z">
              <w:r w:rsidRPr="00A456A4" w:rsidDel="00003915">
                <w:rPr>
                  <w:rFonts w:ascii="Calibri" w:hAnsi="Calibri" w:cs="Calibri"/>
                  <w:color w:val="000000"/>
                  <w:sz w:val="22"/>
                </w:rPr>
                <w:delText>5.48E-01</w:delText>
              </w:r>
            </w:del>
          </w:p>
        </w:tc>
      </w:tr>
      <w:tr w:rsidR="006D643D" w:rsidRPr="00A456A4" w:rsidDel="00003915" w14:paraId="38FEA71B" w14:textId="77777777" w:rsidTr="00DE2EE2">
        <w:trPr>
          <w:trHeight w:val="300"/>
          <w:del w:id="571" w:author="Jochen Krattenmacher" w:date="2023-01-05T22:26:00Z"/>
        </w:trPr>
        <w:tc>
          <w:tcPr>
            <w:tcW w:w="1975" w:type="dxa"/>
            <w:noWrap/>
            <w:hideMark/>
          </w:tcPr>
          <w:p w14:paraId="211E753C" w14:textId="00AEB826" w:rsidR="00F84023" w:rsidRPr="00A456A4" w:rsidDel="00003915" w:rsidRDefault="00F84023" w:rsidP="00DE2EE2">
            <w:pPr>
              <w:rPr>
                <w:del w:id="572" w:author="Jochen Krattenmacher" w:date="2023-01-05T22:26:00Z"/>
                <w:rFonts w:ascii="Calibri" w:hAnsi="Calibri" w:cs="Calibri"/>
                <w:color w:val="000000"/>
                <w:sz w:val="22"/>
              </w:rPr>
            </w:pPr>
            <w:del w:id="573" w:author="Jochen Krattenmacher" w:date="2023-01-05T22:26:00Z">
              <w:r w:rsidRPr="00A456A4" w:rsidDel="00003915">
                <w:rPr>
                  <w:rFonts w:ascii="Calibri" w:hAnsi="Calibri" w:cs="Calibri"/>
                  <w:color w:val="000000"/>
                  <w:sz w:val="22"/>
                </w:rPr>
                <w:delText>antiparallel 42nM</w:delText>
              </w:r>
            </w:del>
          </w:p>
        </w:tc>
        <w:tc>
          <w:tcPr>
            <w:tcW w:w="1980" w:type="dxa"/>
            <w:noWrap/>
            <w:hideMark/>
          </w:tcPr>
          <w:p w14:paraId="28844E73" w14:textId="7988D350" w:rsidR="00F84023" w:rsidRPr="00A456A4" w:rsidDel="00003915" w:rsidRDefault="00F84023" w:rsidP="00DE2EE2">
            <w:pPr>
              <w:rPr>
                <w:del w:id="574" w:author="Jochen Krattenmacher" w:date="2023-01-05T22:26:00Z"/>
                <w:rFonts w:ascii="Calibri" w:hAnsi="Calibri" w:cs="Calibri"/>
                <w:color w:val="000000"/>
                <w:sz w:val="22"/>
              </w:rPr>
            </w:pPr>
            <w:del w:id="575" w:author="Jochen Krattenmacher" w:date="2023-01-05T22:26:00Z">
              <w:r w:rsidRPr="00A456A4" w:rsidDel="00003915">
                <w:rPr>
                  <w:rFonts w:ascii="Calibri" w:hAnsi="Calibri" w:cs="Calibri"/>
                  <w:color w:val="000000"/>
                  <w:sz w:val="22"/>
                </w:rPr>
                <w:delText>parallel 42nM</w:delText>
              </w:r>
            </w:del>
          </w:p>
        </w:tc>
        <w:tc>
          <w:tcPr>
            <w:tcW w:w="1047" w:type="dxa"/>
            <w:noWrap/>
            <w:vAlign w:val="bottom"/>
            <w:hideMark/>
          </w:tcPr>
          <w:p w14:paraId="76C24879" w14:textId="020263AA" w:rsidR="00F84023" w:rsidRPr="00A456A4" w:rsidDel="00003915" w:rsidRDefault="00F84023" w:rsidP="00DE2EE2">
            <w:pPr>
              <w:jc w:val="right"/>
              <w:rPr>
                <w:del w:id="576" w:author="Jochen Krattenmacher" w:date="2023-01-05T22:26:00Z"/>
                <w:rFonts w:ascii="Calibri" w:hAnsi="Calibri" w:cs="Calibri"/>
                <w:b/>
                <w:bCs/>
                <w:color w:val="000000"/>
                <w:sz w:val="22"/>
              </w:rPr>
            </w:pPr>
            <w:del w:id="577" w:author="Jochen Krattenmacher" w:date="2023-01-05T22:26:00Z">
              <w:r w:rsidDel="00003915">
                <w:rPr>
                  <w:rFonts w:ascii="Calibri" w:hAnsi="Calibri" w:cs="Calibri"/>
                  <w:b/>
                  <w:bCs/>
                  <w:color w:val="000000"/>
                  <w:sz w:val="22"/>
                </w:rPr>
                <w:delText>3.48E-03</w:delText>
              </w:r>
            </w:del>
          </w:p>
        </w:tc>
        <w:tc>
          <w:tcPr>
            <w:tcW w:w="1047" w:type="dxa"/>
            <w:noWrap/>
            <w:vAlign w:val="bottom"/>
            <w:hideMark/>
          </w:tcPr>
          <w:p w14:paraId="16633ABA" w14:textId="55B00DF2" w:rsidR="00F84023" w:rsidRPr="00A456A4" w:rsidDel="00003915" w:rsidRDefault="00F84023" w:rsidP="00DE2EE2">
            <w:pPr>
              <w:jc w:val="right"/>
              <w:rPr>
                <w:del w:id="578" w:author="Jochen Krattenmacher" w:date="2023-01-05T22:26:00Z"/>
                <w:rFonts w:ascii="Calibri" w:hAnsi="Calibri" w:cs="Calibri"/>
                <w:color w:val="000000"/>
                <w:sz w:val="22"/>
              </w:rPr>
            </w:pPr>
            <w:del w:id="579" w:author="Jochen Krattenmacher" w:date="2023-01-05T22:26:00Z">
              <w:r w:rsidDel="00003915">
                <w:rPr>
                  <w:rFonts w:ascii="Calibri" w:hAnsi="Calibri" w:cs="Calibri"/>
                  <w:color w:val="000000"/>
                  <w:sz w:val="22"/>
                </w:rPr>
                <w:delText>9.99E-01</w:delText>
              </w:r>
            </w:del>
          </w:p>
        </w:tc>
        <w:tc>
          <w:tcPr>
            <w:tcW w:w="1047" w:type="dxa"/>
            <w:noWrap/>
            <w:hideMark/>
          </w:tcPr>
          <w:p w14:paraId="77D0B348" w14:textId="3BCBE8A5" w:rsidR="00F84023" w:rsidRPr="00A456A4" w:rsidDel="00003915" w:rsidRDefault="00F84023" w:rsidP="00DE2EE2">
            <w:pPr>
              <w:jc w:val="right"/>
              <w:rPr>
                <w:del w:id="580" w:author="Jochen Krattenmacher" w:date="2023-01-05T22:26:00Z"/>
                <w:rFonts w:ascii="Calibri" w:hAnsi="Calibri" w:cs="Calibri"/>
                <w:b/>
                <w:bCs/>
                <w:color w:val="000000"/>
                <w:sz w:val="22"/>
              </w:rPr>
            </w:pPr>
            <w:del w:id="581" w:author="Jochen Krattenmacher" w:date="2023-01-05T22:26:00Z">
              <w:r w:rsidRPr="00A456A4" w:rsidDel="00003915">
                <w:rPr>
                  <w:rFonts w:ascii="Calibri" w:hAnsi="Calibri" w:cs="Calibri"/>
                  <w:b/>
                  <w:bCs/>
                  <w:color w:val="000000"/>
                  <w:sz w:val="22"/>
                </w:rPr>
                <w:delText>1.68E-02</w:delText>
              </w:r>
            </w:del>
          </w:p>
        </w:tc>
        <w:tc>
          <w:tcPr>
            <w:tcW w:w="1047" w:type="dxa"/>
            <w:noWrap/>
            <w:hideMark/>
          </w:tcPr>
          <w:p w14:paraId="1C7AB676" w14:textId="21889362" w:rsidR="00F84023" w:rsidRPr="00A456A4" w:rsidDel="00003915" w:rsidRDefault="00F84023" w:rsidP="00DE2EE2">
            <w:pPr>
              <w:jc w:val="right"/>
              <w:rPr>
                <w:del w:id="582" w:author="Jochen Krattenmacher" w:date="2023-01-05T22:26:00Z"/>
                <w:rFonts w:ascii="Calibri" w:hAnsi="Calibri" w:cs="Calibri"/>
                <w:color w:val="000000"/>
                <w:sz w:val="22"/>
              </w:rPr>
            </w:pPr>
            <w:del w:id="583" w:author="Jochen Krattenmacher" w:date="2023-01-05T22:26:00Z">
              <w:r w:rsidRPr="00A456A4" w:rsidDel="00003915">
                <w:rPr>
                  <w:rFonts w:ascii="Calibri" w:hAnsi="Calibri" w:cs="Calibri"/>
                  <w:color w:val="000000"/>
                  <w:sz w:val="22"/>
                </w:rPr>
                <w:delText>7.01E-01</w:delText>
              </w:r>
            </w:del>
          </w:p>
        </w:tc>
      </w:tr>
      <w:tr w:rsidR="006D643D" w:rsidRPr="00A456A4" w:rsidDel="00003915" w14:paraId="4ABD1506" w14:textId="77777777" w:rsidTr="00DE2EE2">
        <w:trPr>
          <w:trHeight w:val="300"/>
          <w:del w:id="584" w:author="Jochen Krattenmacher" w:date="2023-01-05T22:26:00Z"/>
        </w:trPr>
        <w:tc>
          <w:tcPr>
            <w:tcW w:w="1975" w:type="dxa"/>
            <w:noWrap/>
            <w:hideMark/>
          </w:tcPr>
          <w:p w14:paraId="39B95B5C" w14:textId="0083E7F5" w:rsidR="00F84023" w:rsidRPr="00A456A4" w:rsidDel="00003915" w:rsidRDefault="00F84023" w:rsidP="00DE2EE2">
            <w:pPr>
              <w:rPr>
                <w:del w:id="585" w:author="Jochen Krattenmacher" w:date="2023-01-05T22:26:00Z"/>
                <w:rFonts w:ascii="Calibri" w:hAnsi="Calibri" w:cs="Calibri"/>
                <w:color w:val="000000"/>
                <w:sz w:val="22"/>
              </w:rPr>
            </w:pPr>
            <w:del w:id="586" w:author="Jochen Krattenmacher" w:date="2023-01-05T22:26:00Z">
              <w:r w:rsidRPr="00A456A4" w:rsidDel="00003915">
                <w:rPr>
                  <w:rFonts w:ascii="Calibri" w:hAnsi="Calibri" w:cs="Calibri"/>
                  <w:color w:val="000000"/>
                  <w:sz w:val="22"/>
                </w:rPr>
                <w:delText>antiparallel 42nM</w:delText>
              </w:r>
            </w:del>
          </w:p>
        </w:tc>
        <w:tc>
          <w:tcPr>
            <w:tcW w:w="1980" w:type="dxa"/>
            <w:noWrap/>
            <w:hideMark/>
          </w:tcPr>
          <w:p w14:paraId="16F2B99B" w14:textId="738585E1" w:rsidR="00F84023" w:rsidRPr="00A456A4" w:rsidDel="00003915" w:rsidRDefault="00F84023" w:rsidP="00DE2EE2">
            <w:pPr>
              <w:rPr>
                <w:del w:id="587" w:author="Jochen Krattenmacher" w:date="2023-01-05T22:26:00Z"/>
                <w:rFonts w:ascii="Calibri" w:hAnsi="Calibri" w:cs="Calibri"/>
                <w:color w:val="000000"/>
                <w:sz w:val="22"/>
              </w:rPr>
            </w:pPr>
            <w:del w:id="588" w:author="Jochen Krattenmacher" w:date="2023-01-05T22:26:00Z">
              <w:r w:rsidRPr="00A456A4" w:rsidDel="00003915">
                <w:rPr>
                  <w:rFonts w:ascii="Calibri" w:hAnsi="Calibri" w:cs="Calibri"/>
                  <w:color w:val="000000"/>
                  <w:sz w:val="22"/>
                </w:rPr>
                <w:delText>parallel 420nM</w:delText>
              </w:r>
            </w:del>
          </w:p>
        </w:tc>
        <w:tc>
          <w:tcPr>
            <w:tcW w:w="1047" w:type="dxa"/>
            <w:noWrap/>
            <w:vAlign w:val="bottom"/>
            <w:hideMark/>
          </w:tcPr>
          <w:p w14:paraId="78C73956" w14:textId="6C9ED431" w:rsidR="00F84023" w:rsidRPr="00A456A4" w:rsidDel="00003915" w:rsidRDefault="00F84023" w:rsidP="00DE2EE2">
            <w:pPr>
              <w:jc w:val="right"/>
              <w:rPr>
                <w:del w:id="589" w:author="Jochen Krattenmacher" w:date="2023-01-05T22:26:00Z"/>
                <w:rFonts w:ascii="Calibri" w:hAnsi="Calibri" w:cs="Calibri"/>
                <w:color w:val="000000"/>
                <w:sz w:val="22"/>
              </w:rPr>
            </w:pPr>
            <w:del w:id="590" w:author="Jochen Krattenmacher" w:date="2023-01-05T22:26:00Z">
              <w:r w:rsidDel="00003915">
                <w:rPr>
                  <w:rFonts w:ascii="Calibri" w:hAnsi="Calibri" w:cs="Calibri"/>
                  <w:color w:val="000000"/>
                  <w:sz w:val="22"/>
                </w:rPr>
                <w:delText>4.76E-01</w:delText>
              </w:r>
            </w:del>
          </w:p>
        </w:tc>
        <w:tc>
          <w:tcPr>
            <w:tcW w:w="1047" w:type="dxa"/>
            <w:noWrap/>
            <w:vAlign w:val="bottom"/>
            <w:hideMark/>
          </w:tcPr>
          <w:p w14:paraId="0DEF83C5" w14:textId="2B609F37" w:rsidR="00F84023" w:rsidRPr="00A456A4" w:rsidDel="00003915" w:rsidRDefault="00F84023" w:rsidP="00DE2EE2">
            <w:pPr>
              <w:jc w:val="right"/>
              <w:rPr>
                <w:del w:id="591" w:author="Jochen Krattenmacher" w:date="2023-01-05T22:26:00Z"/>
                <w:rFonts w:ascii="Calibri" w:hAnsi="Calibri" w:cs="Calibri"/>
                <w:b/>
                <w:bCs/>
                <w:color w:val="000000"/>
                <w:sz w:val="22"/>
              </w:rPr>
            </w:pPr>
            <w:del w:id="592" w:author="Jochen Krattenmacher" w:date="2023-01-05T22:26:00Z">
              <w:r w:rsidDel="00003915">
                <w:rPr>
                  <w:rFonts w:ascii="Calibri" w:hAnsi="Calibri" w:cs="Calibri"/>
                  <w:color w:val="000000"/>
                  <w:sz w:val="22"/>
                </w:rPr>
                <w:delText>3.73E-01</w:delText>
              </w:r>
            </w:del>
          </w:p>
        </w:tc>
        <w:tc>
          <w:tcPr>
            <w:tcW w:w="1047" w:type="dxa"/>
            <w:noWrap/>
            <w:hideMark/>
          </w:tcPr>
          <w:p w14:paraId="389EC2DB" w14:textId="175D2907" w:rsidR="00F84023" w:rsidRPr="00A456A4" w:rsidDel="00003915" w:rsidRDefault="00F84023" w:rsidP="00DE2EE2">
            <w:pPr>
              <w:jc w:val="right"/>
              <w:rPr>
                <w:del w:id="593" w:author="Jochen Krattenmacher" w:date="2023-01-05T22:26:00Z"/>
                <w:rFonts w:ascii="Calibri" w:hAnsi="Calibri" w:cs="Calibri"/>
                <w:b/>
                <w:bCs/>
                <w:color w:val="000000"/>
                <w:sz w:val="22"/>
              </w:rPr>
            </w:pPr>
            <w:del w:id="594" w:author="Jochen Krattenmacher" w:date="2023-01-05T22:26:00Z">
              <w:r w:rsidRPr="00A456A4" w:rsidDel="00003915">
                <w:rPr>
                  <w:rFonts w:ascii="Calibri" w:hAnsi="Calibri" w:cs="Calibri"/>
                  <w:b/>
                  <w:bCs/>
                  <w:color w:val="000000"/>
                  <w:sz w:val="22"/>
                </w:rPr>
                <w:delText>3.00E-02</w:delText>
              </w:r>
            </w:del>
          </w:p>
        </w:tc>
        <w:tc>
          <w:tcPr>
            <w:tcW w:w="1047" w:type="dxa"/>
            <w:noWrap/>
            <w:hideMark/>
          </w:tcPr>
          <w:p w14:paraId="3DA61E6E" w14:textId="2F07ED39" w:rsidR="00F84023" w:rsidRPr="00A456A4" w:rsidDel="00003915" w:rsidRDefault="00F84023" w:rsidP="00DE2EE2">
            <w:pPr>
              <w:jc w:val="right"/>
              <w:rPr>
                <w:del w:id="595" w:author="Jochen Krattenmacher" w:date="2023-01-05T22:26:00Z"/>
                <w:rFonts w:ascii="Calibri" w:hAnsi="Calibri" w:cs="Calibri"/>
                <w:color w:val="000000"/>
                <w:sz w:val="22"/>
              </w:rPr>
            </w:pPr>
            <w:del w:id="596" w:author="Jochen Krattenmacher" w:date="2023-01-05T22:26:00Z">
              <w:r w:rsidRPr="00A456A4" w:rsidDel="00003915">
                <w:rPr>
                  <w:rFonts w:ascii="Calibri" w:hAnsi="Calibri" w:cs="Calibri"/>
                  <w:color w:val="000000"/>
                  <w:sz w:val="22"/>
                </w:rPr>
                <w:delText>8.68E-01</w:delText>
              </w:r>
            </w:del>
          </w:p>
        </w:tc>
      </w:tr>
      <w:tr w:rsidR="006D643D" w:rsidRPr="00A456A4" w:rsidDel="00003915" w14:paraId="21737A42" w14:textId="77777777" w:rsidTr="00DE2EE2">
        <w:trPr>
          <w:trHeight w:val="300"/>
          <w:del w:id="597" w:author="Jochen Krattenmacher" w:date="2023-01-05T22:26:00Z"/>
        </w:trPr>
        <w:tc>
          <w:tcPr>
            <w:tcW w:w="1975" w:type="dxa"/>
            <w:noWrap/>
            <w:hideMark/>
          </w:tcPr>
          <w:p w14:paraId="3C69C021" w14:textId="6B6BA10B" w:rsidR="00F84023" w:rsidRPr="00A456A4" w:rsidDel="00003915" w:rsidRDefault="00F84023" w:rsidP="00DE2EE2">
            <w:pPr>
              <w:rPr>
                <w:del w:id="598" w:author="Jochen Krattenmacher" w:date="2023-01-05T22:26:00Z"/>
                <w:rFonts w:ascii="Calibri" w:hAnsi="Calibri" w:cs="Calibri"/>
                <w:color w:val="000000"/>
                <w:sz w:val="22"/>
              </w:rPr>
            </w:pPr>
            <w:del w:id="599" w:author="Jochen Krattenmacher" w:date="2023-01-05T22:26:00Z">
              <w:r w:rsidRPr="00A456A4" w:rsidDel="00003915">
                <w:rPr>
                  <w:rFonts w:ascii="Calibri" w:hAnsi="Calibri" w:cs="Calibri"/>
                  <w:color w:val="000000"/>
                  <w:sz w:val="22"/>
                </w:rPr>
                <w:delText>antiparallel 420nM</w:delText>
              </w:r>
            </w:del>
          </w:p>
        </w:tc>
        <w:tc>
          <w:tcPr>
            <w:tcW w:w="1980" w:type="dxa"/>
            <w:noWrap/>
            <w:hideMark/>
          </w:tcPr>
          <w:p w14:paraId="3FFC83BC" w14:textId="03F9C049" w:rsidR="00F84023" w:rsidRPr="00A456A4" w:rsidDel="00003915" w:rsidRDefault="00F84023" w:rsidP="00DE2EE2">
            <w:pPr>
              <w:rPr>
                <w:del w:id="600" w:author="Jochen Krattenmacher" w:date="2023-01-05T22:26:00Z"/>
                <w:rFonts w:ascii="Calibri" w:hAnsi="Calibri" w:cs="Calibri"/>
                <w:color w:val="000000"/>
                <w:sz w:val="22"/>
              </w:rPr>
            </w:pPr>
            <w:del w:id="601" w:author="Jochen Krattenmacher" w:date="2023-01-05T22:26:00Z">
              <w:r w:rsidRPr="00A456A4" w:rsidDel="00003915">
                <w:rPr>
                  <w:rFonts w:ascii="Calibri" w:hAnsi="Calibri" w:cs="Calibri"/>
                  <w:color w:val="000000"/>
                  <w:sz w:val="22"/>
                </w:rPr>
                <w:delText>parallel 42nM</w:delText>
              </w:r>
            </w:del>
          </w:p>
        </w:tc>
        <w:tc>
          <w:tcPr>
            <w:tcW w:w="1047" w:type="dxa"/>
            <w:noWrap/>
            <w:vAlign w:val="bottom"/>
            <w:hideMark/>
          </w:tcPr>
          <w:p w14:paraId="5556A3A7" w14:textId="393D0381" w:rsidR="00F84023" w:rsidRPr="00A456A4" w:rsidDel="00003915" w:rsidRDefault="00F84023" w:rsidP="00DE2EE2">
            <w:pPr>
              <w:jc w:val="right"/>
              <w:rPr>
                <w:del w:id="602" w:author="Jochen Krattenmacher" w:date="2023-01-05T22:26:00Z"/>
                <w:rFonts w:ascii="Calibri" w:hAnsi="Calibri" w:cs="Calibri"/>
                <w:b/>
                <w:bCs/>
                <w:color w:val="000000"/>
                <w:sz w:val="22"/>
              </w:rPr>
            </w:pPr>
            <w:del w:id="603" w:author="Jochen Krattenmacher" w:date="2023-01-05T22:26:00Z">
              <w:r w:rsidDel="00003915">
                <w:rPr>
                  <w:rFonts w:ascii="Calibri" w:hAnsi="Calibri" w:cs="Calibri"/>
                  <w:b/>
                  <w:bCs/>
                  <w:color w:val="000000"/>
                  <w:sz w:val="22"/>
                </w:rPr>
                <w:delText>3.44E-04</w:delText>
              </w:r>
            </w:del>
          </w:p>
        </w:tc>
        <w:tc>
          <w:tcPr>
            <w:tcW w:w="1047" w:type="dxa"/>
            <w:noWrap/>
            <w:vAlign w:val="bottom"/>
            <w:hideMark/>
          </w:tcPr>
          <w:p w14:paraId="77D12E22" w14:textId="752CC32C" w:rsidR="00F84023" w:rsidRPr="00A456A4" w:rsidDel="00003915" w:rsidRDefault="00F84023" w:rsidP="00DE2EE2">
            <w:pPr>
              <w:jc w:val="right"/>
              <w:rPr>
                <w:del w:id="604" w:author="Jochen Krattenmacher" w:date="2023-01-05T22:26:00Z"/>
                <w:rFonts w:ascii="Calibri" w:hAnsi="Calibri" w:cs="Calibri"/>
                <w:b/>
                <w:bCs/>
                <w:color w:val="000000"/>
                <w:sz w:val="22"/>
              </w:rPr>
            </w:pPr>
            <w:del w:id="605" w:author="Jochen Krattenmacher" w:date="2023-01-05T22:26:00Z">
              <w:r w:rsidDel="00003915">
                <w:rPr>
                  <w:rFonts w:ascii="Calibri" w:hAnsi="Calibri" w:cs="Calibri"/>
                  <w:color w:val="000000"/>
                  <w:sz w:val="22"/>
                </w:rPr>
                <w:delText>8.10E-02</w:delText>
              </w:r>
            </w:del>
          </w:p>
        </w:tc>
        <w:tc>
          <w:tcPr>
            <w:tcW w:w="1047" w:type="dxa"/>
            <w:noWrap/>
            <w:hideMark/>
          </w:tcPr>
          <w:p w14:paraId="2EE3C0D8" w14:textId="6248DCE8" w:rsidR="00F84023" w:rsidRPr="00A456A4" w:rsidDel="00003915" w:rsidRDefault="00F84023" w:rsidP="00DE2EE2">
            <w:pPr>
              <w:jc w:val="right"/>
              <w:rPr>
                <w:del w:id="606" w:author="Jochen Krattenmacher" w:date="2023-01-05T22:26:00Z"/>
                <w:rFonts w:ascii="Calibri" w:hAnsi="Calibri" w:cs="Calibri"/>
                <w:b/>
                <w:bCs/>
                <w:color w:val="000000"/>
                <w:sz w:val="22"/>
              </w:rPr>
            </w:pPr>
            <w:del w:id="607" w:author="Jochen Krattenmacher" w:date="2023-01-05T22:26:00Z">
              <w:r w:rsidRPr="00A456A4" w:rsidDel="00003915">
                <w:rPr>
                  <w:rFonts w:ascii="Calibri" w:hAnsi="Calibri" w:cs="Calibri"/>
                  <w:b/>
                  <w:bCs/>
                  <w:color w:val="000000"/>
                  <w:sz w:val="22"/>
                </w:rPr>
                <w:delText>2.74E-03</w:delText>
              </w:r>
            </w:del>
          </w:p>
        </w:tc>
        <w:tc>
          <w:tcPr>
            <w:tcW w:w="1047" w:type="dxa"/>
            <w:noWrap/>
            <w:hideMark/>
          </w:tcPr>
          <w:p w14:paraId="7269E6EC" w14:textId="2ACB06E3" w:rsidR="00F84023" w:rsidRPr="00A456A4" w:rsidDel="00003915" w:rsidRDefault="00F84023" w:rsidP="00DE2EE2">
            <w:pPr>
              <w:jc w:val="right"/>
              <w:rPr>
                <w:del w:id="608" w:author="Jochen Krattenmacher" w:date="2023-01-05T22:26:00Z"/>
                <w:rFonts w:ascii="Calibri" w:hAnsi="Calibri" w:cs="Calibri"/>
                <w:color w:val="000000"/>
                <w:sz w:val="22"/>
              </w:rPr>
            </w:pPr>
            <w:del w:id="609" w:author="Jochen Krattenmacher" w:date="2023-01-05T22:26:00Z">
              <w:r w:rsidRPr="00A456A4" w:rsidDel="00003915">
                <w:rPr>
                  <w:rFonts w:ascii="Calibri" w:hAnsi="Calibri" w:cs="Calibri"/>
                  <w:color w:val="000000"/>
                  <w:sz w:val="22"/>
                </w:rPr>
                <w:delText>1.00E+00</w:delText>
              </w:r>
            </w:del>
          </w:p>
        </w:tc>
      </w:tr>
      <w:tr w:rsidR="006D643D" w:rsidRPr="00A456A4" w:rsidDel="00003915" w14:paraId="017E0629" w14:textId="77777777" w:rsidTr="00DE2EE2">
        <w:trPr>
          <w:trHeight w:val="300"/>
          <w:del w:id="610" w:author="Jochen Krattenmacher" w:date="2023-01-05T22:26:00Z"/>
        </w:trPr>
        <w:tc>
          <w:tcPr>
            <w:tcW w:w="1975" w:type="dxa"/>
            <w:noWrap/>
            <w:hideMark/>
          </w:tcPr>
          <w:p w14:paraId="457BDF6B" w14:textId="425C1ECF" w:rsidR="00F84023" w:rsidRPr="00A456A4" w:rsidDel="00003915" w:rsidRDefault="00F84023" w:rsidP="00DE2EE2">
            <w:pPr>
              <w:rPr>
                <w:del w:id="611" w:author="Jochen Krattenmacher" w:date="2023-01-05T22:26:00Z"/>
                <w:rFonts w:ascii="Calibri" w:hAnsi="Calibri" w:cs="Calibri"/>
                <w:color w:val="000000"/>
                <w:sz w:val="22"/>
              </w:rPr>
            </w:pPr>
            <w:del w:id="612" w:author="Jochen Krattenmacher" w:date="2023-01-05T22:26:00Z">
              <w:r w:rsidRPr="00A456A4" w:rsidDel="00003915">
                <w:rPr>
                  <w:rFonts w:ascii="Calibri" w:hAnsi="Calibri" w:cs="Calibri"/>
                  <w:color w:val="000000"/>
                  <w:sz w:val="22"/>
                </w:rPr>
                <w:delText>antiparallel 420nM</w:delText>
              </w:r>
            </w:del>
          </w:p>
        </w:tc>
        <w:tc>
          <w:tcPr>
            <w:tcW w:w="1980" w:type="dxa"/>
            <w:noWrap/>
            <w:hideMark/>
          </w:tcPr>
          <w:p w14:paraId="3C36DDD8" w14:textId="7A4A310B" w:rsidR="00F84023" w:rsidRPr="00A456A4" w:rsidDel="00003915" w:rsidRDefault="00F84023" w:rsidP="00DE2EE2">
            <w:pPr>
              <w:rPr>
                <w:del w:id="613" w:author="Jochen Krattenmacher" w:date="2023-01-05T22:26:00Z"/>
                <w:rFonts w:ascii="Calibri" w:hAnsi="Calibri" w:cs="Calibri"/>
                <w:color w:val="000000"/>
                <w:sz w:val="22"/>
              </w:rPr>
            </w:pPr>
            <w:del w:id="614" w:author="Jochen Krattenmacher" w:date="2023-01-05T22:26:00Z">
              <w:r w:rsidRPr="00A456A4" w:rsidDel="00003915">
                <w:rPr>
                  <w:rFonts w:ascii="Calibri" w:hAnsi="Calibri" w:cs="Calibri"/>
                  <w:color w:val="000000"/>
                  <w:sz w:val="22"/>
                </w:rPr>
                <w:delText>parallel 420nM</w:delText>
              </w:r>
            </w:del>
          </w:p>
        </w:tc>
        <w:tc>
          <w:tcPr>
            <w:tcW w:w="1047" w:type="dxa"/>
            <w:noWrap/>
            <w:vAlign w:val="bottom"/>
            <w:hideMark/>
          </w:tcPr>
          <w:p w14:paraId="1FE9765F" w14:textId="76D12DC1" w:rsidR="00F84023" w:rsidRPr="00A456A4" w:rsidDel="00003915" w:rsidRDefault="00F84023" w:rsidP="00DE2EE2">
            <w:pPr>
              <w:jc w:val="right"/>
              <w:rPr>
                <w:del w:id="615" w:author="Jochen Krattenmacher" w:date="2023-01-05T22:26:00Z"/>
                <w:rFonts w:ascii="Calibri" w:hAnsi="Calibri" w:cs="Calibri"/>
                <w:b/>
                <w:bCs/>
                <w:color w:val="000000"/>
                <w:sz w:val="22"/>
              </w:rPr>
            </w:pPr>
            <w:del w:id="616" w:author="Jochen Krattenmacher" w:date="2023-01-05T22:26:00Z">
              <w:r w:rsidDel="00003915">
                <w:rPr>
                  <w:rFonts w:ascii="Calibri" w:hAnsi="Calibri" w:cs="Calibri"/>
                  <w:color w:val="000000"/>
                  <w:sz w:val="22"/>
                </w:rPr>
                <w:delText>5.03E-02</w:delText>
              </w:r>
            </w:del>
          </w:p>
        </w:tc>
        <w:tc>
          <w:tcPr>
            <w:tcW w:w="1047" w:type="dxa"/>
            <w:noWrap/>
            <w:vAlign w:val="bottom"/>
            <w:hideMark/>
          </w:tcPr>
          <w:p w14:paraId="5A6ED840" w14:textId="79AC55F7" w:rsidR="00F84023" w:rsidRPr="00A456A4" w:rsidDel="00003915" w:rsidRDefault="00F84023" w:rsidP="00DE2EE2">
            <w:pPr>
              <w:jc w:val="right"/>
              <w:rPr>
                <w:del w:id="617" w:author="Jochen Krattenmacher" w:date="2023-01-05T22:26:00Z"/>
                <w:rFonts w:ascii="Calibri" w:hAnsi="Calibri" w:cs="Calibri"/>
                <w:color w:val="000000"/>
                <w:sz w:val="22"/>
              </w:rPr>
            </w:pPr>
            <w:del w:id="618" w:author="Jochen Krattenmacher" w:date="2023-01-05T22:26:00Z">
              <w:r w:rsidDel="00003915">
                <w:rPr>
                  <w:rFonts w:ascii="Calibri" w:hAnsi="Calibri" w:cs="Calibri"/>
                  <w:color w:val="000000"/>
                  <w:sz w:val="22"/>
                </w:rPr>
                <w:delText>9.81E-01</w:delText>
              </w:r>
            </w:del>
          </w:p>
        </w:tc>
        <w:tc>
          <w:tcPr>
            <w:tcW w:w="1047" w:type="dxa"/>
            <w:noWrap/>
            <w:hideMark/>
          </w:tcPr>
          <w:p w14:paraId="696B02DD" w14:textId="16CF174C" w:rsidR="00F84023" w:rsidRPr="00A456A4" w:rsidDel="00003915" w:rsidRDefault="00F84023" w:rsidP="00DE2EE2">
            <w:pPr>
              <w:jc w:val="right"/>
              <w:rPr>
                <w:del w:id="619" w:author="Jochen Krattenmacher" w:date="2023-01-05T22:26:00Z"/>
                <w:rFonts w:ascii="Calibri" w:hAnsi="Calibri" w:cs="Calibri"/>
                <w:b/>
                <w:bCs/>
                <w:color w:val="000000"/>
                <w:sz w:val="22"/>
              </w:rPr>
            </w:pPr>
            <w:del w:id="620" w:author="Jochen Krattenmacher" w:date="2023-01-05T22:26:00Z">
              <w:r w:rsidRPr="00A456A4" w:rsidDel="00003915">
                <w:rPr>
                  <w:rFonts w:ascii="Calibri" w:hAnsi="Calibri" w:cs="Calibri"/>
                  <w:b/>
                  <w:bCs/>
                  <w:color w:val="000000"/>
                  <w:sz w:val="22"/>
                </w:rPr>
                <w:delText>4.77E-03</w:delText>
              </w:r>
            </w:del>
          </w:p>
        </w:tc>
        <w:tc>
          <w:tcPr>
            <w:tcW w:w="1047" w:type="dxa"/>
            <w:noWrap/>
            <w:hideMark/>
          </w:tcPr>
          <w:p w14:paraId="4959BC8A" w14:textId="7B2AAF08" w:rsidR="00F84023" w:rsidRPr="00A456A4" w:rsidDel="00003915" w:rsidRDefault="00F84023" w:rsidP="00DE2EE2">
            <w:pPr>
              <w:jc w:val="right"/>
              <w:rPr>
                <w:del w:id="621" w:author="Jochen Krattenmacher" w:date="2023-01-05T22:26:00Z"/>
                <w:rFonts w:ascii="Calibri" w:hAnsi="Calibri" w:cs="Calibri"/>
                <w:color w:val="000000"/>
                <w:sz w:val="22"/>
              </w:rPr>
            </w:pPr>
            <w:del w:id="622" w:author="Jochen Krattenmacher" w:date="2023-01-05T22:26:00Z">
              <w:r w:rsidRPr="00A456A4" w:rsidDel="00003915">
                <w:rPr>
                  <w:rFonts w:ascii="Calibri" w:hAnsi="Calibri" w:cs="Calibri"/>
                  <w:color w:val="000000"/>
                  <w:sz w:val="22"/>
                </w:rPr>
                <w:delText>9.89E-01</w:delText>
              </w:r>
            </w:del>
          </w:p>
        </w:tc>
      </w:tr>
      <w:tr w:rsidR="006D643D" w:rsidRPr="00A456A4" w:rsidDel="00003915" w14:paraId="4BE830DA" w14:textId="74B41B40" w:rsidTr="00DE2EE2">
        <w:trPr>
          <w:trHeight w:val="300"/>
          <w:del w:id="623" w:author="Jochen Krattenmacher" w:date="2023-01-05T22:26:00Z"/>
        </w:trPr>
        <w:tc>
          <w:tcPr>
            <w:tcW w:w="1975" w:type="dxa"/>
            <w:noWrap/>
            <w:hideMark/>
          </w:tcPr>
          <w:p w14:paraId="0BDE86CE" w14:textId="48D558A0" w:rsidR="00F84023" w:rsidRPr="00A456A4" w:rsidDel="00003915" w:rsidRDefault="00F84023" w:rsidP="00DE2EE2">
            <w:pPr>
              <w:rPr>
                <w:del w:id="624" w:author="Jochen Krattenmacher" w:date="2023-01-05T22:26:00Z"/>
                <w:rFonts w:ascii="Calibri" w:hAnsi="Calibri" w:cs="Calibri"/>
                <w:color w:val="000000"/>
                <w:sz w:val="22"/>
              </w:rPr>
            </w:pPr>
            <w:del w:id="625" w:author="Jochen Krattenmacher" w:date="2023-01-05T22:26:00Z">
              <w:r w:rsidRPr="00A456A4" w:rsidDel="00003915">
                <w:rPr>
                  <w:rFonts w:ascii="Calibri" w:hAnsi="Calibri" w:cs="Calibri"/>
                  <w:color w:val="000000"/>
                  <w:sz w:val="22"/>
                </w:rPr>
                <w:delText>parallel 42nM</w:delText>
              </w:r>
            </w:del>
          </w:p>
        </w:tc>
        <w:tc>
          <w:tcPr>
            <w:tcW w:w="1980" w:type="dxa"/>
            <w:noWrap/>
            <w:hideMark/>
          </w:tcPr>
          <w:p w14:paraId="72E64268" w14:textId="49D44397" w:rsidR="00F84023" w:rsidRPr="00A456A4" w:rsidDel="00003915" w:rsidRDefault="00F84023" w:rsidP="00DE2EE2">
            <w:pPr>
              <w:rPr>
                <w:del w:id="626" w:author="Jochen Krattenmacher" w:date="2023-01-05T22:26:00Z"/>
                <w:rFonts w:ascii="Calibri" w:hAnsi="Calibri" w:cs="Calibri"/>
                <w:color w:val="000000"/>
                <w:sz w:val="22"/>
              </w:rPr>
            </w:pPr>
            <w:del w:id="627" w:author="Jochen Krattenmacher" w:date="2023-01-05T22:26:00Z">
              <w:r w:rsidRPr="00A456A4" w:rsidDel="00003915">
                <w:rPr>
                  <w:rFonts w:ascii="Calibri" w:hAnsi="Calibri" w:cs="Calibri"/>
                  <w:color w:val="000000"/>
                  <w:sz w:val="22"/>
                </w:rPr>
                <w:delText>parallel 420nM</w:delText>
              </w:r>
            </w:del>
          </w:p>
        </w:tc>
        <w:tc>
          <w:tcPr>
            <w:tcW w:w="1047" w:type="dxa"/>
            <w:noWrap/>
            <w:vAlign w:val="bottom"/>
            <w:hideMark/>
          </w:tcPr>
          <w:p w14:paraId="068E8B1E" w14:textId="6568E9C8" w:rsidR="00F84023" w:rsidRPr="00A456A4" w:rsidDel="00003915" w:rsidRDefault="00F84023" w:rsidP="00DE2EE2">
            <w:pPr>
              <w:jc w:val="right"/>
              <w:rPr>
                <w:del w:id="628" w:author="Jochen Krattenmacher" w:date="2023-01-05T22:26:00Z"/>
                <w:rFonts w:ascii="Calibri" w:hAnsi="Calibri" w:cs="Calibri"/>
                <w:b/>
                <w:bCs/>
                <w:color w:val="000000"/>
                <w:sz w:val="22"/>
              </w:rPr>
            </w:pPr>
            <w:del w:id="629" w:author="Jochen Krattenmacher" w:date="2023-01-05T22:26:00Z">
              <w:r w:rsidDel="00003915">
                <w:rPr>
                  <w:rFonts w:ascii="Calibri" w:hAnsi="Calibri" w:cs="Calibri"/>
                  <w:color w:val="000000"/>
                  <w:sz w:val="22"/>
                </w:rPr>
                <w:delText>7.56E-02</w:delText>
              </w:r>
            </w:del>
          </w:p>
        </w:tc>
        <w:tc>
          <w:tcPr>
            <w:tcW w:w="1047" w:type="dxa"/>
            <w:noWrap/>
            <w:vAlign w:val="bottom"/>
            <w:hideMark/>
          </w:tcPr>
          <w:p w14:paraId="257BB0C7" w14:textId="4348E640" w:rsidR="00F84023" w:rsidRPr="00A456A4" w:rsidDel="00003915" w:rsidRDefault="00F84023" w:rsidP="00DE2EE2">
            <w:pPr>
              <w:jc w:val="right"/>
              <w:rPr>
                <w:del w:id="630" w:author="Jochen Krattenmacher" w:date="2023-01-05T22:26:00Z"/>
                <w:rFonts w:ascii="Calibri" w:hAnsi="Calibri" w:cs="Calibri"/>
                <w:b/>
                <w:bCs/>
                <w:color w:val="000000"/>
                <w:sz w:val="22"/>
              </w:rPr>
            </w:pPr>
            <w:del w:id="631" w:author="Jochen Krattenmacher" w:date="2023-01-05T22:26:00Z">
              <w:r w:rsidDel="00003915">
                <w:rPr>
                  <w:rFonts w:ascii="Calibri" w:hAnsi="Calibri" w:cs="Calibri"/>
                  <w:color w:val="000000"/>
                  <w:sz w:val="22"/>
                </w:rPr>
                <w:delText>2.33E-01</w:delText>
              </w:r>
            </w:del>
          </w:p>
        </w:tc>
        <w:tc>
          <w:tcPr>
            <w:tcW w:w="1047" w:type="dxa"/>
            <w:noWrap/>
            <w:hideMark/>
          </w:tcPr>
          <w:p w14:paraId="15398296" w14:textId="08D99215" w:rsidR="00F84023" w:rsidRPr="00A456A4" w:rsidDel="00003915" w:rsidRDefault="00F84023" w:rsidP="00DE2EE2">
            <w:pPr>
              <w:jc w:val="right"/>
              <w:rPr>
                <w:del w:id="632" w:author="Jochen Krattenmacher" w:date="2023-01-05T22:26:00Z"/>
                <w:rFonts w:ascii="Calibri" w:hAnsi="Calibri" w:cs="Calibri"/>
                <w:color w:val="000000"/>
                <w:sz w:val="22"/>
              </w:rPr>
            </w:pPr>
            <w:del w:id="633" w:author="Jochen Krattenmacher" w:date="2023-01-05T22:26:00Z">
              <w:r w:rsidRPr="00A456A4" w:rsidDel="00003915">
                <w:rPr>
                  <w:rFonts w:ascii="Calibri" w:hAnsi="Calibri" w:cs="Calibri"/>
                  <w:color w:val="000000"/>
                  <w:sz w:val="22"/>
                </w:rPr>
                <w:delText>9.99E-01</w:delText>
              </w:r>
            </w:del>
          </w:p>
        </w:tc>
        <w:tc>
          <w:tcPr>
            <w:tcW w:w="1047" w:type="dxa"/>
            <w:noWrap/>
            <w:hideMark/>
          </w:tcPr>
          <w:p w14:paraId="5A53621F" w14:textId="4944EFE6" w:rsidR="00F84023" w:rsidRPr="00A456A4" w:rsidDel="00003915" w:rsidRDefault="00F84023" w:rsidP="00DE2EE2">
            <w:pPr>
              <w:jc w:val="right"/>
              <w:rPr>
                <w:del w:id="634" w:author="Jochen Krattenmacher" w:date="2023-01-05T22:26:00Z"/>
                <w:rFonts w:ascii="Calibri" w:hAnsi="Calibri" w:cs="Calibri"/>
                <w:color w:val="000000"/>
                <w:sz w:val="22"/>
              </w:rPr>
            </w:pPr>
            <w:del w:id="635" w:author="Jochen Krattenmacher" w:date="2023-01-05T22:26:00Z">
              <w:r w:rsidRPr="00A456A4" w:rsidDel="00003915">
                <w:rPr>
                  <w:rFonts w:ascii="Calibri" w:hAnsi="Calibri" w:cs="Calibri"/>
                  <w:color w:val="000000"/>
                  <w:sz w:val="22"/>
                </w:rPr>
                <w:delText>9.99E-01</w:delText>
              </w:r>
            </w:del>
          </w:p>
        </w:tc>
      </w:tr>
    </w:tbl>
    <w:p w14:paraId="7B8E224F" w14:textId="5314CA2A" w:rsidR="001070F1" w:rsidDel="00003915" w:rsidRDefault="00F84023" w:rsidP="00F84023">
      <w:pPr>
        <w:jc w:val="both"/>
        <w:textAlignment w:val="baseline"/>
        <w:rPr>
          <w:del w:id="636" w:author="Jochen Krattenmacher" w:date="2023-01-05T22:26:00Z"/>
          <w:rFonts w:ascii="Cambria" w:hAnsi="Cambria" w:cs="Calibri"/>
          <w:sz w:val="22"/>
        </w:rPr>
      </w:pPr>
      <w:del w:id="637" w:author="Jochen Krattenmacher" w:date="2023-01-05T22:26:00Z">
        <w:r w:rsidRPr="000A1BD6" w:rsidDel="00003915">
          <w:rPr>
            <w:rFonts w:ascii="Cambria" w:hAnsi="Cambria" w:cs="Calibri"/>
            <w:b/>
            <w:bCs/>
            <w:sz w:val="22"/>
          </w:rPr>
          <w:delText xml:space="preserve">Table </w:delText>
        </w:r>
        <w:r w:rsidDel="00003915">
          <w:rPr>
            <w:rFonts w:ascii="Cambria" w:hAnsi="Cambria" w:cs="Calibri"/>
            <w:b/>
            <w:bCs/>
            <w:sz w:val="22"/>
          </w:rPr>
          <w:delText>S1.</w:delText>
        </w:r>
        <w:r w:rsidRPr="000A1BD6" w:rsidDel="00003915">
          <w:rPr>
            <w:rFonts w:ascii="Cambria" w:hAnsi="Cambria" w:cs="Calibri"/>
            <w:sz w:val="22"/>
          </w:rPr>
          <w:delText xml:space="preserve"> </w:delText>
        </w:r>
        <w:r w:rsidDel="00003915">
          <w:rPr>
            <w:rFonts w:ascii="Cambria" w:hAnsi="Cambria" w:cs="Calibri"/>
            <w:sz w:val="22"/>
          </w:rPr>
          <w:delText xml:space="preserve">P-values as determined by ANOVA, for Figures 2A-D. For each condition, n=3 experiments. For A/B, the weighted mean of the depolymerization/polymerization </w:delText>
        </w:r>
        <w:r w:rsidR="00AC2144" w:rsidDel="00003915">
          <w:rPr>
            <w:rFonts w:ascii="Cambria" w:hAnsi="Cambria" w:cs="Calibri"/>
            <w:sz w:val="22"/>
          </w:rPr>
          <w:delText>velocities</w:delText>
        </w:r>
        <w:r w:rsidDel="00003915">
          <w:rPr>
            <w:rFonts w:ascii="Cambria" w:hAnsi="Cambria" w:cs="Calibri"/>
            <w:sz w:val="22"/>
          </w:rPr>
          <w:delText xml:space="preserve"> were used for ANOVA, in case of C/D, the rescue/catastrophe </w:delText>
        </w:r>
        <w:r w:rsidR="000B0101" w:rsidDel="00003915">
          <w:rPr>
            <w:rFonts w:ascii="Cambria" w:hAnsi="Cambria" w:cs="Calibri"/>
            <w:sz w:val="22"/>
          </w:rPr>
          <w:delText>rate</w:delText>
        </w:r>
        <w:r w:rsidDel="00003915">
          <w:rPr>
            <w:rFonts w:ascii="Cambria" w:hAnsi="Cambria" w:cs="Calibri"/>
            <w:sz w:val="22"/>
          </w:rPr>
          <w:delText xml:space="preserve"> were used. P-values below 0.05 in bold.</w:delText>
        </w:r>
      </w:del>
    </w:p>
    <w:p w14:paraId="21D3E26C" w14:textId="77777777" w:rsidR="00746355" w:rsidRPr="00F84023" w:rsidRDefault="00746355" w:rsidP="00F84023">
      <w:pPr>
        <w:jc w:val="both"/>
        <w:textAlignment w:val="baseline"/>
        <w:rPr>
          <w:rFonts w:ascii="Cambria" w:hAnsi="Cambria" w:cs="Calibri"/>
          <w:sz w:val="22"/>
        </w:rPr>
      </w:pPr>
    </w:p>
    <w:tbl>
      <w:tblPr>
        <w:tblW w:w="9016" w:type="dxa"/>
        <w:tblLayout w:type="fixed"/>
        <w:tblLook w:val="0400" w:firstRow="0" w:lastRow="0" w:firstColumn="0" w:lastColumn="0" w:noHBand="0" w:noVBand="1"/>
      </w:tblPr>
      <w:tblGrid>
        <w:gridCol w:w="2247"/>
        <w:gridCol w:w="1717"/>
        <w:gridCol w:w="1345"/>
        <w:gridCol w:w="3707"/>
        <w:tblGridChange w:id="638">
          <w:tblGrid>
            <w:gridCol w:w="2247"/>
            <w:gridCol w:w="1531"/>
            <w:gridCol w:w="1531"/>
            <w:gridCol w:w="3707"/>
          </w:tblGrid>
        </w:tblGridChange>
      </w:tblGrid>
      <w:tr w:rsidR="00B8402A" w:rsidRPr="000A1BD6" w14:paraId="04943675" w14:textId="77777777" w:rsidTr="00265D10">
        <w:trPr>
          <w:trHeight w:val="413"/>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A08CD" w14:textId="77777777" w:rsidR="00B8402A" w:rsidRPr="000A1BD6" w:rsidRDefault="00B8402A" w:rsidP="00265D10">
            <w:pPr>
              <w:rPr>
                <w:rFonts w:ascii="Cambria" w:eastAsia="Cambria" w:hAnsi="Cambria" w:cs="Cambria"/>
                <w:color w:val="000000"/>
                <w:sz w:val="22"/>
              </w:rPr>
            </w:pPr>
            <w:r w:rsidRPr="000A1BD6">
              <w:rPr>
                <w:rFonts w:ascii="Cambria" w:eastAsia="Cambria" w:hAnsi="Cambria" w:cs="Cambria"/>
                <w:color w:val="000000"/>
                <w:sz w:val="22"/>
              </w:rPr>
              <w:t>Parameter</w:t>
            </w:r>
          </w:p>
        </w:tc>
        <w:tc>
          <w:tcPr>
            <w:tcW w:w="3062" w:type="dxa"/>
            <w:gridSpan w:val="2"/>
            <w:tcBorders>
              <w:top w:val="single" w:sz="4" w:space="0" w:color="000000"/>
              <w:left w:val="nil"/>
              <w:bottom w:val="single" w:sz="4" w:space="0" w:color="000000"/>
              <w:right w:val="single" w:sz="4" w:space="0" w:color="000000"/>
            </w:tcBorders>
            <w:shd w:val="clear" w:color="auto" w:fill="auto"/>
            <w:vAlign w:val="center"/>
          </w:tcPr>
          <w:p w14:paraId="77908A32" w14:textId="77777777" w:rsidR="00B8402A" w:rsidRPr="000A1BD6" w:rsidRDefault="00B8402A" w:rsidP="00265D10">
            <w:pPr>
              <w:rPr>
                <w:rFonts w:ascii="Cambria" w:eastAsia="Cambria" w:hAnsi="Cambria" w:cs="Cambria"/>
                <w:color w:val="000000"/>
                <w:sz w:val="22"/>
              </w:rPr>
            </w:pPr>
            <w:r w:rsidRPr="000A1BD6">
              <w:rPr>
                <w:rFonts w:ascii="Cambria" w:eastAsia="Cambria" w:hAnsi="Cambria" w:cs="Cambria"/>
                <w:color w:val="000000"/>
                <w:sz w:val="22"/>
              </w:rPr>
              <w:t>Value(s)</w:t>
            </w:r>
          </w:p>
        </w:tc>
        <w:tc>
          <w:tcPr>
            <w:tcW w:w="3707" w:type="dxa"/>
            <w:tcBorders>
              <w:top w:val="single" w:sz="4" w:space="0" w:color="000000"/>
              <w:left w:val="nil"/>
              <w:bottom w:val="single" w:sz="4" w:space="0" w:color="000000"/>
              <w:right w:val="single" w:sz="4" w:space="0" w:color="000000"/>
            </w:tcBorders>
            <w:shd w:val="clear" w:color="auto" w:fill="auto"/>
            <w:vAlign w:val="center"/>
          </w:tcPr>
          <w:p w14:paraId="7F128563" w14:textId="77777777" w:rsidR="00B8402A" w:rsidRPr="000A1BD6" w:rsidRDefault="00B8402A" w:rsidP="00265D10">
            <w:pPr>
              <w:rPr>
                <w:rFonts w:ascii="Cambria" w:eastAsia="Cambria" w:hAnsi="Cambria" w:cs="Cambria"/>
                <w:color w:val="000000"/>
                <w:sz w:val="22"/>
              </w:rPr>
            </w:pPr>
            <w:r w:rsidRPr="000A1BD6">
              <w:rPr>
                <w:rFonts w:ascii="Cambria" w:eastAsia="Cambria" w:hAnsi="Cambria" w:cs="Cambria"/>
                <w:color w:val="000000"/>
                <w:sz w:val="22"/>
              </w:rPr>
              <w:t>Source</w:t>
            </w:r>
          </w:p>
        </w:tc>
      </w:tr>
      <w:tr w:rsidR="00B8402A" w:rsidRPr="000A1BD6" w14:paraId="47628548" w14:textId="77777777" w:rsidTr="00265D10">
        <w:trPr>
          <w:trHeight w:val="728"/>
        </w:trPr>
        <w:tc>
          <w:tcPr>
            <w:tcW w:w="2247" w:type="dxa"/>
            <w:tcBorders>
              <w:top w:val="nil"/>
              <w:left w:val="single" w:sz="4" w:space="0" w:color="000000"/>
              <w:bottom w:val="single" w:sz="4" w:space="0" w:color="000000"/>
              <w:right w:val="single" w:sz="4" w:space="0" w:color="000000"/>
            </w:tcBorders>
            <w:shd w:val="clear" w:color="auto" w:fill="auto"/>
            <w:vAlign w:val="center"/>
          </w:tcPr>
          <w:p w14:paraId="44F9D3FC" w14:textId="7F754D23" w:rsidR="00B8402A" w:rsidRPr="000A1BD6" w:rsidRDefault="00D946DD" w:rsidP="00265D10">
            <w:pPr>
              <w:jc w:val="center"/>
              <w:rPr>
                <w:rFonts w:ascii="Cambria" w:eastAsia="Cambria" w:hAnsi="Cambria" w:cs="Cambria"/>
                <w:color w:val="000000"/>
                <w:sz w:val="22"/>
              </w:rPr>
            </w:pPr>
            <w:r w:rsidRPr="000A1BD6">
              <w:rPr>
                <w:rFonts w:ascii="Cambria" w:eastAsia="Cambria" w:hAnsi="Cambria" w:cs="Cambria"/>
                <w:color w:val="000000"/>
                <w:sz w:val="22"/>
              </w:rPr>
              <w:t>MT</w:t>
            </w:r>
            <w:r w:rsidR="00B8402A" w:rsidRPr="000A1BD6">
              <w:rPr>
                <w:rFonts w:ascii="Cambria" w:eastAsia="Cambria" w:hAnsi="Cambria" w:cs="Cambria"/>
                <w:color w:val="000000"/>
                <w:sz w:val="22"/>
              </w:rPr>
              <w:t xml:space="preserve"> depolymerization </w:t>
            </w:r>
            <w:r w:rsidR="00AC2144">
              <w:rPr>
                <w:rFonts w:ascii="Cambria" w:eastAsia="Cambria" w:hAnsi="Cambria" w:cs="Cambria"/>
                <w:color w:val="000000"/>
                <w:sz w:val="22"/>
              </w:rPr>
              <w:t>velocity</w:t>
            </w:r>
            <w:r w:rsidR="00B8402A" w:rsidRPr="000A1BD6">
              <w:rPr>
                <w:rFonts w:ascii="Cambria" w:eastAsia="Cambria" w:hAnsi="Cambria" w:cs="Cambria"/>
                <w:color w:val="000000"/>
                <w:sz w:val="22"/>
              </w:rPr>
              <w:t xml:space="preserve"> at 0 Ase1</w:t>
            </w:r>
          </w:p>
        </w:tc>
        <w:tc>
          <w:tcPr>
            <w:tcW w:w="3062" w:type="dxa"/>
            <w:gridSpan w:val="2"/>
            <w:tcBorders>
              <w:top w:val="nil"/>
              <w:left w:val="nil"/>
              <w:bottom w:val="single" w:sz="4" w:space="0" w:color="000000"/>
              <w:right w:val="single" w:sz="4" w:space="0" w:color="000000"/>
            </w:tcBorders>
            <w:shd w:val="clear" w:color="auto" w:fill="auto"/>
            <w:vAlign w:val="center"/>
          </w:tcPr>
          <w:p w14:paraId="3F464E34" w14:textId="46B75169" w:rsidR="00B8402A" w:rsidRPr="000A1BD6" w:rsidRDefault="00B8402A" w:rsidP="00265D10">
            <w:pPr>
              <w:jc w:val="center"/>
              <w:rPr>
                <w:rFonts w:ascii="Cambria" w:eastAsia="Cambria" w:hAnsi="Cambria" w:cs="Cambria"/>
                <w:color w:val="000000"/>
                <w:sz w:val="22"/>
              </w:rPr>
            </w:pPr>
            <w:commentRangeStart w:id="639"/>
            <w:del w:id="640" w:author="Manuel Lera Ramírez" w:date="2023-04-19T00:05:00Z">
              <w:r w:rsidRPr="000A1BD6" w:rsidDel="009704A9">
                <w:rPr>
                  <w:rFonts w:ascii="Cambria" w:eastAsia="Cambria" w:hAnsi="Cambria" w:cs="Cambria"/>
                  <w:color w:val="000000"/>
                  <w:sz w:val="22"/>
                </w:rPr>
                <w:delText>k</w:delText>
              </w:r>
              <w:r w:rsidRPr="000A1BD6" w:rsidDel="009704A9">
                <w:rPr>
                  <w:rFonts w:ascii="Cambria" w:eastAsia="Cambria" w:hAnsi="Cambria" w:cs="Cambria"/>
                  <w:color w:val="000000"/>
                  <w:sz w:val="22"/>
                  <w:vertAlign w:val="subscript"/>
                </w:rPr>
                <w:delText>0</w:delText>
              </w:r>
              <w:r w:rsidRPr="000A1BD6" w:rsidDel="009704A9">
                <w:rPr>
                  <w:rFonts w:ascii="Cambria" w:eastAsia="Cambria" w:hAnsi="Cambria" w:cs="Cambria"/>
                  <w:color w:val="000000"/>
                  <w:sz w:val="22"/>
                  <w:vertAlign w:val="superscript"/>
                </w:rPr>
                <w:delText>d</w:delText>
              </w:r>
              <w:r w:rsidRPr="000A1BD6" w:rsidDel="009704A9">
                <w:rPr>
                  <w:rFonts w:ascii="Cambria" w:eastAsia="Cambria" w:hAnsi="Cambria" w:cs="Cambria"/>
                  <w:color w:val="000000"/>
                  <w:sz w:val="22"/>
                </w:rPr>
                <w:delText xml:space="preserve"> = 3</w:delText>
              </w:r>
            </w:del>
            <w:commentRangeEnd w:id="639"/>
            <w:r w:rsidR="009704A9">
              <w:rPr>
                <w:rStyle w:val="CommentReference"/>
              </w:rPr>
              <w:commentReference w:id="639"/>
            </w:r>
            <w:del w:id="641" w:author="Manuel Lera Ramírez" w:date="2023-04-19T00:05:00Z">
              <w:r w:rsidRPr="000A1BD6" w:rsidDel="009704A9">
                <w:rPr>
                  <w:rFonts w:ascii="Cambria" w:eastAsia="Cambria" w:hAnsi="Cambria" w:cs="Cambria"/>
                  <w:color w:val="000000"/>
                  <w:sz w:val="22"/>
                </w:rPr>
                <w:delText xml:space="preserve">00 </w:delText>
              </w:r>
            </w:del>
            <w:ins w:id="642" w:author="Manuel Lera Ramírez" w:date="2023-04-19T00:05:00Z">
              <w:r w:rsidR="009704A9" w:rsidRPr="000A1BD6">
                <w:rPr>
                  <w:rFonts w:ascii="Cambria" w:eastAsia="Cambria" w:hAnsi="Cambria" w:cs="Cambria"/>
                  <w:color w:val="000000"/>
                  <w:sz w:val="22"/>
                </w:rPr>
                <w:t>3</w:t>
              </w:r>
              <w:r w:rsidR="009704A9">
                <w:rPr>
                  <w:rFonts w:ascii="Cambria" w:eastAsia="Cambria" w:hAnsi="Cambria" w:cs="Cambria"/>
                  <w:color w:val="000000"/>
                  <w:sz w:val="22"/>
                </w:rPr>
                <w:t>9</w:t>
              </w:r>
              <w:r w:rsidR="009704A9" w:rsidRPr="000A1BD6">
                <w:rPr>
                  <w:rFonts w:ascii="Cambria" w:eastAsia="Cambria" w:hAnsi="Cambria" w:cs="Cambria"/>
                  <w:color w:val="000000"/>
                  <w:sz w:val="22"/>
                </w:rPr>
                <w:t xml:space="preserve">0 </w:t>
              </w:r>
            </w:ins>
            <w:r w:rsidRPr="000A1BD6">
              <w:rPr>
                <w:rFonts w:ascii="Cambria" w:eastAsia="Cambria" w:hAnsi="Cambria" w:cs="Cambria"/>
                <w:color w:val="000000"/>
                <w:sz w:val="22"/>
              </w:rPr>
              <w:t>nm/s</w:t>
            </w:r>
          </w:p>
        </w:tc>
        <w:tc>
          <w:tcPr>
            <w:tcW w:w="3707" w:type="dxa"/>
            <w:tcBorders>
              <w:top w:val="nil"/>
              <w:left w:val="nil"/>
              <w:bottom w:val="single" w:sz="4" w:space="0" w:color="000000"/>
              <w:right w:val="single" w:sz="4" w:space="0" w:color="000000"/>
            </w:tcBorders>
            <w:shd w:val="clear" w:color="auto" w:fill="auto"/>
            <w:vAlign w:val="center"/>
          </w:tcPr>
          <w:p w14:paraId="0732EAB3" w14:textId="33B5A12B" w:rsidR="00B8402A" w:rsidRPr="009704A9" w:rsidRDefault="00B8402A" w:rsidP="00265D10">
            <w:pPr>
              <w:jc w:val="center"/>
              <w:rPr>
                <w:rFonts w:ascii="Cambria" w:eastAsia="Cambria" w:hAnsi="Cambria" w:cs="Cambria"/>
                <w:color w:val="000000"/>
                <w:sz w:val="22"/>
                <w:highlight w:val="yellow"/>
                <w:rPrChange w:id="643" w:author="Manuel Lera Ramírez" w:date="2023-04-19T00:05:00Z">
                  <w:rPr>
                    <w:rFonts w:ascii="Cambria" w:eastAsia="Cambria" w:hAnsi="Cambria" w:cs="Cambria"/>
                    <w:color w:val="000000"/>
                    <w:sz w:val="22"/>
                  </w:rPr>
                </w:rPrChange>
              </w:rPr>
            </w:pPr>
            <w:commentRangeStart w:id="644"/>
            <w:r w:rsidRPr="009704A9">
              <w:rPr>
                <w:rFonts w:ascii="Cambria" w:eastAsia="Cambria" w:hAnsi="Cambria" w:cs="Cambria"/>
                <w:color w:val="000000"/>
                <w:sz w:val="22"/>
                <w:highlight w:val="yellow"/>
                <w:rPrChange w:id="645" w:author="Manuel Lera Ramírez" w:date="2023-04-19T00:05:00Z">
                  <w:rPr>
                    <w:rFonts w:ascii="Cambria" w:eastAsia="Cambria" w:hAnsi="Cambria" w:cs="Cambria"/>
                    <w:color w:val="000000"/>
                    <w:sz w:val="22"/>
                  </w:rPr>
                </w:rPrChange>
              </w:rPr>
              <w:t xml:space="preserve">Figure </w:t>
            </w:r>
            <w:r w:rsidR="00224AAC" w:rsidRPr="009704A9">
              <w:rPr>
                <w:rFonts w:ascii="Cambria" w:eastAsia="Cambria" w:hAnsi="Cambria" w:cs="Cambria"/>
                <w:color w:val="000000"/>
                <w:sz w:val="22"/>
                <w:highlight w:val="yellow"/>
                <w:rPrChange w:id="646" w:author="Manuel Lera Ramírez" w:date="2023-04-19T00:05:00Z">
                  <w:rPr>
                    <w:rFonts w:ascii="Cambria" w:eastAsia="Cambria" w:hAnsi="Cambria" w:cs="Cambria"/>
                    <w:color w:val="000000"/>
                    <w:sz w:val="22"/>
                  </w:rPr>
                </w:rPrChange>
              </w:rPr>
              <w:t xml:space="preserve">S2C </w:t>
            </w:r>
            <w:r w:rsidRPr="009704A9">
              <w:rPr>
                <w:rFonts w:ascii="Cambria" w:eastAsia="Cambria" w:hAnsi="Cambria" w:cs="Cambria"/>
                <w:color w:val="000000"/>
                <w:sz w:val="22"/>
                <w:highlight w:val="yellow"/>
                <w:rPrChange w:id="647" w:author="Manuel Lera Ramírez" w:date="2023-04-19T00:05:00Z">
                  <w:rPr>
                    <w:rFonts w:ascii="Cambria" w:eastAsia="Cambria" w:hAnsi="Cambria" w:cs="Cambria"/>
                    <w:color w:val="000000"/>
                    <w:sz w:val="22"/>
                  </w:rPr>
                </w:rPrChange>
              </w:rPr>
              <w:t>(leftmost box)</w:t>
            </w:r>
            <w:commentRangeEnd w:id="644"/>
            <w:r w:rsidR="006D643D" w:rsidRPr="009704A9">
              <w:rPr>
                <w:rStyle w:val="CommentReference"/>
                <w:highlight w:val="yellow"/>
                <w:rPrChange w:id="648" w:author="Manuel Lera Ramírez" w:date="2023-04-19T00:05:00Z">
                  <w:rPr>
                    <w:rStyle w:val="CommentReference"/>
                  </w:rPr>
                </w:rPrChange>
              </w:rPr>
              <w:commentReference w:id="644"/>
            </w:r>
          </w:p>
        </w:tc>
      </w:tr>
      <w:tr w:rsidR="00B8402A" w:rsidRPr="000A1BD6" w14:paraId="584D7A39" w14:textId="77777777" w:rsidTr="00265D10">
        <w:trPr>
          <w:trHeight w:val="350"/>
        </w:trPr>
        <w:tc>
          <w:tcPr>
            <w:tcW w:w="2247" w:type="dxa"/>
            <w:tcBorders>
              <w:top w:val="nil"/>
              <w:left w:val="single" w:sz="4" w:space="0" w:color="000000"/>
              <w:bottom w:val="single" w:sz="4" w:space="0" w:color="000000"/>
              <w:right w:val="single" w:sz="4" w:space="0" w:color="000000"/>
            </w:tcBorders>
            <w:shd w:val="clear" w:color="auto" w:fill="auto"/>
            <w:vAlign w:val="center"/>
          </w:tcPr>
          <w:p w14:paraId="299FF419" w14:textId="4B93F2A3" w:rsidR="00B8402A" w:rsidRPr="000A1BD6" w:rsidRDefault="00B8402A" w:rsidP="00265D10">
            <w:pPr>
              <w:jc w:val="center"/>
              <w:rPr>
                <w:rFonts w:ascii="Cambria" w:eastAsia="Cambria" w:hAnsi="Cambria" w:cs="Cambria"/>
                <w:color w:val="000000"/>
                <w:sz w:val="22"/>
              </w:rPr>
            </w:pPr>
            <w:r w:rsidRPr="000A1BD6">
              <w:rPr>
                <w:rFonts w:ascii="Cambria" w:eastAsia="Cambria" w:hAnsi="Cambria" w:cs="Cambria"/>
                <w:color w:val="000000"/>
                <w:sz w:val="22"/>
              </w:rPr>
              <w:t>Ase1 off-rate</w:t>
            </w:r>
            <w:ins w:id="649" w:author="Manuel Lera Ramírez" w:date="2023-04-19T00:06:00Z">
              <w:r w:rsidR="003C42BB">
                <w:rPr>
                  <w:rFonts w:ascii="Cambria" w:eastAsia="Cambria" w:hAnsi="Cambria" w:cs="Cambria"/>
                  <w:color w:val="000000"/>
                  <w:sz w:val="22"/>
                </w:rPr>
                <w:t xml:space="preserve"> (</w:t>
              </w:r>
              <w:proofErr w:type="spellStart"/>
              <w:r w:rsidR="003C42BB" w:rsidRPr="000A1BD6">
                <w:rPr>
                  <w:rFonts w:ascii="Cambria" w:eastAsia="Cambria" w:hAnsi="Cambria" w:cs="Cambria"/>
                  <w:color w:val="000000"/>
                  <w:sz w:val="22"/>
                </w:rPr>
                <w:t>k</w:t>
              </w:r>
              <w:r w:rsidR="003C42BB" w:rsidRPr="000A1BD6">
                <w:rPr>
                  <w:rFonts w:ascii="Cambria" w:eastAsia="Cambria" w:hAnsi="Cambria" w:cs="Cambria"/>
                  <w:color w:val="000000"/>
                  <w:sz w:val="22"/>
                  <w:vertAlign w:val="subscript"/>
                </w:rPr>
                <w:t>off</w:t>
              </w:r>
              <w:proofErr w:type="spellEnd"/>
              <w:r w:rsidR="003C42BB">
                <w:rPr>
                  <w:rFonts w:ascii="Cambria" w:eastAsia="Cambria" w:hAnsi="Cambria" w:cs="Cambria"/>
                  <w:color w:val="000000"/>
                  <w:sz w:val="22"/>
                </w:rPr>
                <w:t>)</w:t>
              </w:r>
            </w:ins>
          </w:p>
        </w:tc>
        <w:tc>
          <w:tcPr>
            <w:tcW w:w="3062" w:type="dxa"/>
            <w:gridSpan w:val="2"/>
            <w:tcBorders>
              <w:top w:val="nil"/>
              <w:left w:val="nil"/>
              <w:bottom w:val="single" w:sz="4" w:space="0" w:color="000000"/>
              <w:right w:val="single" w:sz="4" w:space="0" w:color="000000"/>
            </w:tcBorders>
            <w:shd w:val="clear" w:color="auto" w:fill="auto"/>
            <w:vAlign w:val="center"/>
          </w:tcPr>
          <w:p w14:paraId="78642DDB" w14:textId="3D8DF5BA" w:rsidR="00B8402A" w:rsidRPr="000A1BD6" w:rsidRDefault="00B8402A" w:rsidP="00265D10">
            <w:pPr>
              <w:jc w:val="center"/>
              <w:rPr>
                <w:rFonts w:ascii="Cambria" w:eastAsia="Cambria" w:hAnsi="Cambria" w:cs="Cambria"/>
                <w:color w:val="000000"/>
                <w:sz w:val="22"/>
              </w:rPr>
            </w:pPr>
            <w:del w:id="650" w:author="Manuel Lera Ramírez" w:date="2023-04-19T00:06:00Z">
              <w:r w:rsidRPr="000A1BD6" w:rsidDel="003C42BB">
                <w:rPr>
                  <w:rFonts w:ascii="Cambria" w:eastAsia="Cambria" w:hAnsi="Cambria" w:cs="Cambria"/>
                  <w:color w:val="000000"/>
                  <w:sz w:val="22"/>
                </w:rPr>
                <w:delText>k</w:delText>
              </w:r>
              <w:r w:rsidRPr="000A1BD6" w:rsidDel="003C42BB">
                <w:rPr>
                  <w:rFonts w:ascii="Cambria" w:eastAsia="Cambria" w:hAnsi="Cambria" w:cs="Cambria"/>
                  <w:color w:val="000000"/>
                  <w:sz w:val="22"/>
                  <w:vertAlign w:val="subscript"/>
                </w:rPr>
                <w:delText>off</w:delText>
              </w:r>
              <w:r w:rsidRPr="000A1BD6" w:rsidDel="003C42BB">
                <w:rPr>
                  <w:rFonts w:ascii="Cambria" w:eastAsia="Cambria" w:hAnsi="Cambria" w:cs="Cambria"/>
                  <w:color w:val="000000"/>
                  <w:sz w:val="22"/>
                </w:rPr>
                <w:delText xml:space="preserve"> = </w:delText>
              </w:r>
            </w:del>
            <w:r w:rsidRPr="000A1BD6">
              <w:rPr>
                <w:rFonts w:ascii="Cambria" w:eastAsia="Cambria" w:hAnsi="Cambria" w:cs="Cambria"/>
                <w:color w:val="000000"/>
                <w:sz w:val="22"/>
              </w:rPr>
              <w:t>0.016 s</w:t>
            </w:r>
            <w:r w:rsidRPr="000A1BD6">
              <w:rPr>
                <w:rFonts w:ascii="Cambria" w:eastAsia="Cambria" w:hAnsi="Cambria" w:cs="Cambria"/>
                <w:color w:val="000000"/>
                <w:sz w:val="22"/>
                <w:vertAlign w:val="superscript"/>
              </w:rPr>
              <w:t>-1</w:t>
            </w:r>
          </w:p>
        </w:tc>
        <w:tc>
          <w:tcPr>
            <w:tcW w:w="3707" w:type="dxa"/>
            <w:tcBorders>
              <w:top w:val="nil"/>
              <w:left w:val="nil"/>
              <w:bottom w:val="single" w:sz="4" w:space="0" w:color="000000"/>
              <w:right w:val="single" w:sz="4" w:space="0" w:color="000000"/>
            </w:tcBorders>
            <w:shd w:val="clear" w:color="auto" w:fill="auto"/>
            <w:vAlign w:val="center"/>
          </w:tcPr>
          <w:p w14:paraId="36403567" w14:textId="59F4BE6B" w:rsidR="00B8402A" w:rsidRPr="009704A9" w:rsidRDefault="00B8402A" w:rsidP="00265D10">
            <w:pPr>
              <w:jc w:val="center"/>
              <w:rPr>
                <w:rFonts w:ascii="Cambria" w:eastAsia="Cambria" w:hAnsi="Cambria" w:cs="Cambria"/>
                <w:color w:val="000000"/>
                <w:sz w:val="22"/>
                <w:highlight w:val="yellow"/>
                <w:rPrChange w:id="651" w:author="Manuel Lera Ramírez" w:date="2023-04-19T00:05:00Z">
                  <w:rPr>
                    <w:rFonts w:ascii="Cambria" w:eastAsia="Cambria" w:hAnsi="Cambria" w:cs="Cambria"/>
                    <w:color w:val="000000"/>
                    <w:sz w:val="22"/>
                  </w:rPr>
                </w:rPrChange>
              </w:rPr>
            </w:pPr>
            <w:r w:rsidRPr="009704A9">
              <w:rPr>
                <w:rFonts w:ascii="Cambria" w:eastAsia="Cambria" w:hAnsi="Cambria" w:cs="Cambria"/>
                <w:color w:val="000000"/>
                <w:sz w:val="22"/>
                <w:highlight w:val="yellow"/>
                <w:rPrChange w:id="652" w:author="Manuel Lera Ramírez" w:date="2023-04-19T00:05:00Z">
                  <w:rPr>
                    <w:rFonts w:ascii="Cambria" w:eastAsia="Cambria" w:hAnsi="Cambria" w:cs="Cambria"/>
                    <w:color w:val="000000"/>
                    <w:sz w:val="22"/>
                  </w:rPr>
                </w:rPrChange>
              </w:rPr>
              <w:t xml:space="preserve">Figure </w:t>
            </w:r>
            <w:r w:rsidR="007937F0" w:rsidRPr="009704A9">
              <w:rPr>
                <w:rFonts w:ascii="Cambria" w:eastAsia="Cambria" w:hAnsi="Cambria" w:cs="Cambria"/>
                <w:color w:val="000000"/>
                <w:sz w:val="22"/>
                <w:highlight w:val="yellow"/>
                <w:rPrChange w:id="653" w:author="Manuel Lera Ramírez" w:date="2023-04-19T00:05:00Z">
                  <w:rPr>
                    <w:rFonts w:ascii="Cambria" w:eastAsia="Cambria" w:hAnsi="Cambria" w:cs="Cambria"/>
                    <w:color w:val="000000"/>
                    <w:sz w:val="22"/>
                  </w:rPr>
                </w:rPrChange>
              </w:rPr>
              <w:t>S4E</w:t>
            </w:r>
          </w:p>
        </w:tc>
      </w:tr>
      <w:tr w:rsidR="00B8402A" w:rsidRPr="000A1BD6" w14:paraId="790EB39D" w14:textId="77777777" w:rsidTr="00265D10">
        <w:trPr>
          <w:trHeight w:val="70"/>
        </w:trPr>
        <w:tc>
          <w:tcPr>
            <w:tcW w:w="2247" w:type="dxa"/>
            <w:tcBorders>
              <w:top w:val="nil"/>
              <w:left w:val="single" w:sz="4" w:space="0" w:color="000000"/>
              <w:bottom w:val="single" w:sz="4" w:space="0" w:color="000000"/>
              <w:right w:val="single" w:sz="4" w:space="0" w:color="000000"/>
            </w:tcBorders>
            <w:shd w:val="clear" w:color="auto" w:fill="auto"/>
            <w:vAlign w:val="center"/>
          </w:tcPr>
          <w:p w14:paraId="2F56B353" w14:textId="7B277451" w:rsidR="00B8402A" w:rsidRPr="000A1BD6" w:rsidRDefault="00B8402A" w:rsidP="00265D10">
            <w:pPr>
              <w:jc w:val="center"/>
              <w:rPr>
                <w:rFonts w:ascii="Cambria" w:eastAsia="Cambria" w:hAnsi="Cambria" w:cs="Cambria"/>
                <w:color w:val="000000"/>
                <w:sz w:val="22"/>
              </w:rPr>
            </w:pPr>
            <w:r w:rsidRPr="000A1BD6">
              <w:rPr>
                <w:rFonts w:ascii="Cambria" w:eastAsia="Cambria" w:hAnsi="Cambria" w:cs="Cambria"/>
                <w:color w:val="000000"/>
                <w:sz w:val="22"/>
              </w:rPr>
              <w:t>Ase1 diffusion coefficient</w:t>
            </w:r>
            <w:ins w:id="654" w:author="Manuel Lera Ramírez" w:date="2023-04-19T00:08:00Z">
              <w:r w:rsidR="00DB59E0">
                <w:rPr>
                  <w:rFonts w:ascii="Cambria" w:eastAsia="Cambria" w:hAnsi="Cambria" w:cs="Cambria"/>
                  <w:color w:val="000000"/>
                  <w:sz w:val="22"/>
                </w:rPr>
                <w:t xml:space="preserve">, </w:t>
              </w:r>
            </w:ins>
            <w:del w:id="655" w:author="Manuel Lera Ramírez" w:date="2023-04-19T00:08:00Z">
              <w:r w:rsidRPr="000A1BD6" w:rsidDel="00DB59E0">
                <w:rPr>
                  <w:rFonts w:ascii="Cambria" w:eastAsia="Cambria" w:hAnsi="Cambria" w:cs="Cambria"/>
                  <w:color w:val="000000"/>
                  <w:sz w:val="22"/>
                </w:rPr>
                <w:delText xml:space="preserve"> </w:delText>
              </w:r>
            </w:del>
            <w:ins w:id="656" w:author="Manuel Lera Ramírez" w:date="2023-04-19T00:08:00Z">
              <w:r w:rsidR="00DB59E0">
                <w:rPr>
                  <w:rFonts w:ascii="Cambria" w:eastAsia="Cambria" w:hAnsi="Cambria" w:cs="Cambria"/>
                  <w:color w:val="000000"/>
                  <w:sz w:val="22"/>
                </w:rPr>
                <w:t>single MTs</w:t>
              </w:r>
            </w:ins>
          </w:p>
        </w:tc>
        <w:tc>
          <w:tcPr>
            <w:tcW w:w="3062" w:type="dxa"/>
            <w:gridSpan w:val="2"/>
            <w:tcBorders>
              <w:top w:val="nil"/>
              <w:left w:val="nil"/>
              <w:bottom w:val="single" w:sz="4" w:space="0" w:color="000000"/>
              <w:right w:val="single" w:sz="4" w:space="0" w:color="000000"/>
            </w:tcBorders>
            <w:shd w:val="clear" w:color="auto" w:fill="auto"/>
            <w:vAlign w:val="center"/>
          </w:tcPr>
          <w:p w14:paraId="2C2A5018" w14:textId="7C6C9CC1" w:rsidR="00B8402A" w:rsidRPr="000A1BD6" w:rsidRDefault="00B8402A" w:rsidP="00265D10">
            <w:pPr>
              <w:jc w:val="center"/>
              <w:rPr>
                <w:rFonts w:ascii="Cambria" w:eastAsia="Cambria" w:hAnsi="Cambria" w:cs="Cambria"/>
                <w:color w:val="000000"/>
                <w:sz w:val="22"/>
              </w:rPr>
            </w:pPr>
            <w:del w:id="657" w:author="Manuel Lera Ramírez" w:date="2023-04-19T00:07:00Z">
              <w:r w:rsidRPr="000A1BD6" w:rsidDel="003C42BB">
                <w:rPr>
                  <w:rFonts w:ascii="Cambria" w:eastAsia="Cambria" w:hAnsi="Cambria" w:cs="Cambria"/>
                  <w:color w:val="000000"/>
                  <w:sz w:val="22"/>
                </w:rPr>
                <w:delText xml:space="preserve">D = </w:delText>
              </w:r>
            </w:del>
            <w:r w:rsidRPr="000A1BD6">
              <w:rPr>
                <w:rFonts w:ascii="Cambria" w:eastAsia="Cambria" w:hAnsi="Cambria" w:cs="Cambria"/>
                <w:color w:val="000000"/>
                <w:sz w:val="22"/>
              </w:rPr>
              <w:t>0.09</w:t>
            </w:r>
            <w:del w:id="658" w:author="Manuel Lera Ramírez" w:date="2023-04-19T00:07:00Z">
              <w:r w:rsidRPr="000A1BD6" w:rsidDel="003C42BB">
                <w:rPr>
                  <w:rFonts w:ascii="Cambria" w:eastAsia="Cambria" w:hAnsi="Cambria" w:cs="Cambria"/>
                  <w:color w:val="000000"/>
                  <w:sz w:val="22"/>
                </w:rPr>
                <w:delText>3</w:delText>
              </w:r>
            </w:del>
            <w:r w:rsidRPr="000A1BD6">
              <w:rPr>
                <w:rFonts w:ascii="Cambria" w:eastAsia="Cambria" w:hAnsi="Cambria" w:cs="Cambria"/>
                <w:color w:val="000000"/>
                <w:sz w:val="22"/>
              </w:rPr>
              <w:t xml:space="preserve"> µm</w:t>
            </w:r>
            <w:r w:rsidRPr="000A1BD6">
              <w:rPr>
                <w:rFonts w:ascii="Cambria" w:eastAsia="Cambria" w:hAnsi="Cambria" w:cs="Cambria"/>
                <w:color w:val="000000"/>
                <w:sz w:val="22"/>
                <w:vertAlign w:val="superscript"/>
              </w:rPr>
              <w:t>2</w:t>
            </w:r>
            <w:r w:rsidRPr="000A1BD6">
              <w:rPr>
                <w:rFonts w:ascii="Cambria" w:eastAsia="Cambria" w:hAnsi="Cambria" w:cs="Cambria"/>
                <w:color w:val="000000"/>
                <w:sz w:val="22"/>
              </w:rPr>
              <w:t>/s</w:t>
            </w:r>
          </w:p>
        </w:tc>
        <w:tc>
          <w:tcPr>
            <w:tcW w:w="3707" w:type="dxa"/>
            <w:tcBorders>
              <w:top w:val="nil"/>
              <w:left w:val="nil"/>
              <w:bottom w:val="single" w:sz="4" w:space="0" w:color="000000"/>
              <w:right w:val="single" w:sz="4" w:space="0" w:color="000000"/>
            </w:tcBorders>
            <w:shd w:val="clear" w:color="auto" w:fill="auto"/>
            <w:vAlign w:val="center"/>
          </w:tcPr>
          <w:p w14:paraId="6E4F737F" w14:textId="1D39F9DF" w:rsidR="00B8402A" w:rsidRPr="009704A9" w:rsidRDefault="00B8402A" w:rsidP="00265D10">
            <w:pPr>
              <w:jc w:val="center"/>
              <w:rPr>
                <w:rFonts w:ascii="Cambria" w:eastAsia="Cambria" w:hAnsi="Cambria" w:cs="Cambria"/>
                <w:color w:val="000000"/>
                <w:sz w:val="22"/>
                <w:highlight w:val="yellow"/>
                <w:rPrChange w:id="659" w:author="Manuel Lera Ramírez" w:date="2023-04-19T00:05:00Z">
                  <w:rPr>
                    <w:rFonts w:ascii="Cambria" w:eastAsia="Cambria" w:hAnsi="Cambria" w:cs="Cambria"/>
                    <w:color w:val="000000"/>
                    <w:sz w:val="22"/>
                  </w:rPr>
                </w:rPrChange>
              </w:rPr>
            </w:pPr>
            <w:r w:rsidRPr="009704A9">
              <w:rPr>
                <w:rFonts w:ascii="Cambria" w:eastAsia="Cambria" w:hAnsi="Cambria" w:cs="Cambria"/>
                <w:color w:val="000000"/>
                <w:sz w:val="22"/>
                <w:highlight w:val="yellow"/>
                <w:rPrChange w:id="660" w:author="Manuel Lera Ramírez" w:date="2023-04-19T00:05:00Z">
                  <w:rPr>
                    <w:rFonts w:ascii="Cambria" w:eastAsia="Cambria" w:hAnsi="Cambria" w:cs="Cambria"/>
                    <w:color w:val="000000"/>
                    <w:sz w:val="22"/>
                  </w:rPr>
                </w:rPrChange>
              </w:rPr>
              <w:t xml:space="preserve">Figure </w:t>
            </w:r>
            <w:r w:rsidR="007937F0" w:rsidRPr="009704A9">
              <w:rPr>
                <w:rFonts w:ascii="Cambria" w:eastAsia="Cambria" w:hAnsi="Cambria" w:cs="Cambria"/>
                <w:color w:val="000000"/>
                <w:sz w:val="22"/>
                <w:highlight w:val="yellow"/>
                <w:rPrChange w:id="661" w:author="Manuel Lera Ramírez" w:date="2023-04-19T00:05:00Z">
                  <w:rPr>
                    <w:rFonts w:ascii="Cambria" w:eastAsia="Cambria" w:hAnsi="Cambria" w:cs="Cambria"/>
                    <w:color w:val="000000"/>
                    <w:sz w:val="22"/>
                  </w:rPr>
                </w:rPrChange>
              </w:rPr>
              <w:t>S4F</w:t>
            </w:r>
          </w:p>
        </w:tc>
      </w:tr>
      <w:tr w:rsidR="005902CD" w:rsidRPr="000A1BD6" w14:paraId="557C11E0" w14:textId="77777777" w:rsidTr="00265D10">
        <w:trPr>
          <w:trHeight w:val="70"/>
          <w:ins w:id="662" w:author="Manuel Lera Ramírez" w:date="2023-04-19T00:09:00Z"/>
        </w:trPr>
        <w:tc>
          <w:tcPr>
            <w:tcW w:w="2247" w:type="dxa"/>
            <w:tcBorders>
              <w:top w:val="nil"/>
              <w:left w:val="single" w:sz="4" w:space="0" w:color="000000"/>
              <w:bottom w:val="single" w:sz="4" w:space="0" w:color="000000"/>
              <w:right w:val="single" w:sz="4" w:space="0" w:color="000000"/>
            </w:tcBorders>
            <w:shd w:val="clear" w:color="auto" w:fill="auto"/>
            <w:vAlign w:val="center"/>
          </w:tcPr>
          <w:p w14:paraId="6A44E670" w14:textId="3B17509B" w:rsidR="005902CD" w:rsidRPr="000A1BD6" w:rsidRDefault="005902CD" w:rsidP="00265D10">
            <w:pPr>
              <w:jc w:val="center"/>
              <w:rPr>
                <w:ins w:id="663" w:author="Manuel Lera Ramírez" w:date="2023-04-19T00:09:00Z"/>
                <w:rFonts w:ascii="Cambria" w:eastAsia="Cambria" w:hAnsi="Cambria" w:cs="Cambria"/>
                <w:color w:val="000000"/>
                <w:sz w:val="22"/>
              </w:rPr>
            </w:pPr>
            <w:ins w:id="664" w:author="Manuel Lera Ramírez" w:date="2023-04-19T00:09:00Z">
              <w:r w:rsidRPr="000A1BD6">
                <w:rPr>
                  <w:rFonts w:ascii="Cambria" w:eastAsia="Cambria" w:hAnsi="Cambria" w:cs="Cambria"/>
                  <w:color w:val="000000"/>
                  <w:sz w:val="22"/>
                </w:rPr>
                <w:t>Ase1 diffusion coefficient</w:t>
              </w:r>
              <w:r>
                <w:rPr>
                  <w:rFonts w:ascii="Cambria" w:eastAsia="Cambria" w:hAnsi="Cambria" w:cs="Cambria"/>
                  <w:color w:val="000000"/>
                  <w:sz w:val="22"/>
                </w:rPr>
                <w:t xml:space="preserve">, </w:t>
              </w:r>
              <w:r>
                <w:rPr>
                  <w:rFonts w:ascii="Cambria" w:eastAsia="Cambria" w:hAnsi="Cambria" w:cs="Cambria"/>
                  <w:color w:val="000000"/>
                  <w:sz w:val="22"/>
                </w:rPr>
                <w:t>antiparallel</w:t>
              </w:r>
              <w:r>
                <w:rPr>
                  <w:rFonts w:ascii="Cambria" w:eastAsia="Cambria" w:hAnsi="Cambria" w:cs="Cambria"/>
                  <w:color w:val="000000"/>
                  <w:sz w:val="22"/>
                </w:rPr>
                <w:t xml:space="preserve"> MTs</w:t>
              </w:r>
            </w:ins>
          </w:p>
        </w:tc>
        <w:tc>
          <w:tcPr>
            <w:tcW w:w="3062" w:type="dxa"/>
            <w:gridSpan w:val="2"/>
            <w:tcBorders>
              <w:top w:val="nil"/>
              <w:left w:val="nil"/>
              <w:bottom w:val="single" w:sz="4" w:space="0" w:color="000000"/>
              <w:right w:val="single" w:sz="4" w:space="0" w:color="000000"/>
            </w:tcBorders>
            <w:shd w:val="clear" w:color="auto" w:fill="auto"/>
            <w:vAlign w:val="center"/>
          </w:tcPr>
          <w:p w14:paraId="70494521" w14:textId="713F4C38" w:rsidR="005902CD" w:rsidRPr="000A1BD6" w:rsidDel="003C42BB" w:rsidRDefault="005902CD" w:rsidP="00265D10">
            <w:pPr>
              <w:jc w:val="center"/>
              <w:rPr>
                <w:ins w:id="665" w:author="Manuel Lera Ramírez" w:date="2023-04-19T00:09:00Z"/>
                <w:rFonts w:ascii="Cambria" w:eastAsia="Cambria" w:hAnsi="Cambria" w:cs="Cambria"/>
                <w:color w:val="000000"/>
                <w:sz w:val="22"/>
              </w:rPr>
            </w:pPr>
            <w:ins w:id="666" w:author="Manuel Lera Ramírez" w:date="2023-04-19T00:09:00Z">
              <w:r>
                <w:rPr>
                  <w:rFonts w:ascii="Cambria" w:eastAsia="Cambria" w:hAnsi="Cambria" w:cs="Cambria"/>
                  <w:color w:val="000000"/>
                  <w:sz w:val="22"/>
                </w:rPr>
                <w:t>0.011</w:t>
              </w:r>
            </w:ins>
            <w:ins w:id="667" w:author="Manuel Lera Ramírez" w:date="2023-04-19T00:10:00Z">
              <w:r w:rsidRPr="000A1BD6">
                <w:rPr>
                  <w:rFonts w:ascii="Cambria" w:eastAsia="Cambria" w:hAnsi="Cambria" w:cs="Cambria"/>
                  <w:color w:val="000000"/>
                  <w:sz w:val="22"/>
                </w:rPr>
                <w:t xml:space="preserve"> µm</w:t>
              </w:r>
              <w:r w:rsidRPr="000A1BD6">
                <w:rPr>
                  <w:rFonts w:ascii="Cambria" w:eastAsia="Cambria" w:hAnsi="Cambria" w:cs="Cambria"/>
                  <w:color w:val="000000"/>
                  <w:sz w:val="22"/>
                  <w:vertAlign w:val="superscript"/>
                </w:rPr>
                <w:t>2</w:t>
              </w:r>
              <w:r w:rsidRPr="000A1BD6">
                <w:rPr>
                  <w:rFonts w:ascii="Cambria" w:eastAsia="Cambria" w:hAnsi="Cambria" w:cs="Cambria"/>
                  <w:color w:val="000000"/>
                  <w:sz w:val="22"/>
                </w:rPr>
                <w:t>/s</w:t>
              </w:r>
            </w:ins>
          </w:p>
        </w:tc>
        <w:tc>
          <w:tcPr>
            <w:tcW w:w="3707" w:type="dxa"/>
            <w:tcBorders>
              <w:top w:val="nil"/>
              <w:left w:val="nil"/>
              <w:bottom w:val="single" w:sz="4" w:space="0" w:color="000000"/>
              <w:right w:val="single" w:sz="4" w:space="0" w:color="000000"/>
            </w:tcBorders>
            <w:shd w:val="clear" w:color="auto" w:fill="auto"/>
            <w:vAlign w:val="center"/>
          </w:tcPr>
          <w:p w14:paraId="45EDF926" w14:textId="33EDF5CC" w:rsidR="005902CD" w:rsidRPr="005902CD" w:rsidRDefault="00864688" w:rsidP="00265D10">
            <w:pPr>
              <w:jc w:val="center"/>
              <w:rPr>
                <w:ins w:id="668" w:author="Manuel Lera Ramírez" w:date="2023-04-19T00:09:00Z"/>
                <w:rFonts w:ascii="Cambria" w:eastAsia="Cambria" w:hAnsi="Cambria" w:cs="Cambria"/>
                <w:color w:val="000000"/>
                <w:sz w:val="22"/>
                <w:highlight w:val="yellow"/>
              </w:rPr>
            </w:pPr>
            <w:ins w:id="669" w:author="Manuel Lera Ramírez" w:date="2023-04-19T00:11:00Z">
              <w:r>
                <w:rPr>
                  <w:rFonts w:ascii="Cambria" w:eastAsia="Cambria" w:hAnsi="Cambria" w:cs="Cambria"/>
                  <w:color w:val="000000"/>
                  <w:sz w:val="22"/>
                  <w:highlight w:val="yellow"/>
                </w:rPr>
                <w:t>8 times lower than single MTs (Lansky et al. 2015)</w:t>
              </w:r>
            </w:ins>
          </w:p>
        </w:tc>
      </w:tr>
      <w:tr w:rsidR="00D10973" w:rsidRPr="000A1BD6" w14:paraId="0653094B" w14:textId="77777777" w:rsidTr="00AB799E">
        <w:tblPrEx>
          <w:tblW w:w="9016" w:type="dxa"/>
          <w:tblLayout w:type="fixed"/>
          <w:tblLook w:val="0400" w:firstRow="0" w:lastRow="0" w:firstColumn="0" w:lastColumn="0" w:noHBand="0" w:noVBand="1"/>
          <w:tblPrExChange w:id="670" w:author="Manuel Lera Ramírez" w:date="2023-04-19T00:17:00Z">
            <w:tblPrEx>
              <w:tblW w:w="9016" w:type="dxa"/>
              <w:tblLayout w:type="fixed"/>
              <w:tblLook w:val="0400" w:firstRow="0" w:lastRow="0" w:firstColumn="0" w:lastColumn="0" w:noHBand="0" w:noVBand="1"/>
            </w:tblPrEx>
          </w:tblPrExChange>
        </w:tblPrEx>
        <w:trPr>
          <w:trHeight w:val="270"/>
          <w:trPrChange w:id="671" w:author="Manuel Lera Ramírez" w:date="2023-04-19T00:17:00Z">
            <w:trPr>
              <w:trHeight w:val="270"/>
            </w:trPr>
          </w:trPrChange>
        </w:trPr>
        <w:tc>
          <w:tcPr>
            <w:tcW w:w="2247" w:type="dxa"/>
            <w:vMerge w:val="restart"/>
            <w:tcBorders>
              <w:top w:val="nil"/>
              <w:left w:val="single" w:sz="4" w:space="0" w:color="000000"/>
              <w:right w:val="single" w:sz="4" w:space="0" w:color="000000"/>
            </w:tcBorders>
            <w:shd w:val="clear" w:color="auto" w:fill="auto"/>
            <w:vAlign w:val="center"/>
            <w:tcPrChange w:id="672" w:author="Manuel Lera Ramírez" w:date="2023-04-19T00:17:00Z">
              <w:tcPr>
                <w:tcW w:w="2247" w:type="dxa"/>
                <w:vMerge w:val="restart"/>
                <w:tcBorders>
                  <w:top w:val="nil"/>
                  <w:left w:val="single" w:sz="4" w:space="0" w:color="000000"/>
                  <w:right w:val="single" w:sz="4" w:space="0" w:color="000000"/>
                </w:tcBorders>
                <w:shd w:val="clear" w:color="auto" w:fill="auto"/>
                <w:vAlign w:val="center"/>
              </w:tcPr>
            </w:tcPrChange>
          </w:tcPr>
          <w:p w14:paraId="440D7E34" w14:textId="587BBAED" w:rsidR="00D10973" w:rsidRPr="000A1BD6" w:rsidRDefault="00D10973" w:rsidP="00D10973">
            <w:pPr>
              <w:jc w:val="center"/>
              <w:rPr>
                <w:rFonts w:ascii="Cambria" w:eastAsia="Cambria" w:hAnsi="Cambria" w:cs="Cambria"/>
                <w:color w:val="000000"/>
                <w:sz w:val="22"/>
              </w:rPr>
            </w:pPr>
            <w:r w:rsidRPr="000A1BD6">
              <w:rPr>
                <w:rFonts w:ascii="Cambria" w:eastAsia="Cambria" w:hAnsi="Cambria" w:cs="Cambria"/>
                <w:color w:val="000000"/>
                <w:sz w:val="22"/>
              </w:rPr>
              <w:t>Ase1 on-rate</w:t>
            </w:r>
            <w:ins w:id="673" w:author="Manuel Lera Ramírez" w:date="2023-04-19T00:09:00Z">
              <w:r>
                <w:rPr>
                  <w:rFonts w:ascii="Cambria" w:eastAsia="Cambria" w:hAnsi="Cambria" w:cs="Cambria"/>
                  <w:color w:val="000000"/>
                  <w:sz w:val="22"/>
                </w:rPr>
                <w:t xml:space="preserve"> (</w:t>
              </w:r>
              <w:proofErr w:type="spellStart"/>
              <w:r w:rsidRPr="000A1BD6">
                <w:rPr>
                  <w:rFonts w:ascii="Cambria" w:eastAsia="Cambria" w:hAnsi="Cambria" w:cs="Cambria"/>
                  <w:color w:val="000000"/>
                  <w:sz w:val="22"/>
                </w:rPr>
                <w:t>k</w:t>
              </w:r>
              <w:r w:rsidRPr="000A1BD6">
                <w:rPr>
                  <w:rFonts w:ascii="Cambria" w:eastAsia="Cambria" w:hAnsi="Cambria" w:cs="Cambria"/>
                  <w:color w:val="000000"/>
                  <w:sz w:val="22"/>
                  <w:vertAlign w:val="subscript"/>
                </w:rPr>
                <w:t>on</w:t>
              </w:r>
              <w:proofErr w:type="spellEnd"/>
              <w:r>
                <w:rPr>
                  <w:rFonts w:ascii="Cambria" w:eastAsia="Cambria" w:hAnsi="Cambria" w:cs="Cambria"/>
                  <w:color w:val="000000"/>
                  <w:sz w:val="22"/>
                </w:rPr>
                <w:t>)</w:t>
              </w:r>
            </w:ins>
          </w:p>
        </w:tc>
        <w:tc>
          <w:tcPr>
            <w:tcW w:w="1717" w:type="dxa"/>
            <w:tcBorders>
              <w:top w:val="nil"/>
              <w:left w:val="nil"/>
              <w:bottom w:val="single" w:sz="4" w:space="0" w:color="000000"/>
              <w:right w:val="single" w:sz="4" w:space="0" w:color="000000"/>
            </w:tcBorders>
            <w:shd w:val="clear" w:color="auto" w:fill="auto"/>
            <w:vAlign w:val="center"/>
            <w:tcPrChange w:id="674" w:author="Manuel Lera Ramírez" w:date="2023-04-19T00:17:00Z">
              <w:tcPr>
                <w:tcW w:w="1531" w:type="dxa"/>
                <w:tcBorders>
                  <w:top w:val="nil"/>
                  <w:left w:val="nil"/>
                  <w:bottom w:val="single" w:sz="4" w:space="0" w:color="000000"/>
                  <w:right w:val="single" w:sz="4" w:space="0" w:color="000000"/>
                </w:tcBorders>
                <w:shd w:val="clear" w:color="auto" w:fill="auto"/>
                <w:vAlign w:val="center"/>
              </w:tcPr>
            </w:tcPrChange>
          </w:tcPr>
          <w:p w14:paraId="519C45BA" w14:textId="4FCD000F" w:rsidR="00D10973" w:rsidRPr="000A1BD6" w:rsidRDefault="00D10973" w:rsidP="00D10973">
            <w:pPr>
              <w:jc w:val="center"/>
              <w:rPr>
                <w:rFonts w:ascii="Cambria" w:eastAsia="Cambria" w:hAnsi="Cambria" w:cs="Cambria"/>
                <w:color w:val="000000"/>
                <w:sz w:val="22"/>
              </w:rPr>
            </w:pPr>
            <w:ins w:id="675" w:author="Manuel Lera Ramírez" w:date="2023-04-19T00:16:00Z">
              <w:r>
                <w:rPr>
                  <w:rFonts w:ascii="Cambria" w:eastAsia="Cambria" w:hAnsi="Cambria" w:cs="Cambria"/>
                  <w:color w:val="000000"/>
                  <w:sz w:val="22"/>
                </w:rPr>
                <w:t>Single 1nM</w:t>
              </w:r>
            </w:ins>
          </w:p>
        </w:tc>
        <w:tc>
          <w:tcPr>
            <w:tcW w:w="1345" w:type="dxa"/>
            <w:tcBorders>
              <w:top w:val="nil"/>
              <w:left w:val="nil"/>
              <w:bottom w:val="single" w:sz="4" w:space="0" w:color="000000"/>
              <w:right w:val="single" w:sz="4" w:space="0" w:color="000000"/>
            </w:tcBorders>
            <w:shd w:val="clear" w:color="auto" w:fill="auto"/>
            <w:vAlign w:val="center"/>
            <w:tcPrChange w:id="676" w:author="Manuel Lera Ramírez" w:date="2023-04-19T00:17:00Z">
              <w:tcPr>
                <w:tcW w:w="1531" w:type="dxa"/>
                <w:tcBorders>
                  <w:top w:val="nil"/>
                  <w:left w:val="nil"/>
                  <w:bottom w:val="single" w:sz="4" w:space="0" w:color="000000"/>
                  <w:right w:val="single" w:sz="4" w:space="0" w:color="000000"/>
                </w:tcBorders>
                <w:shd w:val="clear" w:color="auto" w:fill="auto"/>
                <w:vAlign w:val="center"/>
              </w:tcPr>
            </w:tcPrChange>
          </w:tcPr>
          <w:p w14:paraId="54AF6795" w14:textId="20C963F2" w:rsidR="00D10973" w:rsidRPr="000A1BD6" w:rsidRDefault="00D10973" w:rsidP="00D10973">
            <w:pPr>
              <w:jc w:val="center"/>
              <w:rPr>
                <w:rFonts w:ascii="Cambria" w:eastAsia="Cambria" w:hAnsi="Cambria" w:cs="Cambria"/>
                <w:color w:val="000000"/>
                <w:sz w:val="22"/>
              </w:rPr>
            </w:pPr>
            <w:ins w:id="677" w:author="Manuel Lera Ramírez" w:date="2023-04-19T00:15:00Z">
              <w:r w:rsidRPr="000A1BD6">
                <w:rPr>
                  <w:rFonts w:ascii="Cambria" w:eastAsia="Cambria" w:hAnsi="Cambria" w:cs="Cambria"/>
                  <w:color w:val="000000"/>
                  <w:sz w:val="22"/>
                </w:rPr>
                <w:t>0.00</w:t>
              </w:r>
            </w:ins>
            <w:ins w:id="678" w:author="Manuel Lera Ramírez" w:date="2023-04-19T00:16:00Z">
              <w:r w:rsidR="00442EA2">
                <w:rPr>
                  <w:rFonts w:ascii="Cambria" w:eastAsia="Cambria" w:hAnsi="Cambria" w:cs="Cambria"/>
                  <w:color w:val="000000"/>
                  <w:sz w:val="22"/>
                </w:rPr>
                <w:t>0</w:t>
              </w:r>
            </w:ins>
            <w:ins w:id="679" w:author="Manuel Lera Ramírez" w:date="2023-04-19T00:15:00Z">
              <w:r w:rsidRPr="000A1BD6">
                <w:rPr>
                  <w:rFonts w:ascii="Cambria" w:eastAsia="Cambria" w:hAnsi="Cambria" w:cs="Cambria"/>
                  <w:color w:val="000000"/>
                  <w:sz w:val="22"/>
                </w:rPr>
                <w:t>1</w:t>
              </w:r>
            </w:ins>
            <w:ins w:id="680" w:author="Manuel Lera Ramírez" w:date="2023-04-19T00:16:00Z">
              <w:r w:rsidR="00442EA2">
                <w:rPr>
                  <w:rFonts w:ascii="Cambria" w:eastAsia="Cambria" w:hAnsi="Cambria" w:cs="Cambria"/>
                  <w:color w:val="000000"/>
                  <w:sz w:val="22"/>
                </w:rPr>
                <w:t>2</w:t>
              </w:r>
            </w:ins>
            <w:ins w:id="681" w:author="Manuel Lera Ramírez" w:date="2023-04-19T00:15:00Z">
              <w:r w:rsidRPr="000A1BD6">
                <w:rPr>
                  <w:rFonts w:ascii="Cambria" w:eastAsia="Cambria" w:hAnsi="Cambria" w:cs="Cambria"/>
                  <w:color w:val="000000"/>
                  <w:sz w:val="22"/>
                </w:rPr>
                <w:t xml:space="preserve"> s</w:t>
              </w:r>
              <w:r w:rsidRPr="000A1BD6">
                <w:rPr>
                  <w:rFonts w:ascii="Cambria" w:eastAsia="Cambria" w:hAnsi="Cambria" w:cs="Cambria"/>
                  <w:color w:val="000000"/>
                  <w:sz w:val="22"/>
                  <w:vertAlign w:val="superscript"/>
                </w:rPr>
                <w:t>-1</w:t>
              </w:r>
            </w:ins>
          </w:p>
        </w:tc>
        <w:tc>
          <w:tcPr>
            <w:tcW w:w="3707" w:type="dxa"/>
            <w:vMerge w:val="restart"/>
            <w:tcBorders>
              <w:top w:val="nil"/>
              <w:left w:val="nil"/>
              <w:right w:val="single" w:sz="4" w:space="0" w:color="000000"/>
            </w:tcBorders>
            <w:shd w:val="clear" w:color="auto" w:fill="auto"/>
            <w:vAlign w:val="center"/>
            <w:tcPrChange w:id="682" w:author="Manuel Lera Ramírez" w:date="2023-04-19T00:17:00Z">
              <w:tcPr>
                <w:tcW w:w="3707" w:type="dxa"/>
                <w:vMerge w:val="restart"/>
                <w:tcBorders>
                  <w:top w:val="nil"/>
                  <w:left w:val="nil"/>
                  <w:right w:val="single" w:sz="4" w:space="0" w:color="000000"/>
                </w:tcBorders>
                <w:shd w:val="clear" w:color="auto" w:fill="auto"/>
                <w:vAlign w:val="center"/>
              </w:tcPr>
            </w:tcPrChange>
          </w:tcPr>
          <w:p w14:paraId="68259F09" w14:textId="4B540850" w:rsidR="00D10973" w:rsidRPr="009704A9" w:rsidRDefault="00D10973" w:rsidP="00D10973">
            <w:pPr>
              <w:jc w:val="center"/>
              <w:rPr>
                <w:rFonts w:ascii="Cambria" w:eastAsia="Cambria" w:hAnsi="Cambria" w:cs="Cambria"/>
                <w:color w:val="000000"/>
                <w:sz w:val="22"/>
                <w:highlight w:val="yellow"/>
                <w:rPrChange w:id="683" w:author="Manuel Lera Ramírez" w:date="2023-04-19T00:05:00Z">
                  <w:rPr>
                    <w:rFonts w:ascii="Cambria" w:eastAsia="Cambria" w:hAnsi="Cambria" w:cs="Cambria"/>
                    <w:color w:val="000000"/>
                    <w:sz w:val="22"/>
                  </w:rPr>
                </w:rPrChange>
              </w:rPr>
            </w:pPr>
            <w:ins w:id="684" w:author="Manuel Lera Ramírez" w:date="2023-04-19T00:12:00Z">
              <w:r>
                <w:rPr>
                  <w:rFonts w:ascii="Cambria" w:eastAsia="Cambria" w:hAnsi="Cambria" w:cs="Cambria"/>
                  <w:color w:val="000000"/>
                  <w:sz w:val="22"/>
                  <w:highlight w:val="yellow"/>
                </w:rPr>
                <w:t>Calculated f</w:t>
              </w:r>
            </w:ins>
            <w:ins w:id="685" w:author="Manuel Lera Ramírez" w:date="2023-04-19T00:13:00Z">
              <w:r>
                <w:rPr>
                  <w:rFonts w:ascii="Cambria" w:eastAsia="Cambria" w:hAnsi="Cambria" w:cs="Cambria"/>
                  <w:color w:val="000000"/>
                  <w:sz w:val="22"/>
                  <w:highlight w:val="yellow"/>
                </w:rPr>
                <w:t xml:space="preserve">rom experimentally measured </w:t>
              </w:r>
              <w:proofErr w:type="spellStart"/>
              <w:r w:rsidRPr="000A1BD6">
                <w:rPr>
                  <w:rFonts w:ascii="Cambria" w:eastAsia="Cambria" w:hAnsi="Cambria" w:cs="Cambria"/>
                  <w:color w:val="000000"/>
                  <w:sz w:val="22"/>
                </w:rPr>
                <w:t>k</w:t>
              </w:r>
              <w:r w:rsidRPr="000A1BD6">
                <w:rPr>
                  <w:rFonts w:ascii="Cambria" w:eastAsia="Cambria" w:hAnsi="Cambria" w:cs="Cambria"/>
                  <w:color w:val="000000"/>
                  <w:sz w:val="22"/>
                  <w:vertAlign w:val="subscript"/>
                </w:rPr>
                <w:t>off</w:t>
              </w:r>
              <w:proofErr w:type="spellEnd"/>
              <w:r>
                <w:rPr>
                  <w:rFonts w:ascii="Cambria" w:eastAsia="Cambria" w:hAnsi="Cambria" w:cs="Cambria"/>
                  <w:color w:val="000000"/>
                  <w:sz w:val="22"/>
                  <w:highlight w:val="yellow"/>
                </w:rPr>
                <w:t xml:space="preserve"> and equilibrium density of Ase1 in the body of the MT</w:t>
              </w:r>
            </w:ins>
            <w:ins w:id="686" w:author="Manuel Lera Ramírez" w:date="2023-04-19T00:14:00Z">
              <w:r>
                <w:rPr>
                  <w:rFonts w:ascii="Cambria" w:eastAsia="Cambria" w:hAnsi="Cambria" w:cs="Cambria"/>
                  <w:color w:val="000000"/>
                  <w:sz w:val="22"/>
                  <w:highlight w:val="yellow"/>
                </w:rPr>
                <w:t xml:space="preserve"> (Fig. S2B)</w:t>
              </w:r>
            </w:ins>
          </w:p>
        </w:tc>
      </w:tr>
      <w:tr w:rsidR="00D10973" w:rsidRPr="000A1BD6" w14:paraId="65BF2292" w14:textId="77777777" w:rsidTr="00AB799E">
        <w:tblPrEx>
          <w:tblW w:w="9016" w:type="dxa"/>
          <w:tblLayout w:type="fixed"/>
          <w:tblLook w:val="0400" w:firstRow="0" w:lastRow="0" w:firstColumn="0" w:lastColumn="0" w:noHBand="0" w:noVBand="1"/>
          <w:tblPrExChange w:id="687" w:author="Manuel Lera Ramírez" w:date="2023-04-19T00:17:00Z">
            <w:tblPrEx>
              <w:tblW w:w="9016" w:type="dxa"/>
              <w:tblLayout w:type="fixed"/>
              <w:tblLook w:val="0400" w:firstRow="0" w:lastRow="0" w:firstColumn="0" w:lastColumn="0" w:noHBand="0" w:noVBand="1"/>
            </w:tblPrEx>
          </w:tblPrExChange>
        </w:tblPrEx>
        <w:trPr>
          <w:trHeight w:val="269"/>
          <w:trPrChange w:id="688" w:author="Manuel Lera Ramírez" w:date="2023-04-19T00:17:00Z">
            <w:trPr>
              <w:trHeight w:val="269"/>
            </w:trPr>
          </w:trPrChange>
        </w:trPr>
        <w:tc>
          <w:tcPr>
            <w:tcW w:w="2247" w:type="dxa"/>
            <w:vMerge/>
            <w:tcBorders>
              <w:left w:val="single" w:sz="4" w:space="0" w:color="000000"/>
              <w:right w:val="single" w:sz="4" w:space="0" w:color="000000"/>
            </w:tcBorders>
            <w:shd w:val="clear" w:color="auto" w:fill="auto"/>
            <w:vAlign w:val="center"/>
            <w:tcPrChange w:id="689" w:author="Manuel Lera Ramírez" w:date="2023-04-19T00:17:00Z">
              <w:tcPr>
                <w:tcW w:w="2247" w:type="dxa"/>
                <w:vMerge/>
                <w:tcBorders>
                  <w:left w:val="single" w:sz="4" w:space="0" w:color="000000"/>
                  <w:right w:val="single" w:sz="4" w:space="0" w:color="000000"/>
                </w:tcBorders>
                <w:shd w:val="clear" w:color="auto" w:fill="auto"/>
                <w:vAlign w:val="center"/>
              </w:tcPr>
            </w:tcPrChange>
          </w:tcPr>
          <w:p w14:paraId="4EFB5D01" w14:textId="77777777" w:rsidR="00D10973" w:rsidRPr="000A1BD6" w:rsidRDefault="00D10973" w:rsidP="00D10973">
            <w:pPr>
              <w:jc w:val="center"/>
              <w:rPr>
                <w:rFonts w:ascii="Cambria" w:eastAsia="Cambria" w:hAnsi="Cambria" w:cs="Cambria"/>
                <w:color w:val="000000"/>
                <w:sz w:val="22"/>
              </w:rPr>
            </w:pPr>
          </w:p>
        </w:tc>
        <w:tc>
          <w:tcPr>
            <w:tcW w:w="1717" w:type="dxa"/>
            <w:tcBorders>
              <w:top w:val="nil"/>
              <w:left w:val="nil"/>
              <w:bottom w:val="single" w:sz="4" w:space="0" w:color="000000"/>
              <w:right w:val="single" w:sz="4" w:space="0" w:color="000000"/>
            </w:tcBorders>
            <w:shd w:val="clear" w:color="auto" w:fill="auto"/>
            <w:vAlign w:val="center"/>
            <w:tcPrChange w:id="690" w:author="Manuel Lera Ramírez" w:date="2023-04-19T00:17:00Z">
              <w:tcPr>
                <w:tcW w:w="1531" w:type="dxa"/>
                <w:tcBorders>
                  <w:top w:val="nil"/>
                  <w:left w:val="nil"/>
                  <w:bottom w:val="single" w:sz="4" w:space="0" w:color="000000"/>
                  <w:right w:val="single" w:sz="4" w:space="0" w:color="000000"/>
                </w:tcBorders>
                <w:shd w:val="clear" w:color="auto" w:fill="auto"/>
                <w:vAlign w:val="center"/>
              </w:tcPr>
            </w:tcPrChange>
          </w:tcPr>
          <w:p w14:paraId="64560984" w14:textId="156FD14F" w:rsidR="00D10973" w:rsidRPr="000A1BD6" w:rsidDel="00054545" w:rsidRDefault="00D10973" w:rsidP="00D10973">
            <w:pPr>
              <w:jc w:val="center"/>
              <w:rPr>
                <w:rFonts w:ascii="Cambria" w:eastAsia="Cambria" w:hAnsi="Cambria" w:cs="Cambria"/>
                <w:color w:val="000000"/>
                <w:sz w:val="22"/>
              </w:rPr>
            </w:pPr>
            <w:ins w:id="691" w:author="Manuel Lera Ramírez" w:date="2023-04-19T00:16:00Z">
              <w:r>
                <w:rPr>
                  <w:rFonts w:ascii="Cambria" w:eastAsia="Cambria" w:hAnsi="Cambria" w:cs="Cambria"/>
                  <w:color w:val="000000"/>
                  <w:sz w:val="22"/>
                </w:rPr>
                <w:t>Single 6nM</w:t>
              </w:r>
            </w:ins>
          </w:p>
        </w:tc>
        <w:tc>
          <w:tcPr>
            <w:tcW w:w="1345" w:type="dxa"/>
            <w:tcBorders>
              <w:top w:val="nil"/>
              <w:left w:val="nil"/>
              <w:bottom w:val="single" w:sz="4" w:space="0" w:color="000000"/>
              <w:right w:val="single" w:sz="4" w:space="0" w:color="000000"/>
            </w:tcBorders>
            <w:shd w:val="clear" w:color="auto" w:fill="auto"/>
            <w:vAlign w:val="center"/>
            <w:tcPrChange w:id="692" w:author="Manuel Lera Ramírez" w:date="2023-04-19T00:17:00Z">
              <w:tcPr>
                <w:tcW w:w="1531" w:type="dxa"/>
                <w:tcBorders>
                  <w:top w:val="nil"/>
                  <w:left w:val="nil"/>
                  <w:bottom w:val="single" w:sz="4" w:space="0" w:color="000000"/>
                  <w:right w:val="single" w:sz="4" w:space="0" w:color="000000"/>
                </w:tcBorders>
                <w:shd w:val="clear" w:color="auto" w:fill="auto"/>
                <w:vAlign w:val="center"/>
              </w:tcPr>
            </w:tcPrChange>
          </w:tcPr>
          <w:p w14:paraId="1C2BC3CF" w14:textId="2635A812" w:rsidR="00D10973" w:rsidRPr="00AB799E" w:rsidDel="00054545" w:rsidRDefault="00AB799E" w:rsidP="00AB799E">
            <w:pPr>
              <w:jc w:val="center"/>
              <w:rPr>
                <w:rFonts w:ascii="Cambria" w:eastAsia="Cambria" w:hAnsi="Cambria" w:cs="Cambria"/>
                <w:color w:val="000000"/>
                <w:sz w:val="22"/>
              </w:rPr>
            </w:pPr>
            <w:ins w:id="693" w:author="Manuel Lera Ramírez" w:date="2023-04-19T00:17:00Z">
              <w:r w:rsidRPr="00AB799E">
                <w:rPr>
                  <w:rFonts w:ascii="Cambria" w:eastAsia="Cambria" w:hAnsi="Cambria" w:cs="Cambria"/>
                  <w:color w:val="000000"/>
                  <w:sz w:val="22"/>
                </w:rPr>
                <w:t>0.00224</w:t>
              </w:r>
              <w:r>
                <w:rPr>
                  <w:rFonts w:ascii="Cambria" w:eastAsia="Cambria" w:hAnsi="Cambria" w:cs="Cambria"/>
                  <w:color w:val="000000"/>
                  <w:sz w:val="22"/>
                </w:rPr>
                <w:t xml:space="preserve"> </w:t>
              </w:r>
              <w:r w:rsidRPr="000A1BD6">
                <w:rPr>
                  <w:rFonts w:ascii="Cambria" w:eastAsia="Cambria" w:hAnsi="Cambria" w:cs="Cambria"/>
                  <w:color w:val="000000"/>
                  <w:sz w:val="22"/>
                </w:rPr>
                <w:t>s</w:t>
              </w:r>
              <w:r w:rsidRPr="000A1BD6">
                <w:rPr>
                  <w:rFonts w:ascii="Cambria" w:eastAsia="Cambria" w:hAnsi="Cambria" w:cs="Cambria"/>
                  <w:color w:val="000000"/>
                  <w:sz w:val="22"/>
                  <w:vertAlign w:val="superscript"/>
                </w:rPr>
                <w:t>-1</w:t>
              </w:r>
            </w:ins>
          </w:p>
        </w:tc>
        <w:tc>
          <w:tcPr>
            <w:tcW w:w="3707" w:type="dxa"/>
            <w:vMerge/>
            <w:tcBorders>
              <w:left w:val="nil"/>
              <w:right w:val="single" w:sz="4" w:space="0" w:color="000000"/>
            </w:tcBorders>
            <w:shd w:val="clear" w:color="auto" w:fill="auto"/>
            <w:vAlign w:val="center"/>
            <w:tcPrChange w:id="694" w:author="Manuel Lera Ramírez" w:date="2023-04-19T00:17:00Z">
              <w:tcPr>
                <w:tcW w:w="3707" w:type="dxa"/>
                <w:vMerge/>
                <w:tcBorders>
                  <w:left w:val="nil"/>
                  <w:right w:val="single" w:sz="4" w:space="0" w:color="000000"/>
                </w:tcBorders>
                <w:shd w:val="clear" w:color="auto" w:fill="auto"/>
                <w:vAlign w:val="center"/>
              </w:tcPr>
            </w:tcPrChange>
          </w:tcPr>
          <w:p w14:paraId="5603AADF" w14:textId="77777777" w:rsidR="00D10973" w:rsidRDefault="00D10973" w:rsidP="00D10973">
            <w:pPr>
              <w:jc w:val="center"/>
              <w:rPr>
                <w:rFonts w:ascii="Cambria" w:eastAsia="Cambria" w:hAnsi="Cambria" w:cs="Cambria"/>
                <w:color w:val="000000"/>
                <w:sz w:val="22"/>
                <w:highlight w:val="yellow"/>
              </w:rPr>
            </w:pPr>
          </w:p>
        </w:tc>
      </w:tr>
      <w:tr w:rsidR="00D10973" w:rsidRPr="000A1BD6" w14:paraId="59C4C313" w14:textId="77777777" w:rsidTr="00AB799E">
        <w:tblPrEx>
          <w:tblW w:w="9016" w:type="dxa"/>
          <w:tblLayout w:type="fixed"/>
          <w:tblLook w:val="0400" w:firstRow="0" w:lastRow="0" w:firstColumn="0" w:lastColumn="0" w:noHBand="0" w:noVBand="1"/>
          <w:tblPrExChange w:id="695" w:author="Manuel Lera Ramírez" w:date="2023-04-19T00:17:00Z">
            <w:tblPrEx>
              <w:tblW w:w="9016" w:type="dxa"/>
              <w:tblLayout w:type="fixed"/>
              <w:tblLook w:val="0400" w:firstRow="0" w:lastRow="0" w:firstColumn="0" w:lastColumn="0" w:noHBand="0" w:noVBand="1"/>
            </w:tblPrEx>
          </w:tblPrExChange>
        </w:tblPrEx>
        <w:trPr>
          <w:trHeight w:val="269"/>
          <w:trPrChange w:id="696" w:author="Manuel Lera Ramírez" w:date="2023-04-19T00:17:00Z">
            <w:trPr>
              <w:trHeight w:val="269"/>
            </w:trPr>
          </w:trPrChange>
        </w:trPr>
        <w:tc>
          <w:tcPr>
            <w:tcW w:w="2247" w:type="dxa"/>
            <w:vMerge/>
            <w:tcBorders>
              <w:left w:val="single" w:sz="4" w:space="0" w:color="000000"/>
              <w:bottom w:val="single" w:sz="4" w:space="0" w:color="000000"/>
              <w:right w:val="single" w:sz="4" w:space="0" w:color="000000"/>
            </w:tcBorders>
            <w:shd w:val="clear" w:color="auto" w:fill="auto"/>
            <w:vAlign w:val="center"/>
            <w:tcPrChange w:id="697" w:author="Manuel Lera Ramírez" w:date="2023-04-19T00:17:00Z">
              <w:tcPr>
                <w:tcW w:w="2247" w:type="dxa"/>
                <w:vMerge/>
                <w:tcBorders>
                  <w:left w:val="single" w:sz="4" w:space="0" w:color="000000"/>
                  <w:bottom w:val="single" w:sz="4" w:space="0" w:color="000000"/>
                  <w:right w:val="single" w:sz="4" w:space="0" w:color="000000"/>
                </w:tcBorders>
                <w:shd w:val="clear" w:color="auto" w:fill="auto"/>
                <w:vAlign w:val="center"/>
              </w:tcPr>
            </w:tcPrChange>
          </w:tcPr>
          <w:p w14:paraId="709E3B04" w14:textId="77777777" w:rsidR="00D10973" w:rsidRPr="000A1BD6" w:rsidRDefault="00D10973" w:rsidP="00D10973">
            <w:pPr>
              <w:jc w:val="center"/>
              <w:rPr>
                <w:rFonts w:ascii="Cambria" w:eastAsia="Cambria" w:hAnsi="Cambria" w:cs="Cambria"/>
                <w:color w:val="000000"/>
                <w:sz w:val="22"/>
              </w:rPr>
            </w:pPr>
          </w:p>
        </w:tc>
        <w:tc>
          <w:tcPr>
            <w:tcW w:w="1717" w:type="dxa"/>
            <w:tcBorders>
              <w:top w:val="nil"/>
              <w:left w:val="nil"/>
              <w:bottom w:val="single" w:sz="4" w:space="0" w:color="000000"/>
              <w:right w:val="single" w:sz="4" w:space="0" w:color="000000"/>
            </w:tcBorders>
            <w:shd w:val="clear" w:color="auto" w:fill="auto"/>
            <w:vAlign w:val="center"/>
            <w:tcPrChange w:id="698" w:author="Manuel Lera Ramírez" w:date="2023-04-19T00:17:00Z">
              <w:tcPr>
                <w:tcW w:w="1531" w:type="dxa"/>
                <w:tcBorders>
                  <w:top w:val="nil"/>
                  <w:left w:val="nil"/>
                  <w:bottom w:val="single" w:sz="4" w:space="0" w:color="000000"/>
                  <w:right w:val="single" w:sz="4" w:space="0" w:color="000000"/>
                </w:tcBorders>
                <w:shd w:val="clear" w:color="auto" w:fill="auto"/>
                <w:vAlign w:val="center"/>
              </w:tcPr>
            </w:tcPrChange>
          </w:tcPr>
          <w:p w14:paraId="50151199" w14:textId="5726773E" w:rsidR="00D10973" w:rsidRPr="000A1BD6" w:rsidDel="00054545" w:rsidRDefault="00D10973" w:rsidP="00D10973">
            <w:pPr>
              <w:jc w:val="center"/>
              <w:rPr>
                <w:rFonts w:ascii="Cambria" w:eastAsia="Cambria" w:hAnsi="Cambria" w:cs="Cambria"/>
                <w:color w:val="000000"/>
                <w:sz w:val="22"/>
              </w:rPr>
            </w:pPr>
            <w:ins w:id="699" w:author="Manuel Lera Ramírez" w:date="2023-04-19T00:16:00Z">
              <w:r>
                <w:rPr>
                  <w:rFonts w:ascii="Cambria" w:eastAsia="Cambria" w:hAnsi="Cambria" w:cs="Cambria"/>
                  <w:color w:val="000000"/>
                  <w:sz w:val="22"/>
                </w:rPr>
                <w:t>Antiparallel</w:t>
              </w:r>
            </w:ins>
            <w:ins w:id="700" w:author="Manuel Lera Ramírez" w:date="2023-04-19T00:17:00Z">
              <w:r w:rsidR="00AB799E">
                <w:rPr>
                  <w:rFonts w:ascii="Cambria" w:eastAsia="Cambria" w:hAnsi="Cambria" w:cs="Cambria"/>
                  <w:color w:val="000000"/>
                  <w:sz w:val="22"/>
                </w:rPr>
                <w:t xml:space="preserve"> (3 protofilaments)</w:t>
              </w:r>
            </w:ins>
          </w:p>
        </w:tc>
        <w:tc>
          <w:tcPr>
            <w:tcW w:w="1345" w:type="dxa"/>
            <w:tcBorders>
              <w:top w:val="nil"/>
              <w:left w:val="nil"/>
              <w:bottom w:val="single" w:sz="4" w:space="0" w:color="000000"/>
              <w:right w:val="single" w:sz="4" w:space="0" w:color="000000"/>
            </w:tcBorders>
            <w:shd w:val="clear" w:color="auto" w:fill="auto"/>
            <w:vAlign w:val="center"/>
            <w:tcPrChange w:id="701" w:author="Manuel Lera Ramírez" w:date="2023-04-19T00:17:00Z">
              <w:tcPr>
                <w:tcW w:w="1531" w:type="dxa"/>
                <w:tcBorders>
                  <w:top w:val="nil"/>
                  <w:left w:val="nil"/>
                  <w:bottom w:val="single" w:sz="4" w:space="0" w:color="000000"/>
                  <w:right w:val="single" w:sz="4" w:space="0" w:color="000000"/>
                </w:tcBorders>
                <w:shd w:val="clear" w:color="auto" w:fill="auto"/>
                <w:vAlign w:val="center"/>
              </w:tcPr>
            </w:tcPrChange>
          </w:tcPr>
          <w:p w14:paraId="014AEB96" w14:textId="39DE5AA0" w:rsidR="00D10973" w:rsidRPr="00AB799E" w:rsidDel="00054545" w:rsidRDefault="00AB799E" w:rsidP="00AB799E">
            <w:pPr>
              <w:spacing w:after="160" w:line="259" w:lineRule="auto"/>
              <w:jc w:val="center"/>
              <w:rPr>
                <w:rFonts w:ascii="Cambria" w:eastAsia="Cambria" w:hAnsi="Cambria" w:cs="Cambria"/>
                <w:color w:val="000000"/>
                <w:sz w:val="22"/>
                <w:szCs w:val="22"/>
                <w:lang w:eastAsia="en-US"/>
                <w:rPrChange w:id="702" w:author="Manuel Lera Ramírez" w:date="2023-04-19T00:17:00Z">
                  <w:rPr>
                    <w:rFonts w:ascii="Cambria" w:eastAsia="Cambria" w:hAnsi="Cambria" w:cs="Cambria"/>
                    <w:color w:val="000000"/>
                    <w:sz w:val="22"/>
                  </w:rPr>
                </w:rPrChange>
              </w:rPr>
              <w:pPrChange w:id="703" w:author="Manuel Lera Ramírez" w:date="2023-04-19T00:17:00Z">
                <w:pPr>
                  <w:jc w:val="center"/>
                </w:pPr>
              </w:pPrChange>
            </w:pPr>
            <w:ins w:id="704" w:author="Manuel Lera Ramírez" w:date="2023-04-19T00:17:00Z">
              <w:r w:rsidRPr="00AB799E">
                <w:rPr>
                  <w:rFonts w:ascii="Cambria" w:eastAsia="Cambria" w:hAnsi="Cambria" w:cs="Cambria"/>
                  <w:color w:val="000000"/>
                  <w:sz w:val="22"/>
                  <w:szCs w:val="22"/>
                  <w:lang w:eastAsia="en-US"/>
                </w:rPr>
                <w:t>0.01658</w:t>
              </w:r>
              <w:r w:rsidRPr="000A1BD6">
                <w:rPr>
                  <w:rFonts w:ascii="Cambria" w:eastAsia="Cambria" w:hAnsi="Cambria" w:cs="Cambria"/>
                  <w:color w:val="000000"/>
                  <w:sz w:val="22"/>
                </w:rPr>
                <w:t xml:space="preserve"> </w:t>
              </w:r>
              <w:r w:rsidRPr="000A1BD6">
                <w:rPr>
                  <w:rFonts w:ascii="Cambria" w:eastAsia="Cambria" w:hAnsi="Cambria" w:cs="Cambria"/>
                  <w:color w:val="000000"/>
                  <w:sz w:val="22"/>
                </w:rPr>
                <w:t>s</w:t>
              </w:r>
              <w:r w:rsidRPr="000A1BD6">
                <w:rPr>
                  <w:rFonts w:ascii="Cambria" w:eastAsia="Cambria" w:hAnsi="Cambria" w:cs="Cambria"/>
                  <w:color w:val="000000"/>
                  <w:sz w:val="22"/>
                  <w:vertAlign w:val="superscript"/>
                </w:rPr>
                <w:t>-1</w:t>
              </w:r>
            </w:ins>
          </w:p>
        </w:tc>
        <w:tc>
          <w:tcPr>
            <w:tcW w:w="3707" w:type="dxa"/>
            <w:vMerge/>
            <w:tcBorders>
              <w:left w:val="nil"/>
              <w:bottom w:val="single" w:sz="4" w:space="0" w:color="000000"/>
              <w:right w:val="single" w:sz="4" w:space="0" w:color="000000"/>
            </w:tcBorders>
            <w:shd w:val="clear" w:color="auto" w:fill="auto"/>
            <w:vAlign w:val="center"/>
            <w:tcPrChange w:id="705" w:author="Manuel Lera Ramírez" w:date="2023-04-19T00:17:00Z">
              <w:tcPr>
                <w:tcW w:w="3707" w:type="dxa"/>
                <w:vMerge/>
                <w:tcBorders>
                  <w:left w:val="nil"/>
                  <w:bottom w:val="single" w:sz="4" w:space="0" w:color="000000"/>
                  <w:right w:val="single" w:sz="4" w:space="0" w:color="000000"/>
                </w:tcBorders>
                <w:shd w:val="clear" w:color="auto" w:fill="auto"/>
                <w:vAlign w:val="center"/>
              </w:tcPr>
            </w:tcPrChange>
          </w:tcPr>
          <w:p w14:paraId="323C98F5" w14:textId="77777777" w:rsidR="00D10973" w:rsidRDefault="00D10973" w:rsidP="00D10973">
            <w:pPr>
              <w:jc w:val="center"/>
              <w:rPr>
                <w:rFonts w:ascii="Cambria" w:eastAsia="Cambria" w:hAnsi="Cambria" w:cs="Cambria"/>
                <w:color w:val="000000"/>
                <w:sz w:val="22"/>
                <w:highlight w:val="yellow"/>
              </w:rPr>
            </w:pPr>
          </w:p>
        </w:tc>
      </w:tr>
      <w:tr w:rsidR="00D10973" w:rsidRPr="000A1BD6" w14:paraId="6E3144F9" w14:textId="77777777" w:rsidTr="00265D10">
        <w:trPr>
          <w:trHeight w:val="521"/>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840BD" w14:textId="77777777" w:rsidR="00D10973" w:rsidRPr="000A1BD6" w:rsidRDefault="00D10973" w:rsidP="00D10973">
            <w:pPr>
              <w:jc w:val="center"/>
              <w:rPr>
                <w:rFonts w:ascii="Cambria" w:eastAsia="Cambria" w:hAnsi="Cambria" w:cs="Cambria"/>
                <w:color w:val="000000"/>
                <w:sz w:val="22"/>
              </w:rPr>
            </w:pPr>
            <w:r w:rsidRPr="000A1BD6">
              <w:rPr>
                <w:rFonts w:ascii="Cambria" w:eastAsia="Cambria" w:hAnsi="Cambria" w:cs="Cambria"/>
                <w:color w:val="000000"/>
                <w:sz w:val="22"/>
              </w:rPr>
              <w:t>Tubulin dimer/binding site length</w:t>
            </w:r>
          </w:p>
        </w:tc>
        <w:tc>
          <w:tcPr>
            <w:tcW w:w="3062" w:type="dxa"/>
            <w:gridSpan w:val="2"/>
            <w:tcBorders>
              <w:top w:val="single" w:sz="4" w:space="0" w:color="000000"/>
              <w:left w:val="nil"/>
              <w:bottom w:val="single" w:sz="4" w:space="0" w:color="000000"/>
              <w:right w:val="single" w:sz="4" w:space="0" w:color="000000"/>
            </w:tcBorders>
            <w:shd w:val="clear" w:color="auto" w:fill="auto"/>
            <w:vAlign w:val="center"/>
          </w:tcPr>
          <w:p w14:paraId="7DF858DD" w14:textId="77777777" w:rsidR="00D10973" w:rsidRPr="000A1BD6" w:rsidRDefault="00D10973" w:rsidP="00D10973">
            <w:pPr>
              <w:jc w:val="center"/>
              <w:rPr>
                <w:rFonts w:ascii="Cambria" w:eastAsia="Cambria" w:hAnsi="Cambria" w:cs="Cambria"/>
                <w:color w:val="000000"/>
                <w:sz w:val="22"/>
              </w:rPr>
            </w:pPr>
            <w:r w:rsidRPr="000A1BD6">
              <w:rPr>
                <w:rFonts w:ascii="Cambria" w:eastAsia="Cambria" w:hAnsi="Cambria" w:cs="Cambria"/>
                <w:color w:val="000000"/>
                <w:sz w:val="22"/>
              </w:rPr>
              <w:t>8nm</w:t>
            </w:r>
          </w:p>
        </w:tc>
        <w:tc>
          <w:tcPr>
            <w:tcW w:w="3707" w:type="dxa"/>
            <w:tcBorders>
              <w:top w:val="single" w:sz="4" w:space="0" w:color="000000"/>
              <w:left w:val="nil"/>
              <w:bottom w:val="single" w:sz="4" w:space="0" w:color="000000"/>
              <w:right w:val="single" w:sz="4" w:space="0" w:color="000000"/>
            </w:tcBorders>
            <w:shd w:val="clear" w:color="auto" w:fill="auto"/>
            <w:vAlign w:val="center"/>
          </w:tcPr>
          <w:p w14:paraId="3D6BDE05" w14:textId="2A63C808" w:rsidR="00D10973" w:rsidRPr="009704A9" w:rsidRDefault="00D10973" w:rsidP="00D10973">
            <w:pPr>
              <w:jc w:val="center"/>
              <w:rPr>
                <w:rFonts w:ascii="Cambria" w:eastAsia="Cambria" w:hAnsi="Cambria" w:cs="Cambria"/>
                <w:color w:val="000000"/>
                <w:sz w:val="22"/>
                <w:highlight w:val="yellow"/>
                <w:rPrChange w:id="706" w:author="Manuel Lera Ramírez" w:date="2023-04-19T00:05:00Z">
                  <w:rPr>
                    <w:rFonts w:ascii="Cambria" w:eastAsia="Cambria" w:hAnsi="Cambria" w:cs="Cambria"/>
                    <w:color w:val="000000"/>
                    <w:sz w:val="22"/>
                  </w:rPr>
                </w:rPrChange>
              </w:rPr>
            </w:pPr>
            <w:r w:rsidRPr="009704A9">
              <w:rPr>
                <w:rFonts w:ascii="Cambria" w:eastAsia="Cambria" w:hAnsi="Cambria" w:cs="Cambria"/>
                <w:color w:val="000000"/>
                <w:sz w:val="22"/>
                <w:highlight w:val="yellow"/>
                <w:rPrChange w:id="707" w:author="Manuel Lera Ramírez" w:date="2023-04-19T00:05:00Z">
                  <w:rPr>
                    <w:rFonts w:ascii="Cambria" w:eastAsia="Cambria" w:hAnsi="Cambria" w:cs="Cambria"/>
                    <w:color w:val="000000"/>
                    <w:sz w:val="22"/>
                  </w:rPr>
                </w:rPrChange>
              </w:rPr>
              <w:fldChar w:fldCharType="begin" w:fldLock="1"/>
            </w:r>
            <w:r w:rsidRPr="009704A9">
              <w:rPr>
                <w:rFonts w:ascii="Cambria" w:eastAsia="Cambria" w:hAnsi="Cambria" w:cs="Cambria"/>
                <w:color w:val="000000"/>
                <w:sz w:val="22"/>
                <w:highlight w:val="yellow"/>
                <w:rPrChange w:id="708" w:author="Manuel Lera Ramírez" w:date="2023-04-19T00:05:00Z">
                  <w:rPr>
                    <w:rFonts w:ascii="Cambria" w:eastAsia="Cambria" w:hAnsi="Cambria" w:cs="Cambria"/>
                    <w:color w:val="000000"/>
                    <w:sz w:val="22"/>
                  </w:rPr>
                </w:rPrChange>
              </w:rPr>
              <w:instrText>ADDIN CSL_CITATION {"citationItems":[{"id":"ITEM-1","itemData":{"DOI":"10.1083/jcb.128.1.81","ISSN":"0021-9525","abstract":"Although the overall structures of flagellar and cytoplasmic microtubules are understood, many details have remained a matter of debate. In particular, studies of the arrangement of tubulin subunits have been hampered by the low contrast of the tubulin subunits. This problem can now be addressed by the kinesin decoration technique. We have shown previously that the recombinant kinesin head domain binds to beta-tubulin, thus enhancing the contrast between alpha- and beta-tubulin in the electron microscope; this allows one to study the arrangement of tubulin dimers. Here we describe the lattices of the four different types of microtubules in eukaryotic flagellar axonemes (outer doublet A and B, central pair C1 and C2). They could all be labeled with kinesin head with an 8-nm axial periodicity (the tubulin dimer repeat), and all of them showed the B-surface lattice. This lattice is characterized by a 0.92-nm stagger between adjacent protofilaments. The B-lattice was observed on the axonemal microtubules as well as on extensions made by polymerizing porcine brain tubulin onto axonemal microtubules in the proximal and distal directions. This emphasizes that axonemal microtubules serve as high fidelity templates for seeding microtubules. The presence of a B-lattice implies that there must be a helical discontinuity (\"seam\") in the wall. This discontinuity is now placed near protofilaments A1 and A2 of the A-tubule, close to the inner junction between A- and B-microtubules. The two junctions differ in structure: the protofilaments of the inner junction (A1-B10) are staggered roughly by half a dimer, those of the outer junction (A10-B1) are roughly in register. Of the two junctions the inner one appears to have the stronger bonds, whereas the outer one is more labile and opens up easily, generating \"composite sheets\" with chevron patterns from which the polarity can be deduced (arrow in the plus direction). Decorated microtubules have a clear polarity. We find that all flagellar microtubules have the same polarities. The orientation of the dimers is such that the plus end terminates with a crown of alpha subunits, the minus end terminates with beta subunits which thus could be in contact with gamma-tubulin at the nucleation centers.","author":[{"dropping-particle":"","family":"Song","given":"Y H","non-dropping-particle":"","parse-names":false,"suffix":""},{"dropping-particle":"","family":"Mandelkow","given":"E","non-dropping-particle":"","parse-names":false,"suffix":""}],"container-title":"Journal of Cell Biology","id":"ITEM-1","issue":"1","issued":{"date-parts":[["1995","1","1"]]},"page":"81-94","title":"The anatomy of flagellar microtubules: polarity, seam, junctions, and lattice.","type":"article-journal","volume":"128"},"uris":["http://www.mendeley.com/documents/?uuid=5141b66d-fcc2-4e4a-9738-7a4a9ab5614b"]}],"mendeley":{"formattedCitation":"(Song and Mandelkow, 1995)","plainTextFormattedCitation":"(Song and Mandelkow, 1995)","previouslyFormattedCitation":"(Song and Mandelkow, 1995)"},"properties":{"noteIndex":0},"schema":"https://github.com/citation-style-language/schema/raw/master/csl-citation.json"}</w:instrText>
            </w:r>
            <w:r w:rsidRPr="009704A9">
              <w:rPr>
                <w:rFonts w:ascii="Cambria" w:eastAsia="Cambria" w:hAnsi="Cambria" w:cs="Cambria"/>
                <w:color w:val="000000"/>
                <w:sz w:val="22"/>
                <w:highlight w:val="yellow"/>
                <w:rPrChange w:id="709" w:author="Manuel Lera Ramírez" w:date="2023-04-19T00:05:00Z">
                  <w:rPr>
                    <w:rFonts w:ascii="Cambria" w:eastAsia="Cambria" w:hAnsi="Cambria" w:cs="Cambria"/>
                    <w:color w:val="000000"/>
                    <w:sz w:val="22"/>
                  </w:rPr>
                </w:rPrChange>
              </w:rPr>
              <w:fldChar w:fldCharType="separate"/>
            </w:r>
            <w:r w:rsidRPr="009704A9">
              <w:rPr>
                <w:rFonts w:ascii="Cambria" w:eastAsia="Cambria" w:hAnsi="Cambria" w:cs="Cambria"/>
                <w:noProof/>
                <w:color w:val="000000"/>
                <w:sz w:val="22"/>
                <w:highlight w:val="yellow"/>
                <w:rPrChange w:id="710" w:author="Manuel Lera Ramírez" w:date="2023-04-19T00:05:00Z">
                  <w:rPr>
                    <w:rFonts w:ascii="Cambria" w:eastAsia="Cambria" w:hAnsi="Cambria" w:cs="Cambria"/>
                    <w:noProof/>
                    <w:color w:val="000000"/>
                    <w:sz w:val="22"/>
                  </w:rPr>
                </w:rPrChange>
              </w:rPr>
              <w:t>(Song and Mandelkow, 1995)</w:t>
            </w:r>
            <w:r w:rsidRPr="009704A9">
              <w:rPr>
                <w:rFonts w:ascii="Cambria" w:eastAsia="Cambria" w:hAnsi="Cambria" w:cs="Cambria"/>
                <w:color w:val="000000"/>
                <w:sz w:val="22"/>
                <w:highlight w:val="yellow"/>
                <w:rPrChange w:id="711" w:author="Manuel Lera Ramírez" w:date="2023-04-19T00:05:00Z">
                  <w:rPr>
                    <w:rFonts w:ascii="Cambria" w:eastAsia="Cambria" w:hAnsi="Cambria" w:cs="Cambria"/>
                    <w:color w:val="000000"/>
                    <w:sz w:val="22"/>
                  </w:rPr>
                </w:rPrChange>
              </w:rPr>
              <w:fldChar w:fldCharType="end"/>
            </w:r>
          </w:p>
        </w:tc>
      </w:tr>
    </w:tbl>
    <w:p w14:paraId="3F8DC499" w14:textId="2F6F85DA" w:rsidR="001070F1" w:rsidRPr="000A1BD6" w:rsidRDefault="00E7341A" w:rsidP="001070F1">
      <w:pPr>
        <w:jc w:val="both"/>
        <w:textAlignment w:val="baseline"/>
        <w:rPr>
          <w:rFonts w:ascii="Cambria" w:hAnsi="Cambria" w:cs="Calibri"/>
          <w:sz w:val="22"/>
        </w:rPr>
      </w:pPr>
      <w:r>
        <w:rPr>
          <w:rFonts w:ascii="Cambria" w:hAnsi="Cambria" w:cs="Calibri"/>
          <w:b/>
          <w:bCs/>
          <w:sz w:val="22"/>
        </w:rPr>
        <w:t xml:space="preserve">Table </w:t>
      </w:r>
      <w:del w:id="712" w:author="Jochen Krattenmacher" w:date="2023-01-05T22:26:00Z">
        <w:r w:rsidDel="00003915">
          <w:rPr>
            <w:rFonts w:ascii="Cambria" w:hAnsi="Cambria" w:cs="Calibri"/>
            <w:b/>
            <w:bCs/>
            <w:sz w:val="22"/>
          </w:rPr>
          <w:delText>S2</w:delText>
        </w:r>
      </w:del>
      <w:ins w:id="713" w:author="Jochen Krattenmacher" w:date="2023-01-05T22:26:00Z">
        <w:r w:rsidR="00003915">
          <w:rPr>
            <w:rFonts w:ascii="Cambria" w:hAnsi="Cambria" w:cs="Calibri"/>
            <w:b/>
            <w:bCs/>
            <w:sz w:val="22"/>
          </w:rPr>
          <w:t>S1</w:t>
        </w:r>
      </w:ins>
      <w:r w:rsidR="001070F1" w:rsidRPr="000A1BD6">
        <w:rPr>
          <w:rFonts w:ascii="Cambria" w:hAnsi="Cambria" w:cs="Calibri"/>
          <w:b/>
          <w:bCs/>
          <w:sz w:val="22"/>
        </w:rPr>
        <w:t>.</w:t>
      </w:r>
      <w:r w:rsidR="001070F1" w:rsidRPr="000A1BD6">
        <w:rPr>
          <w:rFonts w:ascii="Cambria" w:hAnsi="Cambria" w:cs="Calibri"/>
          <w:sz w:val="22"/>
        </w:rPr>
        <w:t xml:space="preserve"> </w:t>
      </w:r>
      <w:r w:rsidR="0090464F">
        <w:rPr>
          <w:rFonts w:ascii="Cambria" w:hAnsi="Cambria" w:cs="Calibri"/>
          <w:sz w:val="22"/>
        </w:rPr>
        <w:t>Model parameters that are experimentally constrained.</w:t>
      </w:r>
    </w:p>
    <w:p w14:paraId="053B7DDC" w14:textId="57613E5E" w:rsidR="009B289A" w:rsidRDefault="009B289A" w:rsidP="009B289A">
      <w:pPr>
        <w:rPr>
          <w:rFonts w:ascii="Cambria" w:eastAsia="Helvetica Neue" w:hAnsi="Cambria" w:cs="Helvetica Neue"/>
          <w:sz w:val="22"/>
          <w:vertAlign w:val="superscript"/>
        </w:rPr>
      </w:pPr>
    </w:p>
    <w:p w14:paraId="48A27B62" w14:textId="1C643346" w:rsidR="009A009B" w:rsidRDefault="009A009B" w:rsidP="009B289A">
      <w:pPr>
        <w:rPr>
          <w:rFonts w:ascii="Cambria" w:eastAsia="Helvetica Neue" w:hAnsi="Cambria" w:cs="Helvetica Neue"/>
          <w:sz w:val="22"/>
          <w:vertAlign w:val="superscript"/>
        </w:rPr>
      </w:pPr>
    </w:p>
    <w:p w14:paraId="4B0FC1A5" w14:textId="77777777" w:rsidR="009A009B" w:rsidRPr="000A1BD6" w:rsidRDefault="009A009B" w:rsidP="009B289A">
      <w:pPr>
        <w:rPr>
          <w:rFonts w:ascii="Cambria" w:eastAsia="Helvetica Neue" w:hAnsi="Cambria" w:cs="Helvetica Neue"/>
          <w:sz w:val="22"/>
          <w:vertAlign w:val="superscript"/>
        </w:rPr>
      </w:pPr>
    </w:p>
    <w:tbl>
      <w:tblPr>
        <w:tblW w:w="9016" w:type="dxa"/>
        <w:tblLayout w:type="fixed"/>
        <w:tblLook w:val="0400" w:firstRow="0" w:lastRow="0" w:firstColumn="0" w:lastColumn="0" w:noHBand="0" w:noVBand="1"/>
        <w:tblPrChange w:id="714" w:author="Manuel Lera Ramírez" w:date="2023-04-19T00:27:00Z">
          <w:tblPr>
            <w:tblW w:w="9016" w:type="dxa"/>
            <w:tblLayout w:type="fixed"/>
            <w:tblLook w:val="0400" w:firstRow="0" w:lastRow="0" w:firstColumn="0" w:lastColumn="0" w:noHBand="0" w:noVBand="1"/>
          </w:tblPr>
        </w:tblPrChange>
      </w:tblPr>
      <w:tblGrid>
        <w:gridCol w:w="2247"/>
        <w:gridCol w:w="1859"/>
        <w:gridCol w:w="2126"/>
        <w:gridCol w:w="2784"/>
        <w:tblGridChange w:id="715">
          <w:tblGrid>
            <w:gridCol w:w="2247"/>
            <w:gridCol w:w="1531"/>
            <w:gridCol w:w="391"/>
            <w:gridCol w:w="70"/>
            <w:gridCol w:w="1070"/>
            <w:gridCol w:w="782"/>
            <w:gridCol w:w="141"/>
            <w:gridCol w:w="2784"/>
          </w:tblGrid>
        </w:tblGridChange>
      </w:tblGrid>
      <w:tr w:rsidR="009B289A" w:rsidRPr="000A1BD6" w14:paraId="6C7BA91C" w14:textId="77777777" w:rsidTr="00931B0B">
        <w:trPr>
          <w:trHeight w:val="413"/>
          <w:trPrChange w:id="716" w:author="Manuel Lera Ramírez" w:date="2023-04-19T00:27:00Z">
            <w:trPr>
              <w:trHeight w:val="413"/>
            </w:trPr>
          </w:trPrChange>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Change w:id="717" w:author="Manuel Lera Ramírez" w:date="2023-04-19T00:27:00Z">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tcPrChange>
          </w:tcPr>
          <w:p w14:paraId="56581D17" w14:textId="77777777" w:rsidR="009B289A" w:rsidRPr="000A1BD6" w:rsidRDefault="009B289A" w:rsidP="0076151C">
            <w:pPr>
              <w:rPr>
                <w:rFonts w:ascii="Cambria" w:eastAsia="Cambria" w:hAnsi="Cambria" w:cs="Cambria"/>
                <w:color w:val="000000"/>
                <w:sz w:val="22"/>
              </w:rPr>
            </w:pPr>
            <w:r w:rsidRPr="000A1BD6">
              <w:rPr>
                <w:rFonts w:ascii="Cambria" w:eastAsia="Cambria" w:hAnsi="Cambria" w:cs="Cambria"/>
                <w:color w:val="000000"/>
                <w:sz w:val="22"/>
              </w:rPr>
              <w:t>Measurement</w:t>
            </w:r>
          </w:p>
        </w:tc>
        <w:tc>
          <w:tcPr>
            <w:tcW w:w="3985" w:type="dxa"/>
            <w:gridSpan w:val="2"/>
            <w:tcBorders>
              <w:top w:val="single" w:sz="4" w:space="0" w:color="000000"/>
              <w:left w:val="nil"/>
              <w:bottom w:val="single" w:sz="4" w:space="0" w:color="000000"/>
              <w:right w:val="single" w:sz="4" w:space="0" w:color="000000"/>
            </w:tcBorders>
            <w:shd w:val="clear" w:color="auto" w:fill="auto"/>
            <w:vAlign w:val="center"/>
            <w:tcPrChange w:id="718" w:author="Manuel Lera Ramírez" w:date="2023-04-19T00:27:00Z">
              <w:tcPr>
                <w:tcW w:w="3062" w:type="dxa"/>
                <w:gridSpan w:val="4"/>
                <w:tcBorders>
                  <w:top w:val="single" w:sz="4" w:space="0" w:color="000000"/>
                  <w:left w:val="nil"/>
                  <w:bottom w:val="single" w:sz="4" w:space="0" w:color="000000"/>
                  <w:right w:val="single" w:sz="4" w:space="0" w:color="000000"/>
                </w:tcBorders>
                <w:shd w:val="clear" w:color="auto" w:fill="auto"/>
                <w:vAlign w:val="center"/>
              </w:tcPr>
            </w:tcPrChange>
          </w:tcPr>
          <w:p w14:paraId="0D60CFBA" w14:textId="62857ABE" w:rsidR="009B289A" w:rsidRPr="000A1BD6" w:rsidRDefault="009B289A" w:rsidP="0076151C">
            <w:pPr>
              <w:rPr>
                <w:rFonts w:ascii="Cambria" w:eastAsia="Cambria" w:hAnsi="Cambria" w:cs="Cambria"/>
                <w:color w:val="000000"/>
                <w:sz w:val="22"/>
              </w:rPr>
            </w:pPr>
            <w:r w:rsidRPr="000A1BD6">
              <w:rPr>
                <w:rFonts w:ascii="Cambria" w:eastAsia="Cambria" w:hAnsi="Cambria" w:cs="Cambria"/>
                <w:color w:val="000000"/>
                <w:sz w:val="22"/>
              </w:rPr>
              <w:t>Value(s)</w:t>
            </w:r>
            <w:ins w:id="719" w:author="Manuel Lera Ramírez" w:date="2023-04-19T00:22:00Z">
              <w:r w:rsidR="00E947BE">
                <w:rPr>
                  <w:rFonts w:ascii="Cambria" w:eastAsia="Cambria" w:hAnsi="Cambria" w:cs="Cambria"/>
                  <w:color w:val="000000"/>
                  <w:sz w:val="22"/>
                </w:rPr>
                <w:t xml:space="preserve"> and boots</w:t>
              </w:r>
            </w:ins>
            <w:ins w:id="720" w:author="Manuel Lera Ramírez" w:date="2023-04-19T00:23:00Z">
              <w:r w:rsidR="00E947BE">
                <w:rPr>
                  <w:rFonts w:ascii="Cambria" w:eastAsia="Cambria" w:hAnsi="Cambria" w:cs="Cambria"/>
                  <w:color w:val="000000"/>
                  <w:sz w:val="22"/>
                </w:rPr>
                <w:t>trap confidence interval</w:t>
              </w:r>
            </w:ins>
          </w:p>
        </w:tc>
        <w:tc>
          <w:tcPr>
            <w:tcW w:w="2784" w:type="dxa"/>
            <w:tcBorders>
              <w:top w:val="single" w:sz="4" w:space="0" w:color="000000"/>
              <w:left w:val="nil"/>
              <w:bottom w:val="single" w:sz="4" w:space="0" w:color="000000"/>
              <w:right w:val="single" w:sz="4" w:space="0" w:color="000000"/>
            </w:tcBorders>
            <w:shd w:val="clear" w:color="auto" w:fill="auto"/>
            <w:vAlign w:val="center"/>
            <w:tcPrChange w:id="721" w:author="Manuel Lera Ramírez" w:date="2023-04-19T00:27:00Z">
              <w:tcPr>
                <w:tcW w:w="3707" w:type="dxa"/>
                <w:gridSpan w:val="3"/>
                <w:tcBorders>
                  <w:top w:val="single" w:sz="4" w:space="0" w:color="000000"/>
                  <w:left w:val="nil"/>
                  <w:bottom w:val="single" w:sz="4" w:space="0" w:color="000000"/>
                  <w:right w:val="single" w:sz="4" w:space="0" w:color="000000"/>
                </w:tcBorders>
                <w:shd w:val="clear" w:color="auto" w:fill="auto"/>
                <w:vAlign w:val="center"/>
              </w:tcPr>
            </w:tcPrChange>
          </w:tcPr>
          <w:p w14:paraId="560DDA47" w14:textId="77777777" w:rsidR="009B289A" w:rsidRPr="000A1BD6" w:rsidRDefault="009B289A" w:rsidP="0076151C">
            <w:pPr>
              <w:rPr>
                <w:rFonts w:ascii="Cambria" w:eastAsia="Cambria" w:hAnsi="Cambria" w:cs="Cambria"/>
                <w:color w:val="000000"/>
                <w:sz w:val="22"/>
              </w:rPr>
            </w:pPr>
            <w:r w:rsidRPr="000A1BD6">
              <w:rPr>
                <w:rFonts w:ascii="Cambria" w:eastAsia="Cambria" w:hAnsi="Cambria" w:cs="Cambria"/>
                <w:color w:val="000000"/>
                <w:sz w:val="22"/>
              </w:rPr>
              <w:t>Source</w:t>
            </w:r>
          </w:p>
        </w:tc>
      </w:tr>
      <w:tr w:rsidR="00067DF7" w:rsidRPr="000A1BD6" w14:paraId="17D618BF" w14:textId="77777777" w:rsidTr="00931B0B">
        <w:trPr>
          <w:trHeight w:val="153"/>
          <w:trPrChange w:id="722" w:author="Manuel Lera Ramírez" w:date="2023-04-19T00:27:00Z">
            <w:trPr>
              <w:trHeight w:val="153"/>
            </w:trPr>
          </w:trPrChange>
        </w:trPr>
        <w:tc>
          <w:tcPr>
            <w:tcW w:w="2247" w:type="dxa"/>
            <w:vMerge w:val="restart"/>
            <w:tcBorders>
              <w:top w:val="nil"/>
              <w:left w:val="single" w:sz="4" w:space="0" w:color="000000"/>
              <w:right w:val="single" w:sz="4" w:space="0" w:color="000000"/>
            </w:tcBorders>
            <w:shd w:val="clear" w:color="auto" w:fill="auto"/>
            <w:vAlign w:val="center"/>
            <w:tcPrChange w:id="723" w:author="Manuel Lera Ramírez" w:date="2023-04-19T00:27:00Z">
              <w:tcPr>
                <w:tcW w:w="2247" w:type="dxa"/>
                <w:vMerge w:val="restart"/>
                <w:tcBorders>
                  <w:top w:val="nil"/>
                  <w:left w:val="single" w:sz="4" w:space="0" w:color="000000"/>
                  <w:right w:val="single" w:sz="4" w:space="0" w:color="000000"/>
                </w:tcBorders>
                <w:shd w:val="clear" w:color="auto" w:fill="auto"/>
                <w:vAlign w:val="center"/>
              </w:tcPr>
            </w:tcPrChange>
          </w:tcPr>
          <w:p w14:paraId="5F1396C6" w14:textId="77777777" w:rsidR="00067DF7" w:rsidRPr="000A1BD6" w:rsidRDefault="00067DF7" w:rsidP="00067DF7">
            <w:pPr>
              <w:jc w:val="center"/>
              <w:rPr>
                <w:rFonts w:ascii="Cambria" w:eastAsia="Cambria" w:hAnsi="Cambria" w:cs="Cambria"/>
                <w:color w:val="000000"/>
                <w:sz w:val="22"/>
              </w:rPr>
            </w:pPr>
            <w:r w:rsidRPr="000A1BD6">
              <w:rPr>
                <w:rFonts w:ascii="Cambria" w:eastAsia="Cambria" w:hAnsi="Cambria" w:cs="Cambria"/>
                <w:color w:val="000000"/>
                <w:sz w:val="22"/>
              </w:rPr>
              <w:lastRenderedPageBreak/>
              <w:t>Timescale of accumulation</w:t>
            </w:r>
          </w:p>
        </w:tc>
        <w:tc>
          <w:tcPr>
            <w:tcW w:w="1859" w:type="dxa"/>
            <w:tcBorders>
              <w:top w:val="nil"/>
              <w:left w:val="nil"/>
              <w:bottom w:val="single" w:sz="4" w:space="0" w:color="000000"/>
              <w:right w:val="single" w:sz="4" w:space="0" w:color="000000"/>
            </w:tcBorders>
            <w:shd w:val="clear" w:color="auto" w:fill="auto"/>
            <w:vAlign w:val="center"/>
            <w:tcPrChange w:id="724" w:author="Manuel Lera Ramírez" w:date="2023-04-19T00:27:00Z">
              <w:tcPr>
                <w:tcW w:w="1531" w:type="dxa"/>
                <w:tcBorders>
                  <w:top w:val="nil"/>
                  <w:left w:val="nil"/>
                  <w:bottom w:val="single" w:sz="4" w:space="0" w:color="000000"/>
                  <w:right w:val="single" w:sz="4" w:space="0" w:color="000000"/>
                </w:tcBorders>
                <w:shd w:val="clear" w:color="auto" w:fill="auto"/>
                <w:vAlign w:val="center"/>
              </w:tcPr>
            </w:tcPrChange>
          </w:tcPr>
          <w:p w14:paraId="001BBBEE" w14:textId="48A01C5F" w:rsidR="00067DF7" w:rsidRPr="000A1BD6" w:rsidRDefault="00067DF7" w:rsidP="00067DF7">
            <w:pPr>
              <w:jc w:val="center"/>
              <w:rPr>
                <w:rFonts w:ascii="Cambria" w:eastAsia="Cambria" w:hAnsi="Cambria" w:cs="Cambria"/>
                <w:color w:val="000000"/>
                <w:sz w:val="22"/>
              </w:rPr>
            </w:pPr>
            <w:ins w:id="725" w:author="Manuel Lera Ramírez" w:date="2023-04-19T00:18:00Z">
              <w:r>
                <w:rPr>
                  <w:rFonts w:ascii="Cambria" w:eastAsia="Cambria" w:hAnsi="Cambria" w:cs="Cambria"/>
                  <w:color w:val="000000"/>
                  <w:sz w:val="22"/>
                </w:rPr>
                <w:t>Single 1nM</w:t>
              </w:r>
            </w:ins>
          </w:p>
        </w:tc>
        <w:tc>
          <w:tcPr>
            <w:tcW w:w="2126" w:type="dxa"/>
            <w:tcBorders>
              <w:top w:val="nil"/>
              <w:left w:val="nil"/>
              <w:bottom w:val="single" w:sz="4" w:space="0" w:color="000000"/>
              <w:right w:val="single" w:sz="4" w:space="0" w:color="000000"/>
            </w:tcBorders>
            <w:shd w:val="clear" w:color="auto" w:fill="auto"/>
            <w:vAlign w:val="center"/>
            <w:tcPrChange w:id="726" w:author="Manuel Lera Ramírez" w:date="2023-04-19T00:27:00Z">
              <w:tcPr>
                <w:tcW w:w="1531" w:type="dxa"/>
                <w:gridSpan w:val="3"/>
                <w:tcBorders>
                  <w:top w:val="nil"/>
                  <w:left w:val="nil"/>
                  <w:bottom w:val="single" w:sz="4" w:space="0" w:color="000000"/>
                  <w:right w:val="single" w:sz="4" w:space="0" w:color="000000"/>
                </w:tcBorders>
                <w:shd w:val="clear" w:color="auto" w:fill="auto"/>
                <w:vAlign w:val="center"/>
              </w:tcPr>
            </w:tcPrChange>
          </w:tcPr>
          <w:p w14:paraId="0D8C10A9" w14:textId="4BF2292B" w:rsidR="00067DF7" w:rsidRPr="000A1BD6" w:rsidRDefault="00E947BE" w:rsidP="00067DF7">
            <w:pPr>
              <w:jc w:val="center"/>
              <w:rPr>
                <w:rFonts w:ascii="Cambria" w:eastAsia="Cambria" w:hAnsi="Cambria" w:cs="Cambria"/>
                <w:color w:val="000000"/>
                <w:sz w:val="22"/>
              </w:rPr>
            </w:pPr>
            <w:ins w:id="727" w:author="Manuel Lera Ramírez" w:date="2023-04-19T00:22:00Z">
              <w:r>
                <w:rPr>
                  <w:rFonts w:ascii="Cambria" w:eastAsia="Cambria" w:hAnsi="Cambria" w:cs="Cambria"/>
                  <w:color w:val="000000"/>
                  <w:sz w:val="22"/>
                </w:rPr>
                <w:t>4.5 s [1.9 s, 9.4 s]</w:t>
              </w:r>
            </w:ins>
          </w:p>
        </w:tc>
        <w:tc>
          <w:tcPr>
            <w:tcW w:w="2784" w:type="dxa"/>
            <w:vMerge w:val="restart"/>
            <w:tcBorders>
              <w:top w:val="nil"/>
              <w:left w:val="nil"/>
              <w:right w:val="single" w:sz="4" w:space="0" w:color="000000"/>
            </w:tcBorders>
            <w:shd w:val="clear" w:color="auto" w:fill="auto"/>
            <w:vAlign w:val="center"/>
            <w:tcPrChange w:id="728" w:author="Manuel Lera Ramírez" w:date="2023-04-19T00:27:00Z">
              <w:tcPr>
                <w:tcW w:w="3707" w:type="dxa"/>
                <w:gridSpan w:val="3"/>
                <w:vMerge w:val="restart"/>
                <w:tcBorders>
                  <w:top w:val="nil"/>
                  <w:left w:val="nil"/>
                  <w:right w:val="single" w:sz="4" w:space="0" w:color="000000"/>
                </w:tcBorders>
                <w:shd w:val="clear" w:color="auto" w:fill="auto"/>
                <w:vAlign w:val="center"/>
              </w:tcPr>
            </w:tcPrChange>
          </w:tcPr>
          <w:p w14:paraId="5167D7FE" w14:textId="3C18EEB6" w:rsidR="00067DF7" w:rsidRPr="000A1BD6" w:rsidRDefault="00067DF7" w:rsidP="00067DF7">
            <w:pPr>
              <w:jc w:val="center"/>
              <w:rPr>
                <w:rFonts w:ascii="Cambria" w:eastAsia="Cambria" w:hAnsi="Cambria" w:cs="Cambria"/>
                <w:color w:val="000000"/>
                <w:sz w:val="22"/>
              </w:rPr>
            </w:pPr>
            <w:r w:rsidRPr="000A1BD6">
              <w:rPr>
                <w:rFonts w:ascii="Cambria" w:eastAsia="Cambria" w:hAnsi="Cambria" w:cs="Cambria"/>
                <w:color w:val="000000"/>
                <w:sz w:val="22"/>
              </w:rPr>
              <w:t xml:space="preserve">Fit of </w:t>
            </w:r>
            <w:r>
              <w:rPr>
                <w:rFonts w:ascii="Cambria" w:eastAsia="Cambria" w:hAnsi="Cambria" w:cs="Cambria"/>
                <w:color w:val="000000"/>
                <w:sz w:val="22"/>
              </w:rPr>
              <w:t>Figure</w:t>
            </w:r>
            <w:r w:rsidRPr="000A1BD6">
              <w:rPr>
                <w:rFonts w:ascii="Cambria" w:eastAsia="Cambria" w:hAnsi="Cambria" w:cs="Cambria"/>
                <w:color w:val="000000"/>
                <w:sz w:val="22"/>
              </w:rPr>
              <w:t xml:space="preserve"> </w:t>
            </w:r>
            <w:commentRangeStart w:id="729"/>
            <w:r w:rsidRPr="000A1BD6">
              <w:rPr>
                <w:rFonts w:ascii="Cambria" w:eastAsia="Cambria" w:hAnsi="Cambria" w:cs="Cambria"/>
                <w:color w:val="000000"/>
                <w:sz w:val="22"/>
              </w:rPr>
              <w:t>S3A</w:t>
            </w:r>
            <w:commentRangeEnd w:id="729"/>
            <w:r w:rsidR="00E83FA2">
              <w:rPr>
                <w:rStyle w:val="CommentReference"/>
                <w:rFonts w:asciiTheme="minorHAnsi" w:eastAsiaTheme="minorHAnsi" w:hAnsiTheme="minorHAnsi" w:cstheme="minorBidi"/>
                <w:lang w:val="en-US" w:eastAsia="en-US"/>
              </w:rPr>
              <w:commentReference w:id="729"/>
            </w:r>
            <w:r w:rsidRPr="000A1BD6">
              <w:rPr>
                <w:rFonts w:ascii="Cambria" w:eastAsia="Cambria" w:hAnsi="Cambria" w:cs="Cambria"/>
                <w:color w:val="000000"/>
                <w:sz w:val="22"/>
              </w:rPr>
              <w:t xml:space="preserve"> to </w:t>
            </w:r>
            <m:oMath>
              <m:sSub>
                <m:sSubPr>
                  <m:ctrlPr>
                    <w:rPr>
                      <w:rFonts w:ascii="Cambria Math" w:eastAsia="Cambria Math" w:hAnsi="Cambria Math" w:cs="Cambria Math"/>
                      <w:color w:val="000000"/>
                      <w:sz w:val="22"/>
                    </w:rPr>
                  </m:ctrlPr>
                </m:sSubPr>
                <m:e>
                  <m:r>
                    <w:rPr>
                      <w:rFonts w:ascii="Cambria Math" w:eastAsia="Cambria Math" w:hAnsi="Cambria Math" w:cs="Cambria Math"/>
                      <w:color w:val="000000"/>
                      <w:sz w:val="22"/>
                    </w:rPr>
                    <m:t>A</m:t>
                  </m:r>
                </m:e>
                <m:sub>
                  <m:r>
                    <w:rPr>
                      <w:rFonts w:ascii="Cambria Math" w:eastAsia="Cambria Math" w:hAnsi="Cambria Math" w:cs="Cambria Math"/>
                      <w:color w:val="000000"/>
                      <w:sz w:val="22"/>
                    </w:rPr>
                    <m:t>end</m:t>
                  </m:r>
                </m:sub>
              </m:sSub>
              <m:r>
                <w:rPr>
                  <w:rFonts w:ascii="Cambria Math" w:eastAsia="Cambria Math" w:hAnsi="Cambria Math" w:cs="Cambria Math"/>
                  <w:color w:val="000000"/>
                  <w:sz w:val="22"/>
                </w:rPr>
                <m:t>(1-</m:t>
              </m:r>
              <m:sSup>
                <m:sSupPr>
                  <m:ctrlPr>
                    <w:rPr>
                      <w:rFonts w:ascii="Cambria Math" w:eastAsia="Cambria Math" w:hAnsi="Cambria Math" w:cs="Cambria Math"/>
                      <w:color w:val="000000"/>
                      <w:sz w:val="22"/>
                    </w:rPr>
                  </m:ctrlPr>
                </m:sSupPr>
                <m:e>
                  <m:r>
                    <w:rPr>
                      <w:rFonts w:ascii="Cambria Math" w:eastAsia="Cambria Math" w:hAnsi="Cambria Math" w:cs="Cambria Math"/>
                      <w:color w:val="000000"/>
                      <w:sz w:val="22"/>
                    </w:rPr>
                    <m:t>e</m:t>
                  </m:r>
                </m:e>
                <m:sup>
                  <m:r>
                    <w:rPr>
                      <w:rFonts w:ascii="Cambria Math" w:eastAsia="Cambria Math" w:hAnsi="Cambria Math" w:cs="Cambria Math"/>
                      <w:color w:val="000000"/>
                      <w:sz w:val="22"/>
                    </w:rPr>
                    <m:t>-t/τ</m:t>
                  </m:r>
                </m:sup>
              </m:sSup>
              <m:r>
                <w:rPr>
                  <w:rFonts w:ascii="Cambria Math" w:eastAsia="Cambria Math" w:hAnsi="Cambria Math" w:cs="Cambria Math"/>
                  <w:color w:val="000000"/>
                  <w:sz w:val="22"/>
                </w:rPr>
                <m:t>)</m:t>
              </m:r>
            </m:oMath>
          </w:p>
        </w:tc>
      </w:tr>
      <w:tr w:rsidR="00067DF7" w:rsidRPr="000A1BD6" w14:paraId="0679BE53" w14:textId="77777777" w:rsidTr="00931B0B">
        <w:trPr>
          <w:trHeight w:val="151"/>
          <w:trPrChange w:id="730" w:author="Manuel Lera Ramírez" w:date="2023-04-19T00:27:00Z">
            <w:trPr>
              <w:trHeight w:val="151"/>
            </w:trPr>
          </w:trPrChange>
        </w:trPr>
        <w:tc>
          <w:tcPr>
            <w:tcW w:w="2247" w:type="dxa"/>
            <w:vMerge/>
            <w:tcBorders>
              <w:left w:val="single" w:sz="4" w:space="0" w:color="000000"/>
              <w:right w:val="single" w:sz="4" w:space="0" w:color="000000"/>
            </w:tcBorders>
            <w:shd w:val="clear" w:color="auto" w:fill="auto"/>
            <w:vAlign w:val="center"/>
            <w:tcPrChange w:id="731" w:author="Manuel Lera Ramírez" w:date="2023-04-19T00:27:00Z">
              <w:tcPr>
                <w:tcW w:w="2247" w:type="dxa"/>
                <w:vMerge/>
                <w:tcBorders>
                  <w:left w:val="single" w:sz="4" w:space="0" w:color="000000"/>
                  <w:right w:val="single" w:sz="4" w:space="0" w:color="000000"/>
                </w:tcBorders>
                <w:shd w:val="clear" w:color="auto" w:fill="auto"/>
                <w:vAlign w:val="center"/>
              </w:tcPr>
            </w:tcPrChange>
          </w:tcPr>
          <w:p w14:paraId="1A5909CF" w14:textId="77777777" w:rsidR="00067DF7" w:rsidRPr="000A1BD6" w:rsidRDefault="00067DF7" w:rsidP="00067DF7">
            <w:pPr>
              <w:jc w:val="center"/>
              <w:rPr>
                <w:rFonts w:ascii="Cambria" w:eastAsia="Cambria" w:hAnsi="Cambria" w:cs="Cambria"/>
                <w:color w:val="000000"/>
                <w:sz w:val="22"/>
              </w:rPr>
            </w:pPr>
          </w:p>
        </w:tc>
        <w:tc>
          <w:tcPr>
            <w:tcW w:w="1859" w:type="dxa"/>
            <w:tcBorders>
              <w:top w:val="nil"/>
              <w:left w:val="nil"/>
              <w:bottom w:val="single" w:sz="4" w:space="0" w:color="000000"/>
              <w:right w:val="single" w:sz="4" w:space="0" w:color="000000"/>
            </w:tcBorders>
            <w:shd w:val="clear" w:color="auto" w:fill="auto"/>
            <w:vAlign w:val="center"/>
            <w:tcPrChange w:id="732" w:author="Manuel Lera Ramírez" w:date="2023-04-19T00:27:00Z">
              <w:tcPr>
                <w:tcW w:w="1531" w:type="dxa"/>
                <w:tcBorders>
                  <w:top w:val="nil"/>
                  <w:left w:val="nil"/>
                  <w:bottom w:val="single" w:sz="4" w:space="0" w:color="000000"/>
                  <w:right w:val="single" w:sz="4" w:space="0" w:color="000000"/>
                </w:tcBorders>
                <w:shd w:val="clear" w:color="auto" w:fill="auto"/>
                <w:vAlign w:val="center"/>
              </w:tcPr>
            </w:tcPrChange>
          </w:tcPr>
          <w:p w14:paraId="661DE693" w14:textId="15DF7C28" w:rsidR="00067DF7" w:rsidRDefault="00067DF7" w:rsidP="00067DF7">
            <w:pPr>
              <w:jc w:val="center"/>
              <w:rPr>
                <w:rFonts w:ascii="Cambria" w:eastAsia="Cambria" w:hAnsi="Cambria" w:cs="Cambria"/>
                <w:sz w:val="22"/>
              </w:rPr>
            </w:pPr>
            <w:ins w:id="733" w:author="Manuel Lera Ramírez" w:date="2023-04-19T00:18:00Z">
              <w:r>
                <w:rPr>
                  <w:rFonts w:ascii="Cambria" w:eastAsia="Cambria" w:hAnsi="Cambria" w:cs="Cambria"/>
                  <w:color w:val="000000"/>
                  <w:sz w:val="22"/>
                </w:rPr>
                <w:t>Single 6nM</w:t>
              </w:r>
            </w:ins>
          </w:p>
        </w:tc>
        <w:tc>
          <w:tcPr>
            <w:tcW w:w="2126" w:type="dxa"/>
            <w:tcBorders>
              <w:top w:val="nil"/>
              <w:left w:val="nil"/>
              <w:bottom w:val="single" w:sz="4" w:space="0" w:color="000000"/>
              <w:right w:val="single" w:sz="4" w:space="0" w:color="000000"/>
            </w:tcBorders>
            <w:shd w:val="clear" w:color="auto" w:fill="auto"/>
            <w:vAlign w:val="center"/>
            <w:tcPrChange w:id="734" w:author="Manuel Lera Ramírez" w:date="2023-04-19T00:27:00Z">
              <w:tcPr>
                <w:tcW w:w="1531" w:type="dxa"/>
                <w:gridSpan w:val="3"/>
                <w:tcBorders>
                  <w:top w:val="nil"/>
                  <w:left w:val="nil"/>
                  <w:bottom w:val="single" w:sz="4" w:space="0" w:color="000000"/>
                  <w:right w:val="single" w:sz="4" w:space="0" w:color="000000"/>
                </w:tcBorders>
                <w:shd w:val="clear" w:color="auto" w:fill="auto"/>
                <w:vAlign w:val="center"/>
              </w:tcPr>
            </w:tcPrChange>
          </w:tcPr>
          <w:p w14:paraId="64DA04CB" w14:textId="3A1525DE" w:rsidR="00067DF7" w:rsidRDefault="00E947BE" w:rsidP="00067DF7">
            <w:pPr>
              <w:jc w:val="center"/>
              <w:rPr>
                <w:rFonts w:ascii="Cambria" w:eastAsia="Cambria" w:hAnsi="Cambria" w:cs="Cambria"/>
                <w:sz w:val="22"/>
              </w:rPr>
            </w:pPr>
            <w:ins w:id="735" w:author="Manuel Lera Ramírez" w:date="2023-04-19T00:23:00Z">
              <w:r>
                <w:rPr>
                  <w:rFonts w:ascii="Cambria" w:eastAsia="Cambria" w:hAnsi="Cambria" w:cs="Cambria"/>
                  <w:color w:val="000000"/>
                  <w:sz w:val="22"/>
                </w:rPr>
                <w:t>7.2 s [</w:t>
              </w:r>
              <w:r w:rsidR="00AF66AB">
                <w:rPr>
                  <w:rFonts w:ascii="Cambria" w:eastAsia="Cambria" w:hAnsi="Cambria" w:cs="Cambria"/>
                  <w:color w:val="000000"/>
                  <w:sz w:val="22"/>
                </w:rPr>
                <w:t>5.6 s, 11.7 s</w:t>
              </w:r>
              <w:r>
                <w:rPr>
                  <w:rFonts w:ascii="Cambria" w:eastAsia="Cambria" w:hAnsi="Cambria" w:cs="Cambria"/>
                  <w:color w:val="000000"/>
                  <w:sz w:val="22"/>
                </w:rPr>
                <w:t>]</w:t>
              </w:r>
            </w:ins>
          </w:p>
        </w:tc>
        <w:tc>
          <w:tcPr>
            <w:tcW w:w="2784" w:type="dxa"/>
            <w:vMerge/>
            <w:tcBorders>
              <w:left w:val="nil"/>
              <w:right w:val="single" w:sz="4" w:space="0" w:color="000000"/>
            </w:tcBorders>
            <w:shd w:val="clear" w:color="auto" w:fill="auto"/>
            <w:vAlign w:val="center"/>
            <w:tcPrChange w:id="736" w:author="Manuel Lera Ramírez" w:date="2023-04-19T00:27:00Z">
              <w:tcPr>
                <w:tcW w:w="3707" w:type="dxa"/>
                <w:gridSpan w:val="3"/>
                <w:vMerge/>
                <w:tcBorders>
                  <w:left w:val="nil"/>
                  <w:right w:val="single" w:sz="4" w:space="0" w:color="000000"/>
                </w:tcBorders>
                <w:shd w:val="clear" w:color="auto" w:fill="auto"/>
                <w:vAlign w:val="center"/>
              </w:tcPr>
            </w:tcPrChange>
          </w:tcPr>
          <w:p w14:paraId="1AF6BB3C" w14:textId="77777777" w:rsidR="00067DF7" w:rsidRPr="000A1BD6" w:rsidRDefault="00067DF7" w:rsidP="00067DF7">
            <w:pPr>
              <w:jc w:val="center"/>
              <w:rPr>
                <w:rFonts w:ascii="Cambria" w:eastAsia="Cambria" w:hAnsi="Cambria" w:cs="Cambria"/>
                <w:color w:val="000000"/>
                <w:sz w:val="22"/>
              </w:rPr>
            </w:pPr>
          </w:p>
        </w:tc>
      </w:tr>
      <w:tr w:rsidR="00067DF7" w:rsidRPr="000A1BD6" w14:paraId="76CDACCF" w14:textId="77777777" w:rsidTr="00931B0B">
        <w:trPr>
          <w:trHeight w:val="151"/>
          <w:trPrChange w:id="737" w:author="Manuel Lera Ramírez" w:date="2023-04-19T00:27:00Z">
            <w:trPr>
              <w:trHeight w:val="151"/>
            </w:trPr>
          </w:trPrChange>
        </w:trPr>
        <w:tc>
          <w:tcPr>
            <w:tcW w:w="2247" w:type="dxa"/>
            <w:vMerge/>
            <w:tcBorders>
              <w:left w:val="single" w:sz="4" w:space="0" w:color="000000"/>
              <w:bottom w:val="single" w:sz="4" w:space="0" w:color="000000"/>
              <w:right w:val="single" w:sz="4" w:space="0" w:color="000000"/>
            </w:tcBorders>
            <w:shd w:val="clear" w:color="auto" w:fill="auto"/>
            <w:vAlign w:val="center"/>
            <w:tcPrChange w:id="738" w:author="Manuel Lera Ramírez" w:date="2023-04-19T00:27:00Z">
              <w:tcPr>
                <w:tcW w:w="2247" w:type="dxa"/>
                <w:vMerge/>
                <w:tcBorders>
                  <w:left w:val="single" w:sz="4" w:space="0" w:color="000000"/>
                  <w:bottom w:val="single" w:sz="4" w:space="0" w:color="000000"/>
                  <w:right w:val="single" w:sz="4" w:space="0" w:color="000000"/>
                </w:tcBorders>
                <w:shd w:val="clear" w:color="auto" w:fill="auto"/>
                <w:vAlign w:val="center"/>
              </w:tcPr>
            </w:tcPrChange>
          </w:tcPr>
          <w:p w14:paraId="07871B3F" w14:textId="77777777" w:rsidR="00067DF7" w:rsidRPr="000A1BD6" w:rsidRDefault="00067DF7" w:rsidP="00067DF7">
            <w:pPr>
              <w:jc w:val="center"/>
              <w:rPr>
                <w:rFonts w:ascii="Cambria" w:eastAsia="Cambria" w:hAnsi="Cambria" w:cs="Cambria"/>
                <w:color w:val="000000"/>
                <w:sz w:val="22"/>
              </w:rPr>
            </w:pPr>
          </w:p>
        </w:tc>
        <w:tc>
          <w:tcPr>
            <w:tcW w:w="1859" w:type="dxa"/>
            <w:tcBorders>
              <w:top w:val="nil"/>
              <w:left w:val="nil"/>
              <w:bottom w:val="single" w:sz="4" w:space="0" w:color="000000"/>
              <w:right w:val="single" w:sz="4" w:space="0" w:color="000000"/>
            </w:tcBorders>
            <w:shd w:val="clear" w:color="auto" w:fill="auto"/>
            <w:vAlign w:val="center"/>
            <w:tcPrChange w:id="739" w:author="Manuel Lera Ramírez" w:date="2023-04-19T00:27:00Z">
              <w:tcPr>
                <w:tcW w:w="1531" w:type="dxa"/>
                <w:tcBorders>
                  <w:top w:val="nil"/>
                  <w:left w:val="nil"/>
                  <w:bottom w:val="single" w:sz="4" w:space="0" w:color="000000"/>
                  <w:right w:val="single" w:sz="4" w:space="0" w:color="000000"/>
                </w:tcBorders>
                <w:shd w:val="clear" w:color="auto" w:fill="auto"/>
                <w:vAlign w:val="center"/>
              </w:tcPr>
            </w:tcPrChange>
          </w:tcPr>
          <w:p w14:paraId="08C26604" w14:textId="417CFDBF" w:rsidR="00067DF7" w:rsidRDefault="00067DF7" w:rsidP="00067DF7">
            <w:pPr>
              <w:jc w:val="center"/>
              <w:rPr>
                <w:rFonts w:ascii="Cambria" w:eastAsia="Cambria" w:hAnsi="Cambria" w:cs="Cambria"/>
                <w:sz w:val="22"/>
              </w:rPr>
            </w:pPr>
            <w:ins w:id="740" w:author="Manuel Lera Ramírez" w:date="2023-04-19T00:18:00Z">
              <w:r>
                <w:rPr>
                  <w:rFonts w:ascii="Cambria" w:eastAsia="Cambria" w:hAnsi="Cambria" w:cs="Cambria"/>
                  <w:color w:val="000000"/>
                  <w:sz w:val="22"/>
                </w:rPr>
                <w:t>Antiparallel</w:t>
              </w:r>
            </w:ins>
          </w:p>
        </w:tc>
        <w:tc>
          <w:tcPr>
            <w:tcW w:w="2126" w:type="dxa"/>
            <w:tcBorders>
              <w:top w:val="nil"/>
              <w:left w:val="nil"/>
              <w:bottom w:val="single" w:sz="4" w:space="0" w:color="000000"/>
              <w:right w:val="single" w:sz="4" w:space="0" w:color="000000"/>
            </w:tcBorders>
            <w:shd w:val="clear" w:color="auto" w:fill="auto"/>
            <w:vAlign w:val="center"/>
            <w:tcPrChange w:id="741" w:author="Manuel Lera Ramírez" w:date="2023-04-19T00:27:00Z">
              <w:tcPr>
                <w:tcW w:w="1531" w:type="dxa"/>
                <w:gridSpan w:val="3"/>
                <w:tcBorders>
                  <w:top w:val="nil"/>
                  <w:left w:val="nil"/>
                  <w:bottom w:val="single" w:sz="4" w:space="0" w:color="000000"/>
                  <w:right w:val="single" w:sz="4" w:space="0" w:color="000000"/>
                </w:tcBorders>
                <w:shd w:val="clear" w:color="auto" w:fill="auto"/>
                <w:vAlign w:val="center"/>
              </w:tcPr>
            </w:tcPrChange>
          </w:tcPr>
          <w:p w14:paraId="652CEFFD" w14:textId="200E7192" w:rsidR="00067DF7" w:rsidRDefault="00AF66AB" w:rsidP="00067DF7">
            <w:pPr>
              <w:jc w:val="center"/>
              <w:rPr>
                <w:rFonts w:ascii="Cambria" w:eastAsia="Cambria" w:hAnsi="Cambria" w:cs="Cambria"/>
                <w:sz w:val="22"/>
              </w:rPr>
            </w:pPr>
            <w:ins w:id="742" w:author="Manuel Lera Ramírez" w:date="2023-04-19T00:23:00Z">
              <w:r>
                <w:rPr>
                  <w:rFonts w:ascii="Cambria" w:eastAsia="Cambria" w:hAnsi="Cambria" w:cs="Cambria"/>
                  <w:color w:val="000000"/>
                  <w:sz w:val="22"/>
                  <w:szCs w:val="22"/>
                  <w:lang w:eastAsia="en-US"/>
                </w:rPr>
                <w:t>5.4s [3.5</w:t>
              </w:r>
            </w:ins>
            <w:ins w:id="743" w:author="Manuel Lera Ramírez" w:date="2023-04-19T00:24:00Z">
              <w:r w:rsidR="00C0650A">
                <w:rPr>
                  <w:rFonts w:ascii="Cambria" w:eastAsia="Cambria" w:hAnsi="Cambria" w:cs="Cambria"/>
                  <w:color w:val="000000"/>
                  <w:sz w:val="22"/>
                  <w:szCs w:val="22"/>
                  <w:lang w:eastAsia="en-US"/>
                </w:rPr>
                <w:t xml:space="preserve"> s</w:t>
              </w:r>
            </w:ins>
            <w:ins w:id="744" w:author="Manuel Lera Ramírez" w:date="2023-04-19T00:23:00Z">
              <w:r>
                <w:rPr>
                  <w:rFonts w:ascii="Cambria" w:eastAsia="Cambria" w:hAnsi="Cambria" w:cs="Cambria"/>
                  <w:color w:val="000000"/>
                  <w:sz w:val="22"/>
                  <w:szCs w:val="22"/>
                  <w:lang w:eastAsia="en-US"/>
                </w:rPr>
                <w:t>, 8.</w:t>
              </w:r>
            </w:ins>
            <w:ins w:id="745" w:author="Manuel Lera Ramírez" w:date="2023-04-19T00:24:00Z">
              <w:r>
                <w:rPr>
                  <w:rFonts w:ascii="Cambria" w:eastAsia="Cambria" w:hAnsi="Cambria" w:cs="Cambria"/>
                  <w:color w:val="000000"/>
                  <w:sz w:val="22"/>
                  <w:szCs w:val="22"/>
                  <w:lang w:eastAsia="en-US"/>
                </w:rPr>
                <w:t>8</w:t>
              </w:r>
              <w:r w:rsidR="00C0650A">
                <w:rPr>
                  <w:rFonts w:ascii="Cambria" w:eastAsia="Cambria" w:hAnsi="Cambria" w:cs="Cambria"/>
                  <w:color w:val="000000"/>
                  <w:sz w:val="22"/>
                  <w:szCs w:val="22"/>
                  <w:lang w:eastAsia="en-US"/>
                </w:rPr>
                <w:t xml:space="preserve"> s</w:t>
              </w:r>
            </w:ins>
            <w:ins w:id="746" w:author="Manuel Lera Ramírez" w:date="2023-04-19T00:23:00Z">
              <w:r>
                <w:rPr>
                  <w:rFonts w:ascii="Cambria" w:eastAsia="Cambria" w:hAnsi="Cambria" w:cs="Cambria"/>
                  <w:color w:val="000000"/>
                  <w:sz w:val="22"/>
                  <w:szCs w:val="22"/>
                  <w:lang w:eastAsia="en-US"/>
                </w:rPr>
                <w:t>]</w:t>
              </w:r>
            </w:ins>
          </w:p>
        </w:tc>
        <w:tc>
          <w:tcPr>
            <w:tcW w:w="2784" w:type="dxa"/>
            <w:vMerge/>
            <w:tcBorders>
              <w:left w:val="nil"/>
              <w:bottom w:val="single" w:sz="4" w:space="0" w:color="000000"/>
              <w:right w:val="single" w:sz="4" w:space="0" w:color="000000"/>
            </w:tcBorders>
            <w:shd w:val="clear" w:color="auto" w:fill="auto"/>
            <w:vAlign w:val="center"/>
            <w:tcPrChange w:id="747" w:author="Manuel Lera Ramírez" w:date="2023-04-19T00:27:00Z">
              <w:tcPr>
                <w:tcW w:w="3707" w:type="dxa"/>
                <w:gridSpan w:val="3"/>
                <w:vMerge/>
                <w:tcBorders>
                  <w:left w:val="nil"/>
                  <w:bottom w:val="single" w:sz="4" w:space="0" w:color="000000"/>
                  <w:right w:val="single" w:sz="4" w:space="0" w:color="000000"/>
                </w:tcBorders>
                <w:shd w:val="clear" w:color="auto" w:fill="auto"/>
                <w:vAlign w:val="center"/>
              </w:tcPr>
            </w:tcPrChange>
          </w:tcPr>
          <w:p w14:paraId="07FFAE48" w14:textId="77777777" w:rsidR="00067DF7" w:rsidRPr="000A1BD6" w:rsidRDefault="00067DF7" w:rsidP="00067DF7">
            <w:pPr>
              <w:jc w:val="center"/>
              <w:rPr>
                <w:rFonts w:ascii="Cambria" w:eastAsia="Cambria" w:hAnsi="Cambria" w:cs="Cambria"/>
                <w:color w:val="000000"/>
                <w:sz w:val="22"/>
              </w:rPr>
            </w:pPr>
          </w:p>
        </w:tc>
      </w:tr>
      <w:tr w:rsidR="00C0650A" w:rsidRPr="000A1BD6" w14:paraId="64D9910C" w14:textId="77777777" w:rsidTr="00931B0B">
        <w:trPr>
          <w:trHeight w:val="165"/>
          <w:trPrChange w:id="748" w:author="Manuel Lera Ramírez" w:date="2023-04-19T00:27:00Z">
            <w:trPr>
              <w:trHeight w:val="165"/>
            </w:trPr>
          </w:trPrChange>
        </w:trPr>
        <w:tc>
          <w:tcPr>
            <w:tcW w:w="2247" w:type="dxa"/>
            <w:vMerge w:val="restart"/>
            <w:tcBorders>
              <w:top w:val="nil"/>
              <w:left w:val="single" w:sz="4" w:space="0" w:color="000000"/>
              <w:right w:val="single" w:sz="4" w:space="0" w:color="000000"/>
            </w:tcBorders>
            <w:shd w:val="clear" w:color="auto" w:fill="auto"/>
            <w:vAlign w:val="center"/>
            <w:tcPrChange w:id="749" w:author="Manuel Lera Ramírez" w:date="2023-04-19T00:27:00Z">
              <w:tcPr>
                <w:tcW w:w="2247" w:type="dxa"/>
                <w:vMerge w:val="restart"/>
                <w:tcBorders>
                  <w:top w:val="nil"/>
                  <w:left w:val="single" w:sz="4" w:space="0" w:color="000000"/>
                  <w:right w:val="single" w:sz="4" w:space="0" w:color="000000"/>
                </w:tcBorders>
                <w:shd w:val="clear" w:color="auto" w:fill="auto"/>
                <w:vAlign w:val="center"/>
              </w:tcPr>
            </w:tcPrChange>
          </w:tcPr>
          <w:p w14:paraId="0B801954" w14:textId="2A2E3ECB" w:rsidR="00C0650A" w:rsidRPr="000A1BD6" w:rsidRDefault="00C0650A" w:rsidP="00C0650A">
            <w:pPr>
              <w:jc w:val="center"/>
              <w:rPr>
                <w:rFonts w:ascii="Cambria" w:eastAsia="Cambria" w:hAnsi="Cambria" w:cs="Cambria"/>
                <w:color w:val="000000"/>
                <w:sz w:val="22"/>
              </w:rPr>
            </w:pPr>
            <w:r w:rsidRPr="000A1BD6">
              <w:rPr>
                <w:rFonts w:ascii="Cambria" w:eastAsia="Cambria" w:hAnsi="Cambria" w:cs="Cambria"/>
                <w:color w:val="000000"/>
                <w:sz w:val="22"/>
              </w:rPr>
              <w:t>Ase1 molecules accumulated at steady state</w:t>
            </w:r>
            <w:ins w:id="750" w:author="Manuel Lera Ramírez" w:date="2023-04-19T00:26:00Z">
              <w:r w:rsidR="00D46CB9">
                <w:rPr>
                  <w:rFonts w:ascii="Cambria" w:eastAsia="Cambria" w:hAnsi="Cambria" w:cs="Cambria"/>
                  <w:color w:val="000000"/>
                  <w:sz w:val="22"/>
                </w:rPr>
                <w:t>, per MT</w:t>
              </w:r>
            </w:ins>
          </w:p>
        </w:tc>
        <w:tc>
          <w:tcPr>
            <w:tcW w:w="1859" w:type="dxa"/>
            <w:tcBorders>
              <w:top w:val="nil"/>
              <w:left w:val="nil"/>
              <w:bottom w:val="single" w:sz="4" w:space="0" w:color="000000"/>
              <w:right w:val="single" w:sz="4" w:space="0" w:color="000000"/>
            </w:tcBorders>
            <w:shd w:val="clear" w:color="auto" w:fill="auto"/>
            <w:vAlign w:val="center"/>
            <w:tcPrChange w:id="751" w:author="Manuel Lera Ramírez" w:date="2023-04-19T00:27:00Z">
              <w:tcPr>
                <w:tcW w:w="1922" w:type="dxa"/>
                <w:gridSpan w:val="2"/>
                <w:tcBorders>
                  <w:top w:val="nil"/>
                  <w:left w:val="nil"/>
                  <w:bottom w:val="single" w:sz="4" w:space="0" w:color="000000"/>
                  <w:right w:val="single" w:sz="4" w:space="0" w:color="000000"/>
                </w:tcBorders>
                <w:shd w:val="clear" w:color="auto" w:fill="auto"/>
                <w:vAlign w:val="center"/>
              </w:tcPr>
            </w:tcPrChange>
          </w:tcPr>
          <w:p w14:paraId="6EF83873" w14:textId="4C4B84BD" w:rsidR="00C0650A" w:rsidRPr="000A1BD6" w:rsidRDefault="00C0650A" w:rsidP="00C0650A">
            <w:pPr>
              <w:jc w:val="center"/>
              <w:rPr>
                <w:rFonts w:ascii="Cambria" w:eastAsia="Cambria" w:hAnsi="Cambria" w:cs="Cambria"/>
                <w:color w:val="000000"/>
                <w:sz w:val="22"/>
              </w:rPr>
            </w:pPr>
            <w:ins w:id="752" w:author="Manuel Lera Ramírez" w:date="2023-04-19T00:25:00Z">
              <w:r>
                <w:rPr>
                  <w:rFonts w:ascii="Cambria" w:eastAsia="Cambria" w:hAnsi="Cambria" w:cs="Cambria"/>
                  <w:color w:val="000000"/>
                  <w:sz w:val="22"/>
                </w:rPr>
                <w:t>Single 1nM</w:t>
              </w:r>
            </w:ins>
          </w:p>
        </w:tc>
        <w:tc>
          <w:tcPr>
            <w:tcW w:w="2126" w:type="dxa"/>
            <w:tcBorders>
              <w:top w:val="nil"/>
              <w:left w:val="nil"/>
              <w:bottom w:val="single" w:sz="4" w:space="0" w:color="000000"/>
              <w:right w:val="single" w:sz="4" w:space="0" w:color="000000"/>
            </w:tcBorders>
            <w:shd w:val="clear" w:color="auto" w:fill="auto"/>
            <w:vAlign w:val="center"/>
            <w:tcPrChange w:id="753" w:author="Manuel Lera Ramírez" w:date="2023-04-19T00:27:00Z">
              <w:tcPr>
                <w:tcW w:w="1922" w:type="dxa"/>
                <w:gridSpan w:val="3"/>
                <w:tcBorders>
                  <w:top w:val="nil"/>
                  <w:left w:val="nil"/>
                  <w:bottom w:val="single" w:sz="4" w:space="0" w:color="000000"/>
                  <w:right w:val="single" w:sz="4" w:space="0" w:color="000000"/>
                </w:tcBorders>
                <w:shd w:val="clear" w:color="auto" w:fill="auto"/>
                <w:vAlign w:val="center"/>
              </w:tcPr>
            </w:tcPrChange>
          </w:tcPr>
          <w:p w14:paraId="4C5858FF" w14:textId="41AD0FDD" w:rsidR="00C0650A" w:rsidRPr="000A1BD6" w:rsidRDefault="00D46CB9" w:rsidP="00C0650A">
            <w:pPr>
              <w:jc w:val="center"/>
              <w:rPr>
                <w:rFonts w:ascii="Cambria" w:eastAsia="Cambria" w:hAnsi="Cambria" w:cs="Cambria"/>
                <w:color w:val="000000"/>
                <w:sz w:val="22"/>
              </w:rPr>
            </w:pPr>
            <w:ins w:id="754" w:author="Manuel Lera Ramírez" w:date="2023-04-19T00:26:00Z">
              <w:r>
                <w:rPr>
                  <w:rFonts w:ascii="Cambria" w:eastAsia="Cambria" w:hAnsi="Cambria" w:cs="Cambria"/>
                  <w:color w:val="000000"/>
                  <w:sz w:val="22"/>
                </w:rPr>
                <w:t>22.2 [</w:t>
              </w:r>
              <w:r w:rsidR="00931B0B">
                <w:rPr>
                  <w:rFonts w:ascii="Cambria" w:eastAsia="Cambria" w:hAnsi="Cambria" w:cs="Cambria"/>
                  <w:color w:val="000000"/>
                  <w:sz w:val="22"/>
                </w:rPr>
                <w:t>16.6, 30.2</w:t>
              </w:r>
              <w:r>
                <w:rPr>
                  <w:rFonts w:ascii="Cambria" w:eastAsia="Cambria" w:hAnsi="Cambria" w:cs="Cambria"/>
                  <w:color w:val="000000"/>
                  <w:sz w:val="22"/>
                </w:rPr>
                <w:t>]</w:t>
              </w:r>
            </w:ins>
          </w:p>
        </w:tc>
        <w:tc>
          <w:tcPr>
            <w:tcW w:w="2784" w:type="dxa"/>
            <w:vMerge w:val="restart"/>
            <w:tcBorders>
              <w:top w:val="nil"/>
              <w:left w:val="nil"/>
              <w:right w:val="single" w:sz="4" w:space="0" w:color="000000"/>
            </w:tcBorders>
            <w:shd w:val="clear" w:color="auto" w:fill="auto"/>
            <w:vAlign w:val="center"/>
            <w:tcPrChange w:id="755" w:author="Manuel Lera Ramírez" w:date="2023-04-19T00:27:00Z">
              <w:tcPr>
                <w:tcW w:w="2925" w:type="dxa"/>
                <w:gridSpan w:val="2"/>
                <w:vMerge w:val="restart"/>
                <w:tcBorders>
                  <w:top w:val="nil"/>
                  <w:left w:val="nil"/>
                  <w:right w:val="single" w:sz="4" w:space="0" w:color="000000"/>
                </w:tcBorders>
                <w:shd w:val="clear" w:color="auto" w:fill="auto"/>
                <w:vAlign w:val="center"/>
              </w:tcPr>
            </w:tcPrChange>
          </w:tcPr>
          <w:p w14:paraId="745B124A" w14:textId="0E9EF5C8" w:rsidR="00C0650A" w:rsidRPr="000A1BD6" w:rsidRDefault="00C0650A" w:rsidP="00C0650A">
            <w:pPr>
              <w:jc w:val="center"/>
              <w:rPr>
                <w:rFonts w:ascii="Cambria" w:eastAsia="Cambria" w:hAnsi="Cambria" w:cs="Cambria"/>
                <w:color w:val="000000"/>
                <w:sz w:val="22"/>
              </w:rPr>
            </w:pPr>
            <w:r w:rsidRPr="000A1BD6">
              <w:rPr>
                <w:rFonts w:ascii="Cambria" w:eastAsia="Cambria" w:hAnsi="Cambria" w:cs="Cambria"/>
                <w:color w:val="000000"/>
                <w:sz w:val="22"/>
              </w:rPr>
              <w:t xml:space="preserve">Fit of </w:t>
            </w:r>
            <w:r>
              <w:rPr>
                <w:rFonts w:ascii="Cambria" w:eastAsia="Cambria" w:hAnsi="Cambria" w:cs="Cambria"/>
                <w:color w:val="000000"/>
                <w:sz w:val="22"/>
              </w:rPr>
              <w:t>Figure</w:t>
            </w:r>
            <w:r w:rsidRPr="000A1BD6">
              <w:rPr>
                <w:rFonts w:ascii="Cambria" w:eastAsia="Cambria" w:hAnsi="Cambria" w:cs="Cambria"/>
                <w:color w:val="000000"/>
                <w:sz w:val="22"/>
              </w:rPr>
              <w:t xml:space="preserve"> S3A to </w:t>
            </w:r>
            <m:oMath>
              <m:sSub>
                <m:sSubPr>
                  <m:ctrlPr>
                    <w:rPr>
                      <w:rFonts w:ascii="Cambria Math" w:eastAsia="Cambria Math" w:hAnsi="Cambria Math" w:cs="Cambria Math"/>
                      <w:color w:val="000000"/>
                      <w:sz w:val="22"/>
                    </w:rPr>
                  </m:ctrlPr>
                </m:sSubPr>
                <m:e>
                  <m:r>
                    <w:rPr>
                      <w:rFonts w:ascii="Cambria Math" w:eastAsia="Cambria Math" w:hAnsi="Cambria Math" w:cs="Cambria Math"/>
                      <w:color w:val="000000"/>
                      <w:sz w:val="22"/>
                    </w:rPr>
                    <m:t>A</m:t>
                  </m:r>
                </m:e>
                <m:sub>
                  <m:r>
                    <w:rPr>
                      <w:rFonts w:ascii="Cambria Math" w:eastAsia="Cambria Math" w:hAnsi="Cambria Math" w:cs="Cambria Math"/>
                      <w:color w:val="000000"/>
                      <w:sz w:val="22"/>
                    </w:rPr>
                    <m:t>end</m:t>
                  </m:r>
                </m:sub>
              </m:sSub>
              <m:r>
                <w:rPr>
                  <w:rFonts w:ascii="Cambria Math" w:eastAsia="Cambria Math" w:hAnsi="Cambria Math" w:cs="Cambria Math"/>
                  <w:color w:val="000000"/>
                  <w:sz w:val="22"/>
                </w:rPr>
                <m:t>(1-</m:t>
              </m:r>
              <m:sSup>
                <m:sSupPr>
                  <m:ctrlPr>
                    <w:rPr>
                      <w:rFonts w:ascii="Cambria Math" w:eastAsia="Cambria Math" w:hAnsi="Cambria Math" w:cs="Cambria Math"/>
                      <w:color w:val="000000"/>
                      <w:sz w:val="22"/>
                    </w:rPr>
                  </m:ctrlPr>
                </m:sSupPr>
                <m:e>
                  <m:r>
                    <w:rPr>
                      <w:rFonts w:ascii="Cambria Math" w:eastAsia="Cambria Math" w:hAnsi="Cambria Math" w:cs="Cambria Math"/>
                      <w:color w:val="000000"/>
                      <w:sz w:val="22"/>
                    </w:rPr>
                    <m:t>e</m:t>
                  </m:r>
                </m:e>
                <m:sup>
                  <m:r>
                    <w:rPr>
                      <w:rFonts w:ascii="Cambria Math" w:eastAsia="Cambria Math" w:hAnsi="Cambria Math" w:cs="Cambria Math"/>
                      <w:color w:val="000000"/>
                      <w:sz w:val="22"/>
                    </w:rPr>
                    <m:t>-t/τ</m:t>
                  </m:r>
                </m:sup>
              </m:sSup>
              <m:r>
                <w:rPr>
                  <w:rFonts w:ascii="Cambria Math" w:eastAsia="Cambria Math" w:hAnsi="Cambria Math" w:cs="Cambria Math"/>
                  <w:color w:val="000000"/>
                  <w:sz w:val="22"/>
                </w:rPr>
                <m:t>)</m:t>
              </m:r>
            </m:oMath>
          </w:p>
        </w:tc>
      </w:tr>
      <w:tr w:rsidR="00C0650A" w:rsidRPr="000A1BD6" w14:paraId="7E65F4EC" w14:textId="77777777" w:rsidTr="00931B0B">
        <w:trPr>
          <w:trHeight w:val="164"/>
          <w:trPrChange w:id="756" w:author="Manuel Lera Ramírez" w:date="2023-04-19T00:27:00Z">
            <w:trPr>
              <w:trHeight w:val="164"/>
            </w:trPr>
          </w:trPrChange>
        </w:trPr>
        <w:tc>
          <w:tcPr>
            <w:tcW w:w="2247" w:type="dxa"/>
            <w:vMerge/>
            <w:tcBorders>
              <w:left w:val="single" w:sz="4" w:space="0" w:color="000000"/>
              <w:right w:val="single" w:sz="4" w:space="0" w:color="000000"/>
            </w:tcBorders>
            <w:shd w:val="clear" w:color="auto" w:fill="auto"/>
            <w:vAlign w:val="center"/>
            <w:tcPrChange w:id="757" w:author="Manuel Lera Ramírez" w:date="2023-04-19T00:27:00Z">
              <w:tcPr>
                <w:tcW w:w="2247" w:type="dxa"/>
                <w:vMerge/>
                <w:tcBorders>
                  <w:left w:val="single" w:sz="4" w:space="0" w:color="000000"/>
                  <w:right w:val="single" w:sz="4" w:space="0" w:color="000000"/>
                </w:tcBorders>
                <w:shd w:val="clear" w:color="auto" w:fill="auto"/>
                <w:vAlign w:val="center"/>
              </w:tcPr>
            </w:tcPrChange>
          </w:tcPr>
          <w:p w14:paraId="67189B2B" w14:textId="77777777" w:rsidR="00C0650A" w:rsidRPr="000A1BD6" w:rsidRDefault="00C0650A" w:rsidP="00C0650A">
            <w:pPr>
              <w:jc w:val="center"/>
              <w:rPr>
                <w:rFonts w:ascii="Cambria" w:eastAsia="Cambria" w:hAnsi="Cambria" w:cs="Cambria"/>
                <w:color w:val="000000"/>
                <w:sz w:val="22"/>
              </w:rPr>
            </w:pPr>
          </w:p>
        </w:tc>
        <w:tc>
          <w:tcPr>
            <w:tcW w:w="1859" w:type="dxa"/>
            <w:tcBorders>
              <w:top w:val="nil"/>
              <w:left w:val="nil"/>
              <w:bottom w:val="single" w:sz="4" w:space="0" w:color="000000"/>
              <w:right w:val="single" w:sz="4" w:space="0" w:color="000000"/>
            </w:tcBorders>
            <w:shd w:val="clear" w:color="auto" w:fill="auto"/>
            <w:vAlign w:val="center"/>
            <w:tcPrChange w:id="758" w:author="Manuel Lera Ramírez" w:date="2023-04-19T00:27:00Z">
              <w:tcPr>
                <w:tcW w:w="1922" w:type="dxa"/>
                <w:gridSpan w:val="2"/>
                <w:tcBorders>
                  <w:top w:val="nil"/>
                  <w:left w:val="nil"/>
                  <w:bottom w:val="single" w:sz="4" w:space="0" w:color="000000"/>
                  <w:right w:val="single" w:sz="4" w:space="0" w:color="000000"/>
                </w:tcBorders>
                <w:shd w:val="clear" w:color="auto" w:fill="auto"/>
                <w:vAlign w:val="center"/>
              </w:tcPr>
            </w:tcPrChange>
          </w:tcPr>
          <w:p w14:paraId="25D73663" w14:textId="08302BE4" w:rsidR="00C0650A" w:rsidRDefault="00C0650A" w:rsidP="00C0650A">
            <w:pPr>
              <w:jc w:val="center"/>
              <w:rPr>
                <w:rFonts w:ascii="Cambria" w:eastAsia="Cambria" w:hAnsi="Cambria" w:cs="Cambria"/>
                <w:color w:val="000000"/>
                <w:sz w:val="22"/>
              </w:rPr>
            </w:pPr>
            <w:ins w:id="759" w:author="Manuel Lera Ramírez" w:date="2023-04-19T00:25:00Z">
              <w:r>
                <w:rPr>
                  <w:rFonts w:ascii="Cambria" w:eastAsia="Cambria" w:hAnsi="Cambria" w:cs="Cambria"/>
                  <w:color w:val="000000"/>
                  <w:sz w:val="22"/>
                </w:rPr>
                <w:t>Single 6nM</w:t>
              </w:r>
            </w:ins>
          </w:p>
        </w:tc>
        <w:tc>
          <w:tcPr>
            <w:tcW w:w="2126" w:type="dxa"/>
            <w:tcBorders>
              <w:top w:val="nil"/>
              <w:left w:val="nil"/>
              <w:bottom w:val="single" w:sz="4" w:space="0" w:color="000000"/>
              <w:right w:val="single" w:sz="4" w:space="0" w:color="000000"/>
            </w:tcBorders>
            <w:shd w:val="clear" w:color="auto" w:fill="auto"/>
            <w:vAlign w:val="center"/>
            <w:tcPrChange w:id="760" w:author="Manuel Lera Ramírez" w:date="2023-04-19T00:27:00Z">
              <w:tcPr>
                <w:tcW w:w="1922" w:type="dxa"/>
                <w:gridSpan w:val="3"/>
                <w:tcBorders>
                  <w:top w:val="nil"/>
                  <w:left w:val="nil"/>
                  <w:bottom w:val="single" w:sz="4" w:space="0" w:color="000000"/>
                  <w:right w:val="single" w:sz="4" w:space="0" w:color="000000"/>
                </w:tcBorders>
                <w:shd w:val="clear" w:color="auto" w:fill="auto"/>
                <w:vAlign w:val="center"/>
              </w:tcPr>
            </w:tcPrChange>
          </w:tcPr>
          <w:p w14:paraId="3605B4E9" w14:textId="56889889" w:rsidR="00C0650A" w:rsidRDefault="00931B0B" w:rsidP="00C0650A">
            <w:pPr>
              <w:jc w:val="center"/>
              <w:rPr>
                <w:rFonts w:ascii="Cambria" w:eastAsia="Cambria" w:hAnsi="Cambria" w:cs="Cambria"/>
                <w:color w:val="000000"/>
                <w:sz w:val="22"/>
              </w:rPr>
            </w:pPr>
            <w:ins w:id="761" w:author="Manuel Lera Ramírez" w:date="2023-04-19T00:27:00Z">
              <w:r>
                <w:rPr>
                  <w:rFonts w:ascii="Cambria" w:eastAsia="Cambria" w:hAnsi="Cambria" w:cs="Cambria"/>
                  <w:color w:val="000000"/>
                  <w:sz w:val="22"/>
                </w:rPr>
                <w:t>185.5 [161.5, 244.4]</w:t>
              </w:r>
            </w:ins>
          </w:p>
        </w:tc>
        <w:tc>
          <w:tcPr>
            <w:tcW w:w="2784" w:type="dxa"/>
            <w:vMerge/>
            <w:tcBorders>
              <w:left w:val="nil"/>
              <w:right w:val="single" w:sz="4" w:space="0" w:color="000000"/>
            </w:tcBorders>
            <w:shd w:val="clear" w:color="auto" w:fill="auto"/>
            <w:vAlign w:val="center"/>
            <w:tcPrChange w:id="762" w:author="Manuel Lera Ramírez" w:date="2023-04-19T00:27:00Z">
              <w:tcPr>
                <w:tcW w:w="2925" w:type="dxa"/>
                <w:gridSpan w:val="2"/>
                <w:vMerge/>
                <w:tcBorders>
                  <w:left w:val="nil"/>
                  <w:right w:val="single" w:sz="4" w:space="0" w:color="000000"/>
                </w:tcBorders>
                <w:shd w:val="clear" w:color="auto" w:fill="auto"/>
                <w:vAlign w:val="center"/>
              </w:tcPr>
            </w:tcPrChange>
          </w:tcPr>
          <w:p w14:paraId="13FA24E4" w14:textId="77777777" w:rsidR="00C0650A" w:rsidRPr="000A1BD6" w:rsidRDefault="00C0650A" w:rsidP="00C0650A">
            <w:pPr>
              <w:jc w:val="center"/>
              <w:rPr>
                <w:rFonts w:ascii="Cambria" w:eastAsia="Cambria" w:hAnsi="Cambria" w:cs="Cambria"/>
                <w:color w:val="000000"/>
                <w:sz w:val="22"/>
              </w:rPr>
            </w:pPr>
          </w:p>
        </w:tc>
      </w:tr>
      <w:tr w:rsidR="00C0650A" w:rsidRPr="000A1BD6" w14:paraId="6D105E2E" w14:textId="77777777" w:rsidTr="00C8722A">
        <w:trPr>
          <w:trHeight w:val="164"/>
          <w:trPrChange w:id="763" w:author="Manuel Lera Ramírez" w:date="2023-04-19T00:29:00Z">
            <w:trPr>
              <w:trHeight w:val="164"/>
            </w:trPr>
          </w:trPrChange>
        </w:trPr>
        <w:tc>
          <w:tcPr>
            <w:tcW w:w="2247" w:type="dxa"/>
            <w:vMerge/>
            <w:tcBorders>
              <w:left w:val="single" w:sz="4" w:space="0" w:color="000000"/>
              <w:bottom w:val="single" w:sz="4" w:space="0" w:color="000000"/>
              <w:right w:val="single" w:sz="4" w:space="0" w:color="000000"/>
            </w:tcBorders>
            <w:shd w:val="clear" w:color="auto" w:fill="auto"/>
            <w:vAlign w:val="center"/>
            <w:tcPrChange w:id="764" w:author="Manuel Lera Ramírez" w:date="2023-04-19T00:29:00Z">
              <w:tcPr>
                <w:tcW w:w="2247" w:type="dxa"/>
                <w:vMerge/>
                <w:tcBorders>
                  <w:left w:val="single" w:sz="4" w:space="0" w:color="000000"/>
                  <w:bottom w:val="single" w:sz="4" w:space="0" w:color="000000"/>
                  <w:right w:val="single" w:sz="4" w:space="0" w:color="000000"/>
                </w:tcBorders>
                <w:shd w:val="clear" w:color="auto" w:fill="auto"/>
                <w:vAlign w:val="center"/>
              </w:tcPr>
            </w:tcPrChange>
          </w:tcPr>
          <w:p w14:paraId="2872077C" w14:textId="77777777" w:rsidR="00C0650A" w:rsidRPr="000A1BD6" w:rsidRDefault="00C0650A" w:rsidP="00C0650A">
            <w:pPr>
              <w:jc w:val="center"/>
              <w:rPr>
                <w:rFonts w:ascii="Cambria" w:eastAsia="Cambria" w:hAnsi="Cambria" w:cs="Cambria"/>
                <w:color w:val="000000"/>
                <w:sz w:val="22"/>
              </w:rPr>
            </w:pPr>
          </w:p>
        </w:tc>
        <w:tc>
          <w:tcPr>
            <w:tcW w:w="1859" w:type="dxa"/>
            <w:tcBorders>
              <w:top w:val="nil"/>
              <w:left w:val="nil"/>
              <w:bottom w:val="single" w:sz="4" w:space="0" w:color="auto"/>
              <w:right w:val="single" w:sz="4" w:space="0" w:color="000000"/>
            </w:tcBorders>
            <w:shd w:val="clear" w:color="auto" w:fill="auto"/>
            <w:vAlign w:val="center"/>
            <w:tcPrChange w:id="765" w:author="Manuel Lera Ramírez" w:date="2023-04-19T00:29:00Z">
              <w:tcPr>
                <w:tcW w:w="1922" w:type="dxa"/>
                <w:gridSpan w:val="2"/>
                <w:tcBorders>
                  <w:top w:val="nil"/>
                  <w:left w:val="nil"/>
                  <w:bottom w:val="single" w:sz="4" w:space="0" w:color="000000"/>
                  <w:right w:val="single" w:sz="4" w:space="0" w:color="000000"/>
                </w:tcBorders>
                <w:shd w:val="clear" w:color="auto" w:fill="auto"/>
                <w:vAlign w:val="center"/>
              </w:tcPr>
            </w:tcPrChange>
          </w:tcPr>
          <w:p w14:paraId="55A60443" w14:textId="2842F9AD" w:rsidR="00C0650A" w:rsidRDefault="00C0650A" w:rsidP="00C0650A">
            <w:pPr>
              <w:jc w:val="center"/>
              <w:rPr>
                <w:rFonts w:ascii="Cambria" w:eastAsia="Cambria" w:hAnsi="Cambria" w:cs="Cambria"/>
                <w:color w:val="000000"/>
                <w:sz w:val="22"/>
              </w:rPr>
            </w:pPr>
            <w:ins w:id="766" w:author="Manuel Lera Ramírez" w:date="2023-04-19T00:25:00Z">
              <w:r>
                <w:rPr>
                  <w:rFonts w:ascii="Cambria" w:eastAsia="Cambria" w:hAnsi="Cambria" w:cs="Cambria"/>
                  <w:color w:val="000000"/>
                  <w:sz w:val="22"/>
                </w:rPr>
                <w:t>Antiparallel</w:t>
              </w:r>
            </w:ins>
          </w:p>
        </w:tc>
        <w:tc>
          <w:tcPr>
            <w:tcW w:w="2126" w:type="dxa"/>
            <w:tcBorders>
              <w:top w:val="nil"/>
              <w:left w:val="nil"/>
              <w:bottom w:val="single" w:sz="4" w:space="0" w:color="auto"/>
              <w:right w:val="single" w:sz="4" w:space="0" w:color="000000"/>
            </w:tcBorders>
            <w:shd w:val="clear" w:color="auto" w:fill="auto"/>
            <w:vAlign w:val="center"/>
            <w:tcPrChange w:id="767" w:author="Manuel Lera Ramírez" w:date="2023-04-19T00:29:00Z">
              <w:tcPr>
                <w:tcW w:w="1922" w:type="dxa"/>
                <w:gridSpan w:val="3"/>
                <w:tcBorders>
                  <w:top w:val="nil"/>
                  <w:left w:val="nil"/>
                  <w:bottom w:val="single" w:sz="4" w:space="0" w:color="000000"/>
                  <w:right w:val="single" w:sz="4" w:space="0" w:color="000000"/>
                </w:tcBorders>
                <w:shd w:val="clear" w:color="auto" w:fill="auto"/>
                <w:vAlign w:val="center"/>
              </w:tcPr>
            </w:tcPrChange>
          </w:tcPr>
          <w:p w14:paraId="3995DC5D" w14:textId="6B7B5469" w:rsidR="00C0650A" w:rsidRDefault="00D97C05" w:rsidP="00C0650A">
            <w:pPr>
              <w:jc w:val="center"/>
              <w:rPr>
                <w:rFonts w:ascii="Cambria" w:eastAsia="Cambria" w:hAnsi="Cambria" w:cs="Cambria"/>
                <w:color w:val="000000"/>
                <w:sz w:val="22"/>
              </w:rPr>
            </w:pPr>
            <w:ins w:id="768" w:author="Manuel Lera Ramírez" w:date="2023-04-19T00:27:00Z">
              <w:r>
                <w:rPr>
                  <w:rFonts w:ascii="Cambria" w:eastAsia="Cambria" w:hAnsi="Cambria" w:cs="Cambria"/>
                  <w:color w:val="000000"/>
                  <w:sz w:val="22"/>
                </w:rPr>
                <w:t>56.2</w:t>
              </w:r>
            </w:ins>
            <w:ins w:id="769" w:author="Manuel Lera Ramírez" w:date="2023-04-19T00:28:00Z">
              <w:r>
                <w:rPr>
                  <w:rFonts w:ascii="Cambria" w:eastAsia="Cambria" w:hAnsi="Cambria" w:cs="Cambria"/>
                  <w:color w:val="000000"/>
                  <w:sz w:val="22"/>
                </w:rPr>
                <w:t xml:space="preserve"> </w:t>
              </w:r>
            </w:ins>
            <w:ins w:id="770" w:author="Manuel Lera Ramírez" w:date="2023-04-19T00:27:00Z">
              <w:r>
                <w:rPr>
                  <w:rFonts w:ascii="Cambria" w:eastAsia="Cambria" w:hAnsi="Cambria" w:cs="Cambria"/>
                  <w:color w:val="000000"/>
                  <w:sz w:val="22"/>
                </w:rPr>
                <w:t>[</w:t>
              </w:r>
            </w:ins>
            <w:ins w:id="771" w:author="Manuel Lera Ramírez" w:date="2023-04-19T00:28:00Z">
              <w:r>
                <w:rPr>
                  <w:rFonts w:ascii="Cambria" w:eastAsia="Cambria" w:hAnsi="Cambria" w:cs="Cambria"/>
                  <w:color w:val="000000"/>
                  <w:sz w:val="22"/>
                </w:rPr>
                <w:t>49.0, 64.0</w:t>
              </w:r>
            </w:ins>
            <w:ins w:id="772" w:author="Manuel Lera Ramírez" w:date="2023-04-19T00:27:00Z">
              <w:r>
                <w:rPr>
                  <w:rFonts w:ascii="Cambria" w:eastAsia="Cambria" w:hAnsi="Cambria" w:cs="Cambria"/>
                  <w:color w:val="000000"/>
                  <w:sz w:val="22"/>
                </w:rPr>
                <w:t>]</w:t>
              </w:r>
            </w:ins>
          </w:p>
        </w:tc>
        <w:tc>
          <w:tcPr>
            <w:tcW w:w="2784" w:type="dxa"/>
            <w:vMerge/>
            <w:tcBorders>
              <w:left w:val="nil"/>
              <w:bottom w:val="single" w:sz="4" w:space="0" w:color="000000"/>
              <w:right w:val="single" w:sz="4" w:space="0" w:color="000000"/>
            </w:tcBorders>
            <w:shd w:val="clear" w:color="auto" w:fill="auto"/>
            <w:vAlign w:val="center"/>
            <w:tcPrChange w:id="773" w:author="Manuel Lera Ramírez" w:date="2023-04-19T00:29:00Z">
              <w:tcPr>
                <w:tcW w:w="2925" w:type="dxa"/>
                <w:gridSpan w:val="2"/>
                <w:vMerge/>
                <w:tcBorders>
                  <w:left w:val="nil"/>
                  <w:bottom w:val="single" w:sz="4" w:space="0" w:color="000000"/>
                  <w:right w:val="single" w:sz="4" w:space="0" w:color="000000"/>
                </w:tcBorders>
                <w:shd w:val="clear" w:color="auto" w:fill="auto"/>
                <w:vAlign w:val="center"/>
              </w:tcPr>
            </w:tcPrChange>
          </w:tcPr>
          <w:p w14:paraId="4533BE17" w14:textId="77777777" w:rsidR="00C0650A" w:rsidRPr="000A1BD6" w:rsidRDefault="00C0650A" w:rsidP="00C0650A">
            <w:pPr>
              <w:jc w:val="center"/>
              <w:rPr>
                <w:rFonts w:ascii="Cambria" w:eastAsia="Cambria" w:hAnsi="Cambria" w:cs="Cambria"/>
                <w:color w:val="000000"/>
                <w:sz w:val="22"/>
              </w:rPr>
            </w:pPr>
          </w:p>
        </w:tc>
      </w:tr>
      <w:tr w:rsidR="00D97C05" w:rsidRPr="000A1BD6" w14:paraId="213B27C4" w14:textId="77777777" w:rsidTr="00C8722A">
        <w:trPr>
          <w:trHeight w:val="181"/>
          <w:trPrChange w:id="774" w:author="Manuel Lera Ramírez" w:date="2023-04-19T00:30:00Z">
            <w:trPr>
              <w:trHeight w:val="181"/>
            </w:trPr>
          </w:trPrChange>
        </w:trPr>
        <w:tc>
          <w:tcPr>
            <w:tcW w:w="2247" w:type="dxa"/>
            <w:vMerge w:val="restart"/>
            <w:tcBorders>
              <w:top w:val="nil"/>
              <w:left w:val="single" w:sz="4" w:space="0" w:color="000000"/>
              <w:right w:val="single" w:sz="4" w:space="0" w:color="auto"/>
            </w:tcBorders>
            <w:shd w:val="clear" w:color="auto" w:fill="auto"/>
            <w:vAlign w:val="center"/>
            <w:tcPrChange w:id="775" w:author="Manuel Lera Ramírez" w:date="2023-04-19T00:30:00Z">
              <w:tcPr>
                <w:tcW w:w="2247" w:type="dxa"/>
                <w:vMerge w:val="restart"/>
                <w:tcBorders>
                  <w:top w:val="nil"/>
                  <w:left w:val="single" w:sz="4" w:space="0" w:color="000000"/>
                  <w:right w:val="single" w:sz="4" w:space="0" w:color="000000"/>
                </w:tcBorders>
                <w:shd w:val="clear" w:color="auto" w:fill="auto"/>
                <w:vAlign w:val="center"/>
              </w:tcPr>
            </w:tcPrChange>
          </w:tcPr>
          <w:p w14:paraId="099E766B" w14:textId="434AE2E6" w:rsidR="00D97C05" w:rsidRPr="000A1BD6" w:rsidRDefault="00D97C05" w:rsidP="00D97C05">
            <w:pPr>
              <w:jc w:val="center"/>
              <w:rPr>
                <w:rFonts w:ascii="Cambria" w:eastAsia="Cambria" w:hAnsi="Cambria" w:cs="Cambria"/>
                <w:color w:val="000000"/>
                <w:sz w:val="22"/>
              </w:rPr>
            </w:pPr>
            <w:r w:rsidRPr="000A1BD6">
              <w:rPr>
                <w:rFonts w:ascii="Cambria" w:eastAsia="Cambria" w:hAnsi="Cambria" w:cs="Cambria"/>
                <w:color w:val="000000"/>
                <w:sz w:val="22"/>
              </w:rPr>
              <w:t xml:space="preserve">Shrinkage </w:t>
            </w:r>
            <w:r>
              <w:rPr>
                <w:rFonts w:ascii="Cambria" w:eastAsia="Cambria" w:hAnsi="Cambria" w:cs="Cambria"/>
                <w:color w:val="000000"/>
                <w:sz w:val="22"/>
              </w:rPr>
              <w:t>velocity</w:t>
            </w:r>
            <w:r w:rsidRPr="000A1BD6">
              <w:rPr>
                <w:rFonts w:ascii="Cambria" w:eastAsia="Cambria" w:hAnsi="Cambria" w:cs="Cambria"/>
                <w:color w:val="000000"/>
                <w:sz w:val="22"/>
              </w:rPr>
              <w:t xml:space="preserve"> at steady state</w:t>
            </w:r>
          </w:p>
        </w:tc>
        <w:tc>
          <w:tcPr>
            <w:tcW w:w="1859" w:type="dxa"/>
            <w:tcBorders>
              <w:top w:val="single" w:sz="4" w:space="0" w:color="auto"/>
              <w:left w:val="single" w:sz="4" w:space="0" w:color="auto"/>
              <w:bottom w:val="single" w:sz="4" w:space="0" w:color="auto"/>
              <w:right w:val="single" w:sz="4" w:space="0" w:color="auto"/>
            </w:tcBorders>
            <w:shd w:val="clear" w:color="auto" w:fill="auto"/>
            <w:vAlign w:val="center"/>
            <w:tcPrChange w:id="776" w:author="Manuel Lera Ramírez" w:date="2023-04-19T00:30:00Z">
              <w:tcPr>
                <w:tcW w:w="1992" w:type="dxa"/>
                <w:gridSpan w:val="3"/>
                <w:tcBorders>
                  <w:top w:val="nil"/>
                  <w:left w:val="nil"/>
                  <w:bottom w:val="nil"/>
                  <w:right w:val="single" w:sz="4" w:space="0" w:color="000000"/>
                </w:tcBorders>
                <w:shd w:val="clear" w:color="auto" w:fill="auto"/>
                <w:vAlign w:val="center"/>
              </w:tcPr>
            </w:tcPrChange>
          </w:tcPr>
          <w:p w14:paraId="72EC19D5" w14:textId="008C3ACC" w:rsidR="00D97C05" w:rsidRPr="000A1BD6" w:rsidRDefault="00D97C05" w:rsidP="00D97C05">
            <w:pPr>
              <w:jc w:val="center"/>
              <w:rPr>
                <w:rFonts w:ascii="Cambria" w:eastAsia="Cambria" w:hAnsi="Cambria" w:cs="Cambria"/>
                <w:color w:val="000000"/>
                <w:sz w:val="22"/>
              </w:rPr>
            </w:pPr>
            <w:ins w:id="777" w:author="Manuel Lera Ramírez" w:date="2023-04-19T00:29:00Z">
              <w:r>
                <w:rPr>
                  <w:rFonts w:ascii="Cambria" w:eastAsia="Cambria" w:hAnsi="Cambria" w:cs="Cambria"/>
                  <w:color w:val="000000"/>
                  <w:sz w:val="22"/>
                </w:rPr>
                <w:t>Single 1nM</w:t>
              </w:r>
            </w:ins>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tcPrChange w:id="778" w:author="Manuel Lera Ramírez" w:date="2023-04-19T00:30:00Z">
              <w:tcPr>
                <w:tcW w:w="1993" w:type="dxa"/>
                <w:gridSpan w:val="3"/>
                <w:tcBorders>
                  <w:top w:val="nil"/>
                  <w:left w:val="nil"/>
                  <w:bottom w:val="nil"/>
                  <w:right w:val="single" w:sz="4" w:space="0" w:color="000000"/>
                </w:tcBorders>
                <w:shd w:val="clear" w:color="auto" w:fill="auto"/>
                <w:vAlign w:val="center"/>
              </w:tcPr>
            </w:tcPrChange>
          </w:tcPr>
          <w:p w14:paraId="1F31A06B" w14:textId="251CB2FC" w:rsidR="00D97C05" w:rsidRPr="000A1BD6" w:rsidRDefault="005967BA" w:rsidP="00D97C05">
            <w:pPr>
              <w:jc w:val="center"/>
              <w:rPr>
                <w:rFonts w:ascii="Cambria" w:eastAsia="Cambria" w:hAnsi="Cambria" w:cs="Cambria"/>
                <w:color w:val="000000"/>
                <w:sz w:val="22"/>
              </w:rPr>
            </w:pPr>
            <w:ins w:id="779" w:author="Manuel Lera Ramírez" w:date="2023-04-19T00:38:00Z">
              <w:r>
                <w:rPr>
                  <w:rFonts w:ascii="Cambria" w:eastAsia="Cambria" w:hAnsi="Cambria" w:cs="Cambria"/>
                  <w:color w:val="000000"/>
                  <w:sz w:val="22"/>
                </w:rPr>
                <w:t>227 nm/s [</w:t>
              </w:r>
            </w:ins>
            <w:ins w:id="780" w:author="Manuel Lera Ramírez" w:date="2023-04-19T00:39:00Z">
              <w:r>
                <w:rPr>
                  <w:rFonts w:ascii="Cambria" w:eastAsia="Cambria" w:hAnsi="Cambria" w:cs="Cambria"/>
                  <w:color w:val="000000"/>
                  <w:sz w:val="22"/>
                </w:rPr>
                <w:t xml:space="preserve">155 </w:t>
              </w:r>
              <w:proofErr w:type="spellStart"/>
              <w:r>
                <w:rPr>
                  <w:rFonts w:ascii="Cambria" w:eastAsia="Cambria" w:hAnsi="Cambria" w:cs="Cambria"/>
                  <w:color w:val="000000"/>
                  <w:sz w:val="22"/>
                </w:rPr>
                <w:t>nms</w:t>
              </w:r>
              <w:proofErr w:type="spellEnd"/>
              <w:r>
                <w:rPr>
                  <w:rFonts w:ascii="Cambria" w:eastAsia="Cambria" w:hAnsi="Cambria" w:cs="Cambria"/>
                  <w:color w:val="000000"/>
                  <w:sz w:val="22"/>
                </w:rPr>
                <w:t>/s, 292 nm/s</w:t>
              </w:r>
            </w:ins>
            <w:ins w:id="781" w:author="Manuel Lera Ramírez" w:date="2023-04-19T00:38:00Z">
              <w:r>
                <w:rPr>
                  <w:rFonts w:ascii="Cambria" w:eastAsia="Cambria" w:hAnsi="Cambria" w:cs="Cambria"/>
                  <w:color w:val="000000"/>
                  <w:sz w:val="22"/>
                </w:rPr>
                <w:t>]</w:t>
              </w:r>
            </w:ins>
          </w:p>
        </w:tc>
        <w:tc>
          <w:tcPr>
            <w:tcW w:w="2784" w:type="dxa"/>
            <w:vMerge w:val="restart"/>
            <w:tcBorders>
              <w:top w:val="nil"/>
              <w:left w:val="single" w:sz="4" w:space="0" w:color="auto"/>
              <w:right w:val="single" w:sz="4" w:space="0" w:color="000000"/>
            </w:tcBorders>
            <w:shd w:val="clear" w:color="auto" w:fill="auto"/>
            <w:vAlign w:val="center"/>
            <w:tcPrChange w:id="782" w:author="Manuel Lera Ramírez" w:date="2023-04-19T00:30:00Z">
              <w:tcPr>
                <w:tcW w:w="2784" w:type="dxa"/>
                <w:vMerge w:val="restart"/>
                <w:tcBorders>
                  <w:top w:val="nil"/>
                  <w:left w:val="nil"/>
                  <w:right w:val="single" w:sz="4" w:space="0" w:color="000000"/>
                </w:tcBorders>
                <w:shd w:val="clear" w:color="auto" w:fill="auto"/>
                <w:vAlign w:val="center"/>
              </w:tcPr>
            </w:tcPrChange>
          </w:tcPr>
          <w:p w14:paraId="3C68F2E6" w14:textId="7BD23978" w:rsidR="00D97C05" w:rsidRPr="000A1BD6" w:rsidRDefault="00C8722A" w:rsidP="00C8722A">
            <w:pPr>
              <w:rPr>
                <w:rFonts w:ascii="Cambria" w:eastAsia="Cambria Math" w:hAnsi="Cambria" w:cs="Cambria Math"/>
                <w:color w:val="000000"/>
                <w:sz w:val="22"/>
              </w:rPr>
              <w:pPrChange w:id="783" w:author="Manuel Lera Ramírez" w:date="2023-04-19T00:30:00Z">
                <w:pPr>
                  <w:jc w:val="center"/>
                </w:pPr>
              </w:pPrChange>
            </w:pPr>
            <w:ins w:id="784" w:author="Manuel Lera Ramírez" w:date="2023-04-19T00:30:00Z">
              <w:r>
                <w:rPr>
                  <w:rFonts w:ascii="Cambria" w:eastAsia="Cambria Math" w:hAnsi="Cambria" w:cs="Cambria Math"/>
                  <w:color w:val="000000"/>
                  <w:sz w:val="22"/>
                </w:rPr>
                <w:t xml:space="preserve">Average </w:t>
              </w:r>
            </w:ins>
            <w:ins w:id="785" w:author="Manuel Lera Ramírez" w:date="2023-04-19T00:32:00Z">
              <w:r w:rsidR="00A85A09">
                <w:rPr>
                  <w:rFonts w:ascii="Cambria" w:eastAsia="Cambria Math" w:hAnsi="Cambria" w:cs="Cambria Math"/>
                  <w:color w:val="000000"/>
                  <w:sz w:val="22"/>
                </w:rPr>
                <w:t>value after 20 seconds of shrinkage</w:t>
              </w:r>
            </w:ins>
          </w:p>
        </w:tc>
      </w:tr>
      <w:tr w:rsidR="00D97C05" w:rsidRPr="000A1BD6" w14:paraId="5F45E947" w14:textId="77777777" w:rsidTr="00C8722A">
        <w:trPr>
          <w:trHeight w:val="181"/>
          <w:trPrChange w:id="786" w:author="Manuel Lera Ramírez" w:date="2023-04-19T00:30:00Z">
            <w:trPr>
              <w:trHeight w:val="181"/>
            </w:trPr>
          </w:trPrChange>
        </w:trPr>
        <w:tc>
          <w:tcPr>
            <w:tcW w:w="2247" w:type="dxa"/>
            <w:vMerge/>
            <w:tcBorders>
              <w:left w:val="single" w:sz="4" w:space="0" w:color="000000"/>
              <w:right w:val="single" w:sz="4" w:space="0" w:color="auto"/>
            </w:tcBorders>
            <w:shd w:val="clear" w:color="auto" w:fill="auto"/>
            <w:vAlign w:val="center"/>
            <w:tcPrChange w:id="787" w:author="Manuel Lera Ramírez" w:date="2023-04-19T00:30:00Z">
              <w:tcPr>
                <w:tcW w:w="2247" w:type="dxa"/>
                <w:vMerge/>
                <w:tcBorders>
                  <w:left w:val="single" w:sz="4" w:space="0" w:color="000000"/>
                  <w:right w:val="single" w:sz="4" w:space="0" w:color="000000"/>
                </w:tcBorders>
                <w:shd w:val="clear" w:color="auto" w:fill="auto"/>
                <w:vAlign w:val="center"/>
              </w:tcPr>
            </w:tcPrChange>
          </w:tcPr>
          <w:p w14:paraId="53B61CE7" w14:textId="77777777" w:rsidR="00D97C05" w:rsidRPr="000A1BD6" w:rsidRDefault="00D97C05" w:rsidP="00D97C05">
            <w:pPr>
              <w:jc w:val="center"/>
              <w:rPr>
                <w:rFonts w:ascii="Cambria" w:eastAsia="Cambria" w:hAnsi="Cambria" w:cs="Cambria"/>
                <w:color w:val="000000"/>
                <w:sz w:val="22"/>
              </w:rPr>
            </w:pPr>
          </w:p>
        </w:tc>
        <w:tc>
          <w:tcPr>
            <w:tcW w:w="1859" w:type="dxa"/>
            <w:tcBorders>
              <w:top w:val="single" w:sz="4" w:space="0" w:color="auto"/>
              <w:left w:val="single" w:sz="4" w:space="0" w:color="auto"/>
              <w:bottom w:val="single" w:sz="4" w:space="0" w:color="auto"/>
              <w:right w:val="single" w:sz="4" w:space="0" w:color="auto"/>
            </w:tcBorders>
            <w:shd w:val="clear" w:color="auto" w:fill="auto"/>
            <w:vAlign w:val="center"/>
            <w:tcPrChange w:id="788" w:author="Manuel Lera Ramírez" w:date="2023-04-19T00:30:00Z">
              <w:tcPr>
                <w:tcW w:w="1992" w:type="dxa"/>
                <w:gridSpan w:val="3"/>
                <w:tcBorders>
                  <w:top w:val="nil"/>
                  <w:left w:val="nil"/>
                  <w:bottom w:val="nil"/>
                  <w:right w:val="single" w:sz="4" w:space="0" w:color="000000"/>
                </w:tcBorders>
                <w:shd w:val="clear" w:color="auto" w:fill="auto"/>
                <w:vAlign w:val="center"/>
              </w:tcPr>
            </w:tcPrChange>
          </w:tcPr>
          <w:p w14:paraId="0E01E727" w14:textId="1EB85A6F" w:rsidR="00D97C05" w:rsidRDefault="00D97C05" w:rsidP="00D97C05">
            <w:pPr>
              <w:jc w:val="center"/>
              <w:rPr>
                <w:rFonts w:ascii="Cambria" w:eastAsia="Cambria" w:hAnsi="Cambria" w:cs="Cambria"/>
                <w:color w:val="000000"/>
                <w:sz w:val="22"/>
              </w:rPr>
            </w:pPr>
            <w:ins w:id="789" w:author="Manuel Lera Ramírez" w:date="2023-04-19T00:29:00Z">
              <w:r>
                <w:rPr>
                  <w:rFonts w:ascii="Cambria" w:eastAsia="Cambria" w:hAnsi="Cambria" w:cs="Cambria"/>
                  <w:color w:val="000000"/>
                  <w:sz w:val="22"/>
                </w:rPr>
                <w:t>Single 6nM</w:t>
              </w:r>
            </w:ins>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tcPrChange w:id="790" w:author="Manuel Lera Ramírez" w:date="2023-04-19T00:30:00Z">
              <w:tcPr>
                <w:tcW w:w="1993" w:type="dxa"/>
                <w:gridSpan w:val="3"/>
                <w:tcBorders>
                  <w:top w:val="nil"/>
                  <w:left w:val="nil"/>
                  <w:bottom w:val="nil"/>
                  <w:right w:val="single" w:sz="4" w:space="0" w:color="000000"/>
                </w:tcBorders>
                <w:shd w:val="clear" w:color="auto" w:fill="auto"/>
                <w:vAlign w:val="center"/>
              </w:tcPr>
            </w:tcPrChange>
          </w:tcPr>
          <w:p w14:paraId="0C7FB0B9" w14:textId="2D1E2620" w:rsidR="00D97C05" w:rsidRDefault="005967BA" w:rsidP="00D97C05">
            <w:pPr>
              <w:jc w:val="center"/>
              <w:rPr>
                <w:rFonts w:ascii="Cambria" w:eastAsia="Cambria" w:hAnsi="Cambria" w:cs="Cambria"/>
                <w:color w:val="000000"/>
                <w:sz w:val="22"/>
              </w:rPr>
            </w:pPr>
            <w:ins w:id="791" w:author="Manuel Lera Ramírez" w:date="2023-04-19T00:39:00Z">
              <w:r>
                <w:rPr>
                  <w:rFonts w:ascii="Cambria" w:eastAsia="Cambria" w:hAnsi="Cambria" w:cs="Cambria"/>
                  <w:color w:val="000000"/>
                  <w:sz w:val="22"/>
                </w:rPr>
                <w:t>137 nm/s [</w:t>
              </w:r>
              <w:r w:rsidR="00A523FE">
                <w:rPr>
                  <w:rFonts w:ascii="Cambria" w:eastAsia="Cambria" w:hAnsi="Cambria" w:cs="Cambria"/>
                  <w:color w:val="000000"/>
                  <w:sz w:val="22"/>
                </w:rPr>
                <w:t>123 nm/s, 150 nm/s</w:t>
              </w:r>
              <w:r>
                <w:rPr>
                  <w:rFonts w:ascii="Cambria" w:eastAsia="Cambria" w:hAnsi="Cambria" w:cs="Cambria"/>
                  <w:color w:val="000000"/>
                  <w:sz w:val="22"/>
                </w:rPr>
                <w:t>]</w:t>
              </w:r>
            </w:ins>
          </w:p>
        </w:tc>
        <w:tc>
          <w:tcPr>
            <w:tcW w:w="2784" w:type="dxa"/>
            <w:vMerge/>
            <w:tcBorders>
              <w:left w:val="single" w:sz="4" w:space="0" w:color="auto"/>
              <w:right w:val="single" w:sz="4" w:space="0" w:color="000000"/>
            </w:tcBorders>
            <w:shd w:val="clear" w:color="auto" w:fill="auto"/>
            <w:vAlign w:val="center"/>
            <w:tcPrChange w:id="792" w:author="Manuel Lera Ramírez" w:date="2023-04-19T00:30:00Z">
              <w:tcPr>
                <w:tcW w:w="2784" w:type="dxa"/>
                <w:vMerge/>
                <w:tcBorders>
                  <w:left w:val="nil"/>
                  <w:right w:val="single" w:sz="4" w:space="0" w:color="000000"/>
                </w:tcBorders>
                <w:shd w:val="clear" w:color="auto" w:fill="auto"/>
                <w:vAlign w:val="center"/>
              </w:tcPr>
            </w:tcPrChange>
          </w:tcPr>
          <w:p w14:paraId="19AB64C7" w14:textId="77777777" w:rsidR="00D97C05" w:rsidRPr="000A1BD6" w:rsidRDefault="00D97C05" w:rsidP="00D97C05">
            <w:pPr>
              <w:jc w:val="center"/>
              <w:rPr>
                <w:rFonts w:ascii="Cambria" w:eastAsia="Cambria" w:hAnsi="Cambria" w:cs="Cambria"/>
                <w:color w:val="000000"/>
                <w:sz w:val="22"/>
              </w:rPr>
            </w:pPr>
          </w:p>
        </w:tc>
      </w:tr>
      <w:tr w:rsidR="00D97C05" w:rsidRPr="000A1BD6" w14:paraId="36256590" w14:textId="77777777" w:rsidTr="00C8722A">
        <w:trPr>
          <w:trHeight w:val="181"/>
          <w:trPrChange w:id="793" w:author="Manuel Lera Ramírez" w:date="2023-04-19T00:30:00Z">
            <w:trPr>
              <w:trHeight w:val="181"/>
            </w:trPr>
          </w:trPrChange>
        </w:trPr>
        <w:tc>
          <w:tcPr>
            <w:tcW w:w="2247" w:type="dxa"/>
            <w:vMerge/>
            <w:tcBorders>
              <w:left w:val="single" w:sz="4" w:space="0" w:color="000000"/>
              <w:bottom w:val="single" w:sz="4" w:space="0" w:color="000000"/>
              <w:right w:val="single" w:sz="4" w:space="0" w:color="auto"/>
            </w:tcBorders>
            <w:shd w:val="clear" w:color="auto" w:fill="auto"/>
            <w:vAlign w:val="center"/>
            <w:tcPrChange w:id="794" w:author="Manuel Lera Ramírez" w:date="2023-04-19T00:30:00Z">
              <w:tcPr>
                <w:tcW w:w="2247" w:type="dxa"/>
                <w:vMerge/>
                <w:tcBorders>
                  <w:left w:val="single" w:sz="4" w:space="0" w:color="000000"/>
                  <w:bottom w:val="single" w:sz="4" w:space="0" w:color="000000"/>
                  <w:right w:val="single" w:sz="4" w:space="0" w:color="000000"/>
                </w:tcBorders>
                <w:shd w:val="clear" w:color="auto" w:fill="auto"/>
                <w:vAlign w:val="center"/>
              </w:tcPr>
            </w:tcPrChange>
          </w:tcPr>
          <w:p w14:paraId="7F1E4CC9" w14:textId="77777777" w:rsidR="00D97C05" w:rsidRPr="000A1BD6" w:rsidRDefault="00D97C05" w:rsidP="00D97C05">
            <w:pPr>
              <w:jc w:val="center"/>
              <w:rPr>
                <w:rFonts w:ascii="Cambria" w:eastAsia="Cambria" w:hAnsi="Cambria" w:cs="Cambria"/>
                <w:color w:val="000000"/>
                <w:sz w:val="22"/>
              </w:rPr>
            </w:pPr>
          </w:p>
        </w:tc>
        <w:tc>
          <w:tcPr>
            <w:tcW w:w="1859" w:type="dxa"/>
            <w:tcBorders>
              <w:top w:val="single" w:sz="4" w:space="0" w:color="auto"/>
              <w:left w:val="single" w:sz="4" w:space="0" w:color="auto"/>
              <w:bottom w:val="single" w:sz="4" w:space="0" w:color="auto"/>
              <w:right w:val="single" w:sz="4" w:space="0" w:color="auto"/>
            </w:tcBorders>
            <w:shd w:val="clear" w:color="auto" w:fill="auto"/>
            <w:vAlign w:val="center"/>
            <w:tcPrChange w:id="795" w:author="Manuel Lera Ramírez" w:date="2023-04-19T00:30:00Z">
              <w:tcPr>
                <w:tcW w:w="1992" w:type="dxa"/>
                <w:gridSpan w:val="3"/>
                <w:tcBorders>
                  <w:top w:val="nil"/>
                  <w:left w:val="nil"/>
                  <w:bottom w:val="single" w:sz="4" w:space="0" w:color="000000"/>
                  <w:right w:val="single" w:sz="4" w:space="0" w:color="000000"/>
                </w:tcBorders>
                <w:shd w:val="clear" w:color="auto" w:fill="auto"/>
                <w:vAlign w:val="center"/>
              </w:tcPr>
            </w:tcPrChange>
          </w:tcPr>
          <w:p w14:paraId="3D18B68F" w14:textId="21722241" w:rsidR="00D97C05" w:rsidRDefault="00D97C05" w:rsidP="00D97C05">
            <w:pPr>
              <w:jc w:val="center"/>
              <w:rPr>
                <w:rFonts w:ascii="Cambria" w:eastAsia="Cambria" w:hAnsi="Cambria" w:cs="Cambria"/>
                <w:color w:val="000000"/>
                <w:sz w:val="22"/>
              </w:rPr>
            </w:pPr>
            <w:ins w:id="796" w:author="Manuel Lera Ramírez" w:date="2023-04-19T00:29:00Z">
              <w:r>
                <w:rPr>
                  <w:rFonts w:ascii="Cambria" w:eastAsia="Cambria" w:hAnsi="Cambria" w:cs="Cambria"/>
                  <w:color w:val="000000"/>
                  <w:sz w:val="22"/>
                </w:rPr>
                <w:t>Antiparallel</w:t>
              </w:r>
            </w:ins>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tcPrChange w:id="797" w:author="Manuel Lera Ramírez" w:date="2023-04-19T00:30:00Z">
              <w:tcPr>
                <w:tcW w:w="1993" w:type="dxa"/>
                <w:gridSpan w:val="3"/>
                <w:tcBorders>
                  <w:top w:val="nil"/>
                  <w:left w:val="nil"/>
                  <w:bottom w:val="single" w:sz="4" w:space="0" w:color="000000"/>
                  <w:right w:val="single" w:sz="4" w:space="0" w:color="000000"/>
                </w:tcBorders>
                <w:shd w:val="clear" w:color="auto" w:fill="auto"/>
                <w:vAlign w:val="center"/>
              </w:tcPr>
            </w:tcPrChange>
          </w:tcPr>
          <w:p w14:paraId="4874BDEB" w14:textId="419F552F" w:rsidR="00D97C05" w:rsidRDefault="00005AD0" w:rsidP="00D97C05">
            <w:pPr>
              <w:jc w:val="center"/>
              <w:rPr>
                <w:rFonts w:ascii="Cambria" w:eastAsia="Cambria" w:hAnsi="Cambria" w:cs="Cambria"/>
                <w:color w:val="000000"/>
                <w:sz w:val="22"/>
              </w:rPr>
            </w:pPr>
            <w:ins w:id="798" w:author="Manuel Lera Ramírez" w:date="2023-04-19T00:40:00Z">
              <w:r>
                <w:rPr>
                  <w:rFonts w:ascii="Cambria" w:eastAsia="Cambria" w:hAnsi="Cambria" w:cs="Cambria"/>
                  <w:color w:val="000000"/>
                  <w:sz w:val="22"/>
                </w:rPr>
                <w:t>117 nm/s [</w:t>
              </w:r>
            </w:ins>
            <w:ins w:id="799" w:author="Manuel Lera Ramírez" w:date="2023-04-19T00:41:00Z">
              <w:r>
                <w:rPr>
                  <w:rFonts w:ascii="Cambria" w:eastAsia="Cambria" w:hAnsi="Cambria" w:cs="Cambria"/>
                  <w:color w:val="000000"/>
                  <w:sz w:val="22"/>
                </w:rPr>
                <w:t xml:space="preserve">108 nm/s, </w:t>
              </w:r>
              <w:r w:rsidR="00483E15">
                <w:rPr>
                  <w:rFonts w:ascii="Cambria" w:eastAsia="Cambria" w:hAnsi="Cambria" w:cs="Cambria"/>
                  <w:color w:val="000000"/>
                  <w:sz w:val="22"/>
                </w:rPr>
                <w:t>125 nm/s</w:t>
              </w:r>
            </w:ins>
            <w:ins w:id="800" w:author="Manuel Lera Ramírez" w:date="2023-04-19T00:40:00Z">
              <w:r>
                <w:rPr>
                  <w:rFonts w:ascii="Cambria" w:eastAsia="Cambria" w:hAnsi="Cambria" w:cs="Cambria"/>
                  <w:color w:val="000000"/>
                  <w:sz w:val="22"/>
                </w:rPr>
                <w:t>]</w:t>
              </w:r>
            </w:ins>
          </w:p>
        </w:tc>
        <w:tc>
          <w:tcPr>
            <w:tcW w:w="2784" w:type="dxa"/>
            <w:vMerge/>
            <w:tcBorders>
              <w:left w:val="single" w:sz="4" w:space="0" w:color="auto"/>
              <w:bottom w:val="single" w:sz="4" w:space="0" w:color="000000"/>
              <w:right w:val="single" w:sz="4" w:space="0" w:color="000000"/>
            </w:tcBorders>
            <w:shd w:val="clear" w:color="auto" w:fill="auto"/>
            <w:vAlign w:val="center"/>
            <w:tcPrChange w:id="801" w:author="Manuel Lera Ramírez" w:date="2023-04-19T00:30:00Z">
              <w:tcPr>
                <w:tcW w:w="2784" w:type="dxa"/>
                <w:vMerge/>
                <w:tcBorders>
                  <w:left w:val="nil"/>
                  <w:bottom w:val="single" w:sz="4" w:space="0" w:color="000000"/>
                  <w:right w:val="single" w:sz="4" w:space="0" w:color="000000"/>
                </w:tcBorders>
                <w:shd w:val="clear" w:color="auto" w:fill="auto"/>
                <w:vAlign w:val="center"/>
              </w:tcPr>
            </w:tcPrChange>
          </w:tcPr>
          <w:p w14:paraId="41A6C6CC" w14:textId="77777777" w:rsidR="00D97C05" w:rsidRPr="000A1BD6" w:rsidRDefault="00D97C05" w:rsidP="00D97C05">
            <w:pPr>
              <w:jc w:val="center"/>
              <w:rPr>
                <w:rFonts w:ascii="Cambria" w:eastAsia="Cambria" w:hAnsi="Cambria" w:cs="Cambria"/>
                <w:color w:val="000000"/>
                <w:sz w:val="22"/>
              </w:rPr>
            </w:pPr>
          </w:p>
        </w:tc>
      </w:tr>
    </w:tbl>
    <w:p w14:paraId="46F895F6" w14:textId="51E391AF" w:rsidR="009B289A" w:rsidRDefault="00E7341A" w:rsidP="009B289A">
      <w:pPr>
        <w:jc w:val="both"/>
        <w:textAlignment w:val="baseline"/>
        <w:rPr>
          <w:rFonts w:ascii="Cambria" w:hAnsi="Cambria" w:cs="Calibri"/>
          <w:sz w:val="22"/>
        </w:rPr>
      </w:pPr>
      <w:r>
        <w:rPr>
          <w:rFonts w:ascii="Cambria" w:hAnsi="Cambria" w:cs="Calibri"/>
          <w:b/>
          <w:bCs/>
          <w:sz w:val="22"/>
        </w:rPr>
        <w:t xml:space="preserve">Table </w:t>
      </w:r>
      <w:del w:id="802" w:author="Jochen Krattenmacher" w:date="2023-01-05T22:26:00Z">
        <w:r w:rsidDel="00E02A26">
          <w:rPr>
            <w:rFonts w:ascii="Cambria" w:hAnsi="Cambria" w:cs="Calibri"/>
            <w:b/>
            <w:bCs/>
            <w:sz w:val="22"/>
          </w:rPr>
          <w:delText>S3</w:delText>
        </w:r>
      </w:del>
      <w:ins w:id="803" w:author="Jochen Krattenmacher" w:date="2023-01-05T22:26:00Z">
        <w:r w:rsidR="00E02A26">
          <w:rPr>
            <w:rFonts w:ascii="Cambria" w:hAnsi="Cambria" w:cs="Calibri"/>
            <w:b/>
            <w:bCs/>
            <w:sz w:val="22"/>
          </w:rPr>
          <w:t>S2</w:t>
        </w:r>
      </w:ins>
      <w:r w:rsidR="009B289A" w:rsidRPr="000A1BD6">
        <w:rPr>
          <w:rFonts w:ascii="Cambria" w:hAnsi="Cambria" w:cs="Calibri"/>
          <w:b/>
          <w:bCs/>
          <w:sz w:val="22"/>
        </w:rPr>
        <w:t>.</w:t>
      </w:r>
      <w:r w:rsidR="009B289A" w:rsidRPr="000A1BD6">
        <w:rPr>
          <w:rFonts w:ascii="Cambria" w:hAnsi="Cambria" w:cs="Calibri"/>
          <w:sz w:val="22"/>
        </w:rPr>
        <w:t xml:space="preserve"> </w:t>
      </w:r>
      <w:r w:rsidR="0090464F">
        <w:rPr>
          <w:rFonts w:ascii="Cambria" w:hAnsi="Cambria" w:cs="Calibri"/>
          <w:sz w:val="22"/>
        </w:rPr>
        <w:t>Experimental measurements that are compared with model predictions.</w:t>
      </w:r>
    </w:p>
    <w:p w14:paraId="047312B6" w14:textId="77777777" w:rsidR="00746355" w:rsidRPr="000A1BD6" w:rsidRDefault="00746355" w:rsidP="009B289A">
      <w:pPr>
        <w:jc w:val="both"/>
        <w:textAlignment w:val="baseline"/>
        <w:rPr>
          <w:rFonts w:ascii="Cambria" w:hAnsi="Cambria" w:cs="Calibri"/>
          <w:sz w:val="22"/>
        </w:rPr>
      </w:pPr>
    </w:p>
    <w:p w14:paraId="672D9245" w14:textId="387327CD" w:rsidR="00746355" w:rsidRDefault="00746355" w:rsidP="00711795">
      <w:pPr>
        <w:pStyle w:val="Heading1"/>
        <w:spacing w:before="0" w:line="360" w:lineRule="auto"/>
        <w:rPr>
          <w:rFonts w:ascii="Cambria" w:hAnsi="Cambria"/>
          <w:b/>
          <w:bCs/>
          <w:sz w:val="22"/>
          <w:szCs w:val="22"/>
        </w:rPr>
      </w:pPr>
      <w:r w:rsidRPr="004C1DB5">
        <w:rPr>
          <w:rFonts w:ascii="Cambria" w:hAnsi="Cambria"/>
          <w:b/>
          <w:bCs/>
          <w:sz w:val="22"/>
          <w:szCs w:val="22"/>
        </w:rPr>
        <w:t xml:space="preserve">Supplementary </w:t>
      </w:r>
      <w:r>
        <w:rPr>
          <w:rFonts w:ascii="Cambria" w:hAnsi="Cambria"/>
          <w:b/>
          <w:bCs/>
          <w:sz w:val="22"/>
          <w:szCs w:val="22"/>
        </w:rPr>
        <w:t>movie captions</w:t>
      </w:r>
    </w:p>
    <w:p w14:paraId="0188872D" w14:textId="77777777" w:rsidR="00746355" w:rsidRDefault="00746355" w:rsidP="00711795">
      <w:pPr>
        <w:spacing w:line="360" w:lineRule="auto"/>
        <w:rPr>
          <w:rFonts w:ascii="Cambria" w:hAnsi="Cambria"/>
          <w:sz w:val="22"/>
        </w:rPr>
      </w:pPr>
    </w:p>
    <w:p w14:paraId="7FEB2537" w14:textId="54DB70F0" w:rsidR="00746355" w:rsidRPr="00746355" w:rsidRDefault="00746355" w:rsidP="00711795">
      <w:pPr>
        <w:spacing w:line="360" w:lineRule="auto"/>
        <w:rPr>
          <w:rFonts w:ascii="Cambria" w:hAnsi="Cambria"/>
          <w:sz w:val="22"/>
        </w:rPr>
      </w:pPr>
      <w:r w:rsidRPr="00746355">
        <w:rPr>
          <w:rFonts w:ascii="Cambria" w:hAnsi="Cambria"/>
          <w:sz w:val="22"/>
        </w:rPr>
        <w:t>Caption for Movie S1:</w:t>
      </w:r>
    </w:p>
    <w:p w14:paraId="502D653F" w14:textId="58405527" w:rsidR="00746355" w:rsidRDefault="00746355" w:rsidP="00711795">
      <w:pPr>
        <w:spacing w:line="360" w:lineRule="auto"/>
        <w:jc w:val="both"/>
        <w:rPr>
          <w:rFonts w:ascii="Cambria" w:hAnsi="Cambria"/>
          <w:sz w:val="22"/>
        </w:rPr>
      </w:pPr>
      <w:r w:rsidRPr="00746355">
        <w:rPr>
          <w:rFonts w:ascii="Cambria" w:hAnsi="Cambria"/>
          <w:sz w:val="22"/>
        </w:rPr>
        <w:t>Movie showing MT dynamics under the presence of 42nM Ase1-mNeonGreen</w:t>
      </w:r>
      <w:r>
        <w:rPr>
          <w:rFonts w:ascii="Cambria" w:hAnsi="Cambria"/>
          <w:sz w:val="22"/>
        </w:rPr>
        <w:t xml:space="preserve"> </w:t>
      </w:r>
      <w:r w:rsidRPr="00746355">
        <w:rPr>
          <w:rFonts w:ascii="Cambria" w:hAnsi="Cambria"/>
          <w:sz w:val="22"/>
        </w:rPr>
        <w:t>and 30µM free tubulin (Ase1-mNeonGreen channel). The white arrow shows</w:t>
      </w:r>
      <w:r>
        <w:rPr>
          <w:rFonts w:ascii="Cambria" w:hAnsi="Cambria"/>
          <w:sz w:val="22"/>
        </w:rPr>
        <w:t xml:space="preserve"> </w:t>
      </w:r>
      <w:r w:rsidRPr="00746355">
        <w:rPr>
          <w:rFonts w:ascii="Cambria" w:hAnsi="Cambria"/>
          <w:sz w:val="22"/>
        </w:rPr>
        <w:t>the position of a parallel MT bundle. Same type of experiment as shown</w:t>
      </w:r>
      <w:r>
        <w:rPr>
          <w:rFonts w:ascii="Cambria" w:hAnsi="Cambria"/>
          <w:sz w:val="22"/>
        </w:rPr>
        <w:t xml:space="preserve"> </w:t>
      </w:r>
      <w:r w:rsidRPr="00746355">
        <w:rPr>
          <w:rFonts w:ascii="Cambria" w:hAnsi="Cambria"/>
          <w:sz w:val="22"/>
        </w:rPr>
        <w:t>in Figure 1."</w:t>
      </w:r>
    </w:p>
    <w:p w14:paraId="080FE130" w14:textId="77777777" w:rsidR="00746355" w:rsidRPr="00746355" w:rsidRDefault="00746355" w:rsidP="00711795">
      <w:pPr>
        <w:spacing w:line="360" w:lineRule="auto"/>
        <w:rPr>
          <w:rFonts w:ascii="Cambria" w:hAnsi="Cambria"/>
          <w:sz w:val="22"/>
        </w:rPr>
      </w:pPr>
    </w:p>
    <w:p w14:paraId="1742253F" w14:textId="77777777" w:rsidR="00746355" w:rsidRPr="00746355" w:rsidRDefault="00746355" w:rsidP="00711795">
      <w:pPr>
        <w:spacing w:line="360" w:lineRule="auto"/>
        <w:rPr>
          <w:rFonts w:ascii="Cambria" w:hAnsi="Cambria"/>
          <w:sz w:val="22"/>
        </w:rPr>
      </w:pPr>
      <w:r w:rsidRPr="00746355">
        <w:rPr>
          <w:rFonts w:ascii="Cambria" w:hAnsi="Cambria"/>
          <w:sz w:val="22"/>
        </w:rPr>
        <w:t>Caption for Movie S2:</w:t>
      </w:r>
    </w:p>
    <w:p w14:paraId="6F36877F" w14:textId="15F0AB72" w:rsidR="001070F1" w:rsidRDefault="00746355" w:rsidP="00711795">
      <w:pPr>
        <w:spacing w:line="360" w:lineRule="auto"/>
        <w:jc w:val="both"/>
        <w:rPr>
          <w:rFonts w:ascii="Cambria" w:hAnsi="Cambria"/>
          <w:sz w:val="22"/>
        </w:rPr>
      </w:pPr>
      <w:r w:rsidRPr="00746355">
        <w:rPr>
          <w:rFonts w:ascii="Cambria" w:hAnsi="Cambria"/>
          <w:sz w:val="22"/>
        </w:rPr>
        <w:t>Movie showing accumulation of Ase1 at the tips of depolymerizing MTs</w:t>
      </w:r>
      <w:r>
        <w:rPr>
          <w:rFonts w:ascii="Cambria" w:hAnsi="Cambria"/>
          <w:sz w:val="22"/>
        </w:rPr>
        <w:t xml:space="preserve"> </w:t>
      </w:r>
      <w:r w:rsidRPr="00746355">
        <w:rPr>
          <w:rFonts w:ascii="Cambria" w:hAnsi="Cambria"/>
          <w:sz w:val="22"/>
        </w:rPr>
        <w:t xml:space="preserve">(Ase1- </w:t>
      </w:r>
      <w:proofErr w:type="spellStart"/>
      <w:r w:rsidRPr="00746355">
        <w:rPr>
          <w:rFonts w:ascii="Cambria" w:hAnsi="Cambria"/>
          <w:sz w:val="22"/>
        </w:rPr>
        <w:t>mNeonGreen</w:t>
      </w:r>
      <w:proofErr w:type="spellEnd"/>
      <w:r w:rsidRPr="00746355">
        <w:rPr>
          <w:rFonts w:ascii="Cambria" w:hAnsi="Cambria"/>
          <w:sz w:val="22"/>
        </w:rPr>
        <w:t xml:space="preserve"> channel). Both Ase1 and tubulin had been removed from</w:t>
      </w:r>
      <w:r>
        <w:rPr>
          <w:rFonts w:ascii="Cambria" w:hAnsi="Cambria"/>
          <w:sz w:val="22"/>
        </w:rPr>
        <w:t xml:space="preserve"> </w:t>
      </w:r>
      <w:r w:rsidRPr="00746355">
        <w:rPr>
          <w:rFonts w:ascii="Cambria" w:hAnsi="Cambria"/>
          <w:sz w:val="22"/>
        </w:rPr>
        <w:t>the buffer (during the shaky part of the movie). The field of view is 30</w:t>
      </w:r>
      <w:r>
        <w:rPr>
          <w:rFonts w:ascii="Cambria" w:hAnsi="Cambria"/>
          <w:sz w:val="22"/>
        </w:rPr>
        <w:t xml:space="preserve"> </w:t>
      </w:r>
      <w:r w:rsidRPr="00746355">
        <w:rPr>
          <w:rFonts w:ascii="Cambria" w:hAnsi="Cambria"/>
          <w:sz w:val="22"/>
        </w:rPr>
        <w:t xml:space="preserve">times 30 </w:t>
      </w:r>
      <w:r w:rsidR="009A009B">
        <w:rPr>
          <w:rFonts w:ascii="Cambria" w:hAnsi="Cambria"/>
          <w:sz w:val="22"/>
        </w:rPr>
        <w:t>µ</w:t>
      </w:r>
      <w:r w:rsidRPr="00746355">
        <w:rPr>
          <w:rFonts w:ascii="Cambria" w:hAnsi="Cambria"/>
          <w:sz w:val="22"/>
        </w:rPr>
        <w:t>m, and the time lapse lasts for 100 seconds. Same</w:t>
      </w:r>
      <w:r>
        <w:rPr>
          <w:rFonts w:ascii="Cambria" w:hAnsi="Cambria"/>
          <w:sz w:val="22"/>
        </w:rPr>
        <w:t xml:space="preserve"> </w:t>
      </w:r>
      <w:r w:rsidRPr="00746355">
        <w:rPr>
          <w:rFonts w:ascii="Cambria" w:hAnsi="Cambria"/>
          <w:sz w:val="22"/>
        </w:rPr>
        <w:t>experiment as shown in Figure S3C."</w:t>
      </w:r>
    </w:p>
    <w:p w14:paraId="45D26BF4" w14:textId="77777777" w:rsidR="00746355" w:rsidRPr="000A1BD6" w:rsidRDefault="00746355" w:rsidP="004D11C9">
      <w:pPr>
        <w:rPr>
          <w:rFonts w:ascii="Cambria" w:hAnsi="Cambria"/>
          <w:sz w:val="22"/>
        </w:rPr>
      </w:pPr>
    </w:p>
    <w:p w14:paraId="222DAC2A" w14:textId="77777777" w:rsidR="00AC467E" w:rsidRPr="006526A8" w:rsidRDefault="00AC467E" w:rsidP="00AC467E">
      <w:pPr>
        <w:pStyle w:val="Heading1"/>
        <w:rPr>
          <w:rFonts w:ascii="Cambria" w:hAnsi="Cambria"/>
          <w:b/>
          <w:bCs/>
          <w:sz w:val="22"/>
          <w:szCs w:val="22"/>
        </w:rPr>
      </w:pPr>
      <w:r w:rsidRPr="006526A8">
        <w:rPr>
          <w:rFonts w:ascii="Cambria" w:hAnsi="Cambria"/>
          <w:b/>
          <w:bCs/>
          <w:sz w:val="22"/>
          <w:szCs w:val="22"/>
        </w:rPr>
        <w:t>Methods</w:t>
      </w:r>
    </w:p>
    <w:p w14:paraId="60E42A32" w14:textId="77777777" w:rsidR="006526A8" w:rsidRDefault="006526A8" w:rsidP="006526A8">
      <w:pPr>
        <w:pStyle w:val="Refhead"/>
        <w:spacing w:before="0" w:after="0" w:line="360" w:lineRule="auto"/>
        <w:jc w:val="both"/>
        <w:rPr>
          <w:rFonts w:ascii="Cambria" w:hAnsi="Cambria"/>
          <w:sz w:val="22"/>
          <w:szCs w:val="22"/>
          <w:u w:val="single"/>
        </w:rPr>
      </w:pPr>
    </w:p>
    <w:p w14:paraId="7F3A206A" w14:textId="0508950F" w:rsidR="00BD4007" w:rsidRPr="000A1BD6" w:rsidRDefault="00AC467E" w:rsidP="006526A8">
      <w:pPr>
        <w:pStyle w:val="Refhead"/>
        <w:spacing w:before="0" w:after="0" w:line="360" w:lineRule="auto"/>
        <w:jc w:val="both"/>
        <w:rPr>
          <w:rFonts w:ascii="Cambria" w:hAnsi="Cambria"/>
          <w:b w:val="0"/>
          <w:sz w:val="22"/>
          <w:szCs w:val="22"/>
        </w:rPr>
      </w:pPr>
      <w:r w:rsidRPr="000A1BD6">
        <w:rPr>
          <w:rFonts w:ascii="Cambria" w:hAnsi="Cambria"/>
          <w:sz w:val="22"/>
          <w:szCs w:val="22"/>
          <w:u w:val="single"/>
        </w:rPr>
        <w:t>Protein purification.</w:t>
      </w:r>
      <w:r w:rsidRPr="000A1BD6">
        <w:rPr>
          <w:rFonts w:ascii="Cambria" w:hAnsi="Cambria"/>
          <w:sz w:val="22"/>
          <w:szCs w:val="22"/>
          <w:u w:val="words"/>
        </w:rPr>
        <w:t xml:space="preserve"> </w:t>
      </w:r>
      <w:r w:rsidRPr="000A1BD6">
        <w:rPr>
          <w:rFonts w:ascii="Cambria" w:hAnsi="Cambria"/>
          <w:b w:val="0"/>
          <w:sz w:val="22"/>
          <w:szCs w:val="22"/>
        </w:rPr>
        <w:t>Ase1-GFP was expressed and purified as described previously (Janson et al. 2007). Ase1-</w:t>
      </w:r>
      <w:r w:rsidR="006D5059" w:rsidRPr="000A1BD6">
        <w:rPr>
          <w:rFonts w:ascii="Cambria" w:hAnsi="Cambria"/>
          <w:b w:val="0"/>
          <w:sz w:val="22"/>
          <w:szCs w:val="22"/>
        </w:rPr>
        <w:t>mN</w:t>
      </w:r>
      <w:r w:rsidRPr="000A1BD6">
        <w:rPr>
          <w:rFonts w:ascii="Cambria" w:hAnsi="Cambria"/>
          <w:b w:val="0"/>
          <w:sz w:val="22"/>
          <w:szCs w:val="22"/>
        </w:rPr>
        <w:t>eon</w:t>
      </w:r>
      <w:r w:rsidR="006D5059" w:rsidRPr="000A1BD6">
        <w:rPr>
          <w:rFonts w:ascii="Cambria" w:hAnsi="Cambria"/>
          <w:b w:val="0"/>
          <w:sz w:val="22"/>
          <w:szCs w:val="22"/>
        </w:rPr>
        <w:t>Green</w:t>
      </w:r>
      <w:r w:rsidRPr="000A1BD6">
        <w:rPr>
          <w:rFonts w:ascii="Cambria" w:hAnsi="Cambria"/>
          <w:b w:val="0"/>
          <w:sz w:val="22"/>
          <w:szCs w:val="22"/>
        </w:rPr>
        <w:t xml:space="preserve"> was expressed</w:t>
      </w:r>
      <w:r w:rsidR="00BD4007" w:rsidRPr="000A1BD6">
        <w:rPr>
          <w:rFonts w:ascii="Cambria" w:hAnsi="Cambria"/>
          <w:b w:val="0"/>
          <w:sz w:val="22"/>
          <w:szCs w:val="22"/>
        </w:rPr>
        <w:t xml:space="preserve"> in e. coli cells</w:t>
      </w:r>
      <w:r w:rsidRPr="000A1BD6">
        <w:rPr>
          <w:rFonts w:ascii="Cambria" w:hAnsi="Cambria"/>
          <w:b w:val="0"/>
          <w:sz w:val="22"/>
          <w:szCs w:val="22"/>
        </w:rPr>
        <w:t>.</w:t>
      </w:r>
      <w:r w:rsidR="00BD4007" w:rsidRPr="000A1BD6">
        <w:rPr>
          <w:rFonts w:ascii="Cambria" w:hAnsi="Cambria"/>
          <w:b w:val="0"/>
          <w:sz w:val="22"/>
          <w:szCs w:val="22"/>
        </w:rPr>
        <w:t xml:space="preserve"> After harvesting</w:t>
      </w:r>
      <w:r w:rsidR="00557893" w:rsidRPr="000A1BD6">
        <w:rPr>
          <w:rFonts w:ascii="Cambria" w:hAnsi="Cambria"/>
          <w:b w:val="0"/>
          <w:sz w:val="22"/>
          <w:szCs w:val="22"/>
        </w:rPr>
        <w:t xml:space="preserve"> the cells</w:t>
      </w:r>
      <w:r w:rsidR="00BD4007" w:rsidRPr="000A1BD6">
        <w:rPr>
          <w:rFonts w:ascii="Cambria" w:hAnsi="Cambria"/>
          <w:b w:val="0"/>
          <w:sz w:val="22"/>
          <w:szCs w:val="22"/>
        </w:rPr>
        <w:t xml:space="preserve">, </w:t>
      </w:r>
      <w:r w:rsidR="006D5059" w:rsidRPr="000A1BD6">
        <w:rPr>
          <w:rFonts w:ascii="Cambria" w:hAnsi="Cambria"/>
          <w:b w:val="0"/>
          <w:sz w:val="22"/>
          <w:szCs w:val="22"/>
        </w:rPr>
        <w:t xml:space="preserve">the </w:t>
      </w:r>
      <w:r w:rsidR="00BD4007" w:rsidRPr="000A1BD6">
        <w:rPr>
          <w:rFonts w:ascii="Cambria" w:hAnsi="Cambria"/>
          <w:b w:val="0"/>
          <w:sz w:val="22"/>
          <w:szCs w:val="22"/>
        </w:rPr>
        <w:t>cell pellet was resuspended in 5 mL ice-cold phosphate buffered saline (PBS) and stored at - 80</w:t>
      </w:r>
      <w:r w:rsidR="006D5059" w:rsidRPr="000A1BD6">
        <w:rPr>
          <w:rFonts w:ascii="Cambria" w:hAnsi="Cambria"/>
          <w:b w:val="0"/>
          <w:sz w:val="22"/>
          <w:szCs w:val="22"/>
        </w:rPr>
        <w:t xml:space="preserve"> </w:t>
      </w:r>
      <w:r w:rsidR="009A009B">
        <w:rPr>
          <w:rFonts w:ascii="Cambria" w:hAnsi="Cambria"/>
          <w:b w:val="0"/>
          <w:sz w:val="22"/>
          <w:szCs w:val="22"/>
        </w:rPr>
        <w:t>°</w:t>
      </w:r>
      <w:r w:rsidR="00BD4007" w:rsidRPr="000A1BD6">
        <w:rPr>
          <w:rFonts w:ascii="Cambria" w:hAnsi="Cambria"/>
          <w:b w:val="0"/>
          <w:sz w:val="22"/>
          <w:szCs w:val="22"/>
        </w:rPr>
        <w:t xml:space="preserve">C for further use. For cell lysis, the cells were homogenized in 30 mL ice-cold His-Trap buffer (50 mM Na-phosphate buffer, pH 7.5, 5% glycerol, 300 mM </w:t>
      </w:r>
      <w:proofErr w:type="spellStart"/>
      <w:r w:rsidR="00BD4007" w:rsidRPr="000A1BD6">
        <w:rPr>
          <w:rFonts w:ascii="Cambria" w:hAnsi="Cambria"/>
          <w:b w:val="0"/>
          <w:sz w:val="22"/>
          <w:szCs w:val="22"/>
        </w:rPr>
        <w:t>KCl</w:t>
      </w:r>
      <w:proofErr w:type="spellEnd"/>
      <w:r w:rsidR="00BD4007" w:rsidRPr="000A1BD6">
        <w:rPr>
          <w:rFonts w:ascii="Cambria" w:hAnsi="Cambria"/>
          <w:b w:val="0"/>
          <w:sz w:val="22"/>
          <w:szCs w:val="22"/>
        </w:rPr>
        <w:t>, 1 mM MgCl2, 0.1% tween-20, 10 mM BME, 0.1 mM ATP) supplemented with 30 mM imidazole, Protease Inhibitor Cocktail (</w:t>
      </w:r>
      <w:proofErr w:type="spellStart"/>
      <w:r w:rsidR="00BD4007" w:rsidRPr="000A1BD6">
        <w:rPr>
          <w:rFonts w:ascii="Cambria" w:hAnsi="Cambria"/>
          <w:b w:val="0"/>
          <w:sz w:val="22"/>
          <w:szCs w:val="22"/>
        </w:rPr>
        <w:t>cOmplete</w:t>
      </w:r>
      <w:proofErr w:type="spellEnd"/>
      <w:r w:rsidR="00BD4007" w:rsidRPr="000A1BD6">
        <w:rPr>
          <w:rFonts w:ascii="Cambria" w:hAnsi="Cambria"/>
          <w:b w:val="0"/>
          <w:sz w:val="22"/>
          <w:szCs w:val="22"/>
        </w:rPr>
        <w:t xml:space="preserve">, EDTA free, Roche) and </w:t>
      </w:r>
      <w:proofErr w:type="spellStart"/>
      <w:r w:rsidR="00BD4007" w:rsidRPr="000A1BD6">
        <w:rPr>
          <w:rFonts w:ascii="Cambria" w:hAnsi="Cambria"/>
          <w:b w:val="0"/>
          <w:sz w:val="22"/>
          <w:szCs w:val="22"/>
        </w:rPr>
        <w:t>benzonase</w:t>
      </w:r>
      <w:proofErr w:type="spellEnd"/>
      <w:r w:rsidR="00BD4007" w:rsidRPr="000A1BD6">
        <w:rPr>
          <w:rFonts w:ascii="Cambria" w:hAnsi="Cambria"/>
          <w:b w:val="0"/>
          <w:sz w:val="22"/>
          <w:szCs w:val="22"/>
        </w:rPr>
        <w:t xml:space="preserve"> to the final concentration of 25 units/mL, and centrifuged at 45000 x g for 60 min at 4</w:t>
      </w:r>
      <w:r w:rsidR="00302C1A">
        <w:rPr>
          <w:rFonts w:ascii="Cambria" w:hAnsi="Cambria"/>
          <w:b w:val="0"/>
          <w:sz w:val="22"/>
          <w:szCs w:val="22"/>
        </w:rPr>
        <w:t xml:space="preserve"> °</w:t>
      </w:r>
      <w:r w:rsidR="00BD4007" w:rsidRPr="000A1BD6">
        <w:rPr>
          <w:rFonts w:ascii="Cambria" w:hAnsi="Cambria"/>
          <w:b w:val="0"/>
          <w:sz w:val="22"/>
          <w:szCs w:val="22"/>
        </w:rPr>
        <w:t>C in the Avanti J-26S ultracentrifuge (JA-30.50Ti rotor, Beckman Coulter). The cleared cell lysate was incubated in a lysis buffer</w:t>
      </w:r>
      <w:r w:rsidR="008C7E19" w:rsidRPr="000A1BD6">
        <w:rPr>
          <w:rFonts w:ascii="Cambria" w:hAnsi="Cambria"/>
          <w:b w:val="0"/>
          <w:sz w:val="22"/>
          <w:szCs w:val="22"/>
        </w:rPr>
        <w:t>-</w:t>
      </w:r>
      <w:r w:rsidR="00BD4007" w:rsidRPr="000A1BD6">
        <w:rPr>
          <w:rFonts w:ascii="Cambria" w:hAnsi="Cambria"/>
          <w:b w:val="0"/>
          <w:sz w:val="22"/>
          <w:szCs w:val="22"/>
        </w:rPr>
        <w:t>equilibrated Ni-NTA column (</w:t>
      </w:r>
      <w:proofErr w:type="spellStart"/>
      <w:r w:rsidR="00BD4007" w:rsidRPr="000A1BD6">
        <w:rPr>
          <w:rFonts w:ascii="Cambria" w:hAnsi="Cambria"/>
          <w:b w:val="0"/>
          <w:sz w:val="22"/>
          <w:szCs w:val="22"/>
        </w:rPr>
        <w:t>HisPur</w:t>
      </w:r>
      <w:proofErr w:type="spellEnd"/>
      <w:r w:rsidR="00BD4007" w:rsidRPr="000A1BD6">
        <w:rPr>
          <w:rFonts w:ascii="Cambria" w:hAnsi="Cambria"/>
          <w:b w:val="0"/>
          <w:sz w:val="22"/>
          <w:szCs w:val="22"/>
        </w:rPr>
        <w:t xml:space="preserve"> Ni-NTA </w:t>
      </w:r>
      <w:proofErr w:type="spellStart"/>
      <w:r w:rsidR="00BD4007" w:rsidRPr="000A1BD6">
        <w:rPr>
          <w:rFonts w:ascii="Cambria" w:hAnsi="Cambria"/>
          <w:b w:val="0"/>
          <w:sz w:val="22"/>
          <w:szCs w:val="22"/>
        </w:rPr>
        <w:t>Superflow</w:t>
      </w:r>
      <w:proofErr w:type="spellEnd"/>
      <w:r w:rsidR="00BD4007" w:rsidRPr="000A1BD6">
        <w:rPr>
          <w:rFonts w:ascii="Cambria" w:hAnsi="Cambria"/>
          <w:b w:val="0"/>
          <w:sz w:val="22"/>
          <w:szCs w:val="22"/>
        </w:rPr>
        <w:t xml:space="preserve"> Agarose, Thermo </w:t>
      </w:r>
      <w:r w:rsidR="00BD4007" w:rsidRPr="000A1BD6">
        <w:rPr>
          <w:rFonts w:ascii="Cambria" w:hAnsi="Cambria"/>
          <w:b w:val="0"/>
          <w:sz w:val="22"/>
          <w:szCs w:val="22"/>
        </w:rPr>
        <w:lastRenderedPageBreak/>
        <w:t xml:space="preserve">Scientific) for 2 </w:t>
      </w:r>
      <w:proofErr w:type="spellStart"/>
      <w:r w:rsidR="00BD4007" w:rsidRPr="000A1BD6">
        <w:rPr>
          <w:rFonts w:ascii="Cambria" w:hAnsi="Cambria"/>
          <w:b w:val="0"/>
          <w:sz w:val="22"/>
          <w:szCs w:val="22"/>
        </w:rPr>
        <w:t>h at</w:t>
      </w:r>
      <w:proofErr w:type="spellEnd"/>
      <w:r w:rsidR="00BD4007" w:rsidRPr="000A1BD6">
        <w:rPr>
          <w:rFonts w:ascii="Cambria" w:hAnsi="Cambria"/>
          <w:b w:val="0"/>
          <w:sz w:val="22"/>
          <w:szCs w:val="22"/>
        </w:rPr>
        <w:t xml:space="preserve"> 4</w:t>
      </w:r>
      <w:r w:rsidR="00302C1A">
        <w:rPr>
          <w:rFonts w:ascii="Cambria" w:hAnsi="Cambria"/>
          <w:b w:val="0"/>
          <w:sz w:val="22"/>
          <w:szCs w:val="22"/>
        </w:rPr>
        <w:t xml:space="preserve"> °</w:t>
      </w:r>
      <w:r w:rsidR="00BD4007" w:rsidRPr="000A1BD6">
        <w:rPr>
          <w:rFonts w:ascii="Cambria" w:hAnsi="Cambria"/>
          <w:b w:val="0"/>
          <w:sz w:val="22"/>
          <w:szCs w:val="22"/>
        </w:rPr>
        <w:t xml:space="preserve">C. The Ni-NTA column was sequentially washed with a wash buffer I (His-Trap buffer supplemented with 60 mM imidazole), a wash buffer II (His-Trap buffer supplemented with 60 mM imidazole and 700 mM NaCl). The beads were re-dissolved with the wash buffer I. The purification tags were cleaved overnight with 3C </w:t>
      </w:r>
      <w:proofErr w:type="spellStart"/>
      <w:r w:rsidR="00BD4007" w:rsidRPr="000A1BD6">
        <w:rPr>
          <w:rFonts w:ascii="Cambria" w:hAnsi="Cambria"/>
          <w:b w:val="0"/>
          <w:sz w:val="22"/>
          <w:szCs w:val="22"/>
        </w:rPr>
        <w:t>PreScisson</w:t>
      </w:r>
      <w:proofErr w:type="spellEnd"/>
      <w:r w:rsidR="00BD4007" w:rsidRPr="000A1BD6">
        <w:rPr>
          <w:rFonts w:ascii="Cambria" w:hAnsi="Cambria"/>
          <w:b w:val="0"/>
          <w:sz w:val="22"/>
          <w:szCs w:val="22"/>
        </w:rPr>
        <w:t xml:space="preserve"> protease. The protein was concentrated using an </w:t>
      </w:r>
      <w:proofErr w:type="spellStart"/>
      <w:r w:rsidR="00BD4007" w:rsidRPr="000A1BD6">
        <w:rPr>
          <w:rFonts w:ascii="Cambria" w:hAnsi="Cambria"/>
          <w:b w:val="0"/>
          <w:sz w:val="22"/>
          <w:szCs w:val="22"/>
        </w:rPr>
        <w:t>Amicon</w:t>
      </w:r>
      <w:proofErr w:type="spellEnd"/>
      <w:r w:rsidR="00BD4007" w:rsidRPr="000A1BD6">
        <w:rPr>
          <w:rFonts w:ascii="Cambria" w:hAnsi="Cambria"/>
          <w:b w:val="0"/>
          <w:sz w:val="22"/>
          <w:szCs w:val="22"/>
        </w:rPr>
        <w:t xml:space="preserve"> ultracentrifuge filter and flash frozen in liquid nitrogen.</w:t>
      </w:r>
    </w:p>
    <w:p w14:paraId="2991D6CF" w14:textId="4BE3DF98" w:rsidR="00AC467E" w:rsidRPr="000A1BD6" w:rsidRDefault="00AC467E" w:rsidP="008635D0">
      <w:pPr>
        <w:pStyle w:val="SMHeading"/>
        <w:spacing w:line="360" w:lineRule="auto"/>
        <w:jc w:val="both"/>
        <w:rPr>
          <w:rFonts w:ascii="Cambria" w:hAnsi="Cambria"/>
          <w:b w:val="0"/>
          <w:sz w:val="22"/>
          <w:szCs w:val="22"/>
          <w:lang w:val="en"/>
        </w:rPr>
      </w:pPr>
      <w:r w:rsidRPr="000A1BD6">
        <w:rPr>
          <w:rFonts w:ascii="Cambria" w:hAnsi="Cambria"/>
          <w:sz w:val="22"/>
          <w:szCs w:val="22"/>
          <w:u w:val="single"/>
          <w:lang w:val="en"/>
        </w:rPr>
        <w:t xml:space="preserve">In vitro </w:t>
      </w:r>
      <w:del w:id="804" w:author="Jochen Krattenmacher" w:date="2022-09-25T21:39:00Z">
        <w:r w:rsidRPr="000A1BD6" w:rsidDel="00091151">
          <w:rPr>
            <w:rFonts w:ascii="Cambria" w:hAnsi="Cambria"/>
            <w:sz w:val="22"/>
            <w:szCs w:val="22"/>
            <w:u w:val="single"/>
            <w:lang w:val="en"/>
          </w:rPr>
          <w:delText>tau</w:delText>
        </w:r>
      </w:del>
      <w:ins w:id="805" w:author="Jochen Krattenmacher" w:date="2022-09-25T21:39:00Z">
        <w:r w:rsidR="00091151">
          <w:rPr>
            <w:rFonts w:ascii="Cambria" w:hAnsi="Cambria"/>
            <w:sz w:val="22"/>
            <w:szCs w:val="22"/>
            <w:u w:val="single"/>
            <w:lang w:val="en"/>
          </w:rPr>
          <w:t>Ase1</w:t>
        </w:r>
      </w:ins>
      <w:r w:rsidRPr="000A1BD6">
        <w:rPr>
          <w:rFonts w:ascii="Cambria" w:hAnsi="Cambria"/>
          <w:sz w:val="22"/>
          <w:szCs w:val="22"/>
          <w:u w:val="single"/>
          <w:lang w:val="en"/>
        </w:rPr>
        <w:t>-</w:t>
      </w:r>
      <w:r w:rsidR="00D946DD" w:rsidRPr="000A1BD6">
        <w:rPr>
          <w:rFonts w:ascii="Cambria" w:hAnsi="Cambria"/>
          <w:sz w:val="22"/>
          <w:szCs w:val="22"/>
          <w:u w:val="single"/>
          <w:lang w:val="en"/>
        </w:rPr>
        <w:t>MT</w:t>
      </w:r>
      <w:r w:rsidRPr="000A1BD6">
        <w:rPr>
          <w:rFonts w:ascii="Cambria" w:hAnsi="Cambria"/>
          <w:sz w:val="22"/>
          <w:szCs w:val="22"/>
          <w:u w:val="single"/>
          <w:lang w:val="en"/>
        </w:rPr>
        <w:t xml:space="preserve"> binding assay</w:t>
      </w:r>
      <w:r w:rsidRPr="000A1BD6">
        <w:rPr>
          <w:rFonts w:ascii="Cambria" w:hAnsi="Cambria"/>
          <w:sz w:val="22"/>
          <w:szCs w:val="22"/>
          <w:u w:val="words"/>
          <w:lang w:val="en"/>
        </w:rPr>
        <w:t xml:space="preserve">. </w:t>
      </w:r>
      <w:r w:rsidR="00892E41" w:rsidRPr="000A1BD6">
        <w:rPr>
          <w:rFonts w:ascii="Cambria" w:hAnsi="Cambria"/>
          <w:b w:val="0"/>
          <w:sz w:val="22"/>
          <w:szCs w:val="22"/>
          <w:lang w:val="en"/>
        </w:rPr>
        <w:t>F</w:t>
      </w:r>
      <w:r w:rsidRPr="000A1BD6">
        <w:rPr>
          <w:rFonts w:ascii="Cambria" w:hAnsi="Cambria"/>
          <w:b w:val="0"/>
          <w:sz w:val="22"/>
          <w:szCs w:val="22"/>
          <w:lang w:val="en"/>
        </w:rPr>
        <w:t xml:space="preserve">low </w:t>
      </w:r>
      <w:r w:rsidR="00892E41" w:rsidRPr="000A1BD6">
        <w:rPr>
          <w:rFonts w:ascii="Cambria" w:hAnsi="Cambria"/>
          <w:b w:val="0"/>
          <w:sz w:val="22"/>
          <w:szCs w:val="22"/>
          <w:lang w:val="en"/>
        </w:rPr>
        <w:t xml:space="preserve">chambers </w:t>
      </w:r>
      <w:r w:rsidRPr="000A1BD6">
        <w:rPr>
          <w:rFonts w:ascii="Cambria" w:hAnsi="Cambria"/>
          <w:b w:val="0"/>
          <w:sz w:val="22"/>
          <w:szCs w:val="22"/>
          <w:lang w:val="en"/>
        </w:rPr>
        <w:t>were prepared as described previously</w:t>
      </w:r>
      <w:r w:rsidR="003A1D54" w:rsidRPr="000A1BD6">
        <w:rPr>
          <w:rFonts w:ascii="Cambria" w:hAnsi="Cambria"/>
          <w:b w:val="0"/>
          <w:sz w:val="22"/>
          <w:szCs w:val="22"/>
          <w:lang w:val="en"/>
        </w:rPr>
        <w:t xml:space="preserve"> </w:t>
      </w:r>
      <w:r w:rsidR="003A1D54" w:rsidRPr="000A1BD6">
        <w:rPr>
          <w:rFonts w:ascii="Cambria" w:hAnsi="Cambria"/>
          <w:b w:val="0"/>
          <w:sz w:val="22"/>
          <w:szCs w:val="22"/>
          <w:lang w:val="en"/>
        </w:rPr>
        <w:fldChar w:fldCharType="begin" w:fldLock="1"/>
      </w:r>
      <w:r w:rsidR="002C7C70">
        <w:rPr>
          <w:rFonts w:ascii="Cambria" w:hAnsi="Cambria"/>
          <w:b w:val="0"/>
          <w:sz w:val="22"/>
          <w:szCs w:val="22"/>
          <w:lang w:val="en"/>
        </w:rPr>
        <w:instrText>ADDIN CSL_CITATION {"citationItems":[{"id":"ITEM-1","itemData":{"DOI":"10.1038/ncb2323","ISBN":"1465-7392","ISSN":"1465-7392","PMID":"21892183","abstract":"Short regions of overlap between ends of antiparallel microtubules are central elements within bipolar microtubule arrays. Although their formation requires motors, recent in vitro studies demonstrated that stable overlaps cannot be generated by molecular motors alone. Motors either slide microtubules along each other until complete separation or, in the presence of opposing motors, generate oscillatory movements. Here, we show that Ase1, a member of the conserved MAP65/PRC1 family of microtubule-bundling proteins, enables the formation of stable antiparallel overlaps through adaptive braking of Kinesin-14-driven microtubule-microtubule sliding. As overlapping microtubules start to slide apart, Ase1 molecules become compacted in the shrinking overlap and the sliding velocity gradually decreases in a dose-dependent manner. Compaction is driven by moving microtubule ends that act as barriers to Ase1 diffusion. Quantitative modelling showed that the molecular off-rate of Ase1 is sufficiently low to enable persistent overlap stabilization over tens of minutes. The finding of adaptive braking demonstrates that sliding can be slowed down locally to stabilize overlaps at the centre of bipolar arrays, whereas sliding proceeds elsewhere to enable network self-organization.","author":[{"dropping-particle":"","family":"Braun","given":"Marcus","non-dropping-particle":"","parse-names":false,"suffix":""},{"dropping-particle":"","family":"Lansky","given":"Zdenek","non-dropping-particle":"","parse-names":false,"suffix":""},{"dropping-particle":"","family":"Fink","given":"Gero","non-dropping-particle":"","parse-names":false,"suffix":""},{"dropping-particle":"","family":"Ruhnow","given":"Felix","non-dropping-particle":"","parse-names":false,"suffix":""},{"dropping-particle":"","family":"Diez","given":"Stefan","non-dropping-particle":"","parse-names":false,"suffix":""},{"dropping-particle":"","family":"Janson","given":"Marcel E.","non-dropping-particle":"","parse-names":false,"suffix":""}],"container-title":"Nature Cell Biology","id":"ITEM-1","issue":"10","issued":{"date-parts":[["2011"]]},"page":"1259-1264","publisher":"Nature Publishing Group","title":"Adaptive braking by Ase1 prevents overlapping microtubules from sliding completely apart","type":"article-journal","volume":"13"},"uris":["http://www.mendeley.com/documents/?uuid=6e60d74e-8a78-473b-94db-d841b8ea80b9"]}],"mendeley":{"formattedCitation":"(Braun &lt;i&gt;et al.&lt;/i&gt;, 2011)","plainTextFormattedCitation":"(Braun et al., 2011)","previouslyFormattedCitation":"(Braun &lt;i&gt;et al.&lt;/i&gt;, 2011)"},"properties":{"noteIndex":0},"schema":"https://github.com/citation-style-language/schema/raw/master/csl-citation.json"}</w:instrText>
      </w:r>
      <w:r w:rsidR="003A1D54" w:rsidRPr="000A1BD6">
        <w:rPr>
          <w:rFonts w:ascii="Cambria" w:hAnsi="Cambria"/>
          <w:b w:val="0"/>
          <w:sz w:val="22"/>
          <w:szCs w:val="22"/>
          <w:lang w:val="en"/>
        </w:rPr>
        <w:fldChar w:fldCharType="separate"/>
      </w:r>
      <w:r w:rsidR="00211CAA" w:rsidRPr="00211CAA">
        <w:rPr>
          <w:rFonts w:ascii="Cambria" w:hAnsi="Cambria"/>
          <w:b w:val="0"/>
          <w:noProof/>
          <w:sz w:val="22"/>
          <w:szCs w:val="22"/>
          <w:lang w:val="en"/>
        </w:rPr>
        <w:t xml:space="preserve">(Braun </w:t>
      </w:r>
      <w:r w:rsidR="00211CAA" w:rsidRPr="00211CAA">
        <w:rPr>
          <w:rFonts w:ascii="Cambria" w:hAnsi="Cambria"/>
          <w:b w:val="0"/>
          <w:i/>
          <w:noProof/>
          <w:sz w:val="22"/>
          <w:szCs w:val="22"/>
          <w:lang w:val="en"/>
        </w:rPr>
        <w:t>et al.</w:t>
      </w:r>
      <w:r w:rsidR="00211CAA" w:rsidRPr="00211CAA">
        <w:rPr>
          <w:rFonts w:ascii="Cambria" w:hAnsi="Cambria"/>
          <w:b w:val="0"/>
          <w:noProof/>
          <w:sz w:val="22"/>
          <w:szCs w:val="22"/>
          <w:lang w:val="en"/>
        </w:rPr>
        <w:t>, 2011)</w:t>
      </w:r>
      <w:r w:rsidR="003A1D54" w:rsidRPr="000A1BD6">
        <w:rPr>
          <w:rFonts w:ascii="Cambria" w:hAnsi="Cambria"/>
          <w:b w:val="0"/>
          <w:sz w:val="22"/>
          <w:szCs w:val="22"/>
          <w:lang w:val="en"/>
        </w:rPr>
        <w:fldChar w:fldCharType="end"/>
      </w:r>
      <w:r w:rsidR="00892E41" w:rsidRPr="000A1BD6">
        <w:rPr>
          <w:rFonts w:ascii="Cambria" w:hAnsi="Cambria"/>
          <w:b w:val="0"/>
          <w:sz w:val="22"/>
          <w:szCs w:val="22"/>
          <w:lang w:val="en"/>
        </w:rPr>
        <w:t xml:space="preserve"> or fabricated on silicon-on-insulator substrate with a diameter of ≈100 mm and nominal value of the top silicon layer thickness of 50 µm based on a design </w:t>
      </w:r>
      <w:r w:rsidR="008635D0" w:rsidRPr="000A1BD6">
        <w:rPr>
          <w:rFonts w:ascii="Cambria" w:hAnsi="Cambria"/>
          <w:b w:val="0"/>
          <w:sz w:val="22"/>
          <w:szCs w:val="22"/>
          <w:lang w:val="en"/>
        </w:rPr>
        <w:t xml:space="preserve">prepared in </w:t>
      </w:r>
      <w:r w:rsidR="00892E41" w:rsidRPr="000A1BD6">
        <w:rPr>
          <w:rFonts w:ascii="Cambria" w:hAnsi="Cambria"/>
          <w:b w:val="0"/>
          <w:sz w:val="22"/>
          <w:szCs w:val="22"/>
          <w:lang w:val="en"/>
        </w:rPr>
        <w:t>Nanolithography toolbox</w:t>
      </w:r>
      <w:r w:rsidR="008635D0" w:rsidRPr="000A1BD6">
        <w:rPr>
          <w:rFonts w:ascii="Cambria" w:hAnsi="Cambria"/>
          <w:b w:val="0"/>
          <w:sz w:val="22"/>
          <w:szCs w:val="22"/>
          <w:lang w:val="en"/>
        </w:rPr>
        <w:t xml:space="preserve"> software </w:t>
      </w:r>
      <w:r w:rsidR="005F57F7">
        <w:rPr>
          <w:rFonts w:ascii="Cambria" w:hAnsi="Cambria"/>
          <w:b w:val="0"/>
          <w:sz w:val="22"/>
          <w:szCs w:val="22"/>
          <w:lang w:val="en"/>
        </w:rPr>
        <w:fldChar w:fldCharType="begin" w:fldLock="1"/>
      </w:r>
      <w:r w:rsidR="002C7C70">
        <w:rPr>
          <w:rFonts w:ascii="Cambria" w:hAnsi="Cambria"/>
          <w:b w:val="0"/>
          <w:sz w:val="22"/>
          <w:szCs w:val="22"/>
          <w:lang w:val="en"/>
        </w:rPr>
        <w:instrText>ADDIN CSL_CITATION {"citationItems":[{"id":"ITEM-1","itemData":{"DOI":"10.1116/6.0000562","ISSN":"2166-2746","author":[{"dropping-particle":"","family":"Zhang","given":"Haoqing","non-dropping-particle":"","parse-names":false,"suffix":""},{"dropping-particle":"","family":"Pekárek","given":"Jan","non-dropping-particle":"","parse-names":false,"suffix":""},{"dropping-particle":"","family":"Feng","given":"Jianguo","non-dropping-particle":"","parse-names":false,"suffix":""},{"dropping-particle":"","family":"Liu","given":"Xiaocheng","non-dropping-particle":"","parse-names":false,"suffix":""},{"dropping-particle":"","family":"Li","given":"Huanan","non-dropping-particle":"","parse-names":false,"suffix":""},{"dropping-particle":"","family":"Zhu","given":"Hanliang","non-dropping-particle":"","parse-names":false,"suffix":""},{"dropping-particle":"","family":"Svatoš","given":"Vojtěch","non-dropping-particle":"","parse-names":false,"suffix":""},{"dropping-particle":"","family":"Gablech","given":"Imrich","non-dropping-particle":"","parse-names":false,"suffix":""},{"dropping-particle":"","family":"Podešva","given":"Pavel","non-dropping-particle":"","parse-names":false,"suffix":""},{"dropping-particle":"","family":"Ni","given":"Sheng","non-dropping-particle":"","parse-names":false,"suffix":""},{"dropping-particle":"","family":"Yobas","given":"Levent","non-dropping-particle":"","parse-names":false,"suffix":""},{"dropping-particle":"","family":"Neužil","given":"Pavel","non-dropping-particle":"","parse-names":false,"suffix":""}],"container-title":"Journal of Vacuum Science &amp; Technology B","id":"ITEM-1","issue":"6","issued":{"date-parts":[["2020","11"]]},"page":"063002","publisher":"American Vacuum Society","title":"&lt;scp&gt;nanolithography toolbox&lt;/scp&gt; —Simplifying the design complexity of microfluidic chips","type":"article-journal","volume":"38"},"uris":["http://www.mendeley.com/documents/?uuid=2e75c3a1-8447-4c15-96ea-d55aea482b23"]},{"id":"ITEM-2","itemData":{"DOI":"10.6028/jres.121.024","ISSN":"2165-7254","author":[{"dropping-particle":"","family":"Coimbatore Balram","given":"Krishna","non-dropping-particle":"","parse-names":false,"suffix":""},{"dropping-particle":"","family":"Westly","given":"Daron A.","non-dropping-particle":"","parse-names":false,"suffix":""},{"dropping-particle":"","family":"Davanco","given":"Marcelo I.","non-dropping-particle":"","parse-names":false,"suffix":""},{"dropping-particle":"","family":"Grutter","given":"Karen E.","non-dropping-particle":"","parse-names":false,"suffix":""},{"dropping-particle":"","family":"Li","given":"Qing","non-dropping-particle":"","parse-names":false,"suffix":""},{"dropping-particle":"","family":"Michels","given":"Thomas","non-dropping-particle":"","parse-names":false,"suffix":""},{"dropping-particle":"","family":"Ray","given":"Christopher H.","non-dropping-particle":"","parse-names":false,"suffix":""},{"dropping-particle":"","family":"Kasica","given":"Richard J.","non-dropping-particle":"","parse-names":false,"suffix":""},{"dropping-particle":"","family":"Wallin","given":"Christopher B.","non-dropping-particle":"","parse-names":false,"suffix":""},{"dropping-particle":"","family":"Gilbert","given":"Ian J.","non-dropping-particle":"","parse-names":false,"suffix":""},{"dropping-particle":"","family":"Bryce","given":"Brian A.","non-dropping-particle":"","parse-names":false,"suffix":""},{"dropping-particle":"","family":"Simelgor","given":"Gregory","non-dropping-particle":"","parse-names":false,"suffix":""},{"dropping-particle":"","family":"Topolancik","given":"Juraj","non-dropping-particle":"","parse-names":false,"suffix":""},{"dropping-particle":"","family":"Lobontiu","given":"Nicolae","non-dropping-particle":"","parse-names":false,"suffix":""},{"dropping-particle":"","family":"Liu","given":"Yuxiang","non-dropping-particle":"","parse-names":false,"suffix":""},{"dropping-particle":"","family":"Neuzil","given":"Pavel","non-dropping-particle":"","parse-names":false,"suffix":""},{"dropping-particle":"","family":"Svatos","given":"Vojtech","non-dropping-particle":"","parse-names":false,"suffix":""},{"dropping-particle":"","family":"Dill","given":"Kristen A.","non-dropping-particle":"","parse-names":false,"suffix":""},{"dropping-particle":"","family":"Bertrand","given":"Neal A.","non-dropping-particle":"","parse-names":false,"suffix":""},{"dropping-particle":"","family":"Metzler","given":"Meredith","non-dropping-particle":"","parse-names":false,"suffix":""},{"dropping-particle":"","family":"Lopez","given":"Gerald","non-dropping-particle":"","parse-names":false,"suffix":""},{"dropping-particle":"","family":"Czaplewski","given":"David","non-dropping-particle":"","parse-names":false,"suffix":""},{"dropping-particle":"","family":"Ocola","given":"Leonidas","non-dropping-particle":"","parse-names":false,"suffix":""},{"dropping-particle":"","family":"Srinivasan","given":"Kartik A.","non-dropping-particle":"","parse-names":false,"suffix":""},{"dropping-particle":"","family":"Stavis","given":"Samuel M.","non-dropping-particle":"","parse-names":false,"suffix":""},{"dropping-particle":"","family":"Aksyuk","given":"Vladimir A.","non-dropping-particle":"","parse-names":false,"suffix":""},{"dropping-particle":"","family":"Liddle","given":"James Alexander A.","non-dropping-particle":"","parse-names":false,"suffix":""},{"dropping-particle":"","family":"Krylov","given":"Slava","non-dropping-particle":"","parse-names":false,"suffix":""},{"dropping-particle":"","family":"Ilic","given":"Robert R. ;","non-dropping-particle":"","parse-names":false,"suffix":""}],"container-title":"Journal of Research of the National Institute of Standards and Technology","id":"ITEM-2","issued":{"date-parts":[["2016","10"]]},"page":"464","title":"The Nanolithography Toolbox","type":"article-journal","volume":"121"},"uris":["http://www.mendeley.com/documents/?uuid=0dc1ec5f-0a7a-4b87-bbc7-8fed22e874b1"]}],"mendeley":{"formattedCitation":"(Coimbatore Balram &lt;i&gt;et al.&lt;/i&gt;, 2016; Zhang &lt;i&gt;et al.&lt;/i&gt;, 2020)","plainTextFormattedCitation":"(Coimbatore Balram et al., 2016; Zhang et al., 2020)","previouslyFormattedCitation":"(Coimbatore Balram &lt;i&gt;et al.&lt;/i&gt;, 2016; Zhang &lt;i&gt;et al.&lt;/i&gt;, 2020)"},"properties":{"noteIndex":0},"schema":"https://github.com/citation-style-language/schema/raw/master/csl-citation.json"}</w:instrText>
      </w:r>
      <w:r w:rsidR="005F57F7">
        <w:rPr>
          <w:rFonts w:ascii="Cambria" w:hAnsi="Cambria"/>
          <w:b w:val="0"/>
          <w:sz w:val="22"/>
          <w:szCs w:val="22"/>
          <w:lang w:val="en"/>
        </w:rPr>
        <w:fldChar w:fldCharType="separate"/>
      </w:r>
      <w:r w:rsidR="00211CAA" w:rsidRPr="00211CAA">
        <w:rPr>
          <w:rFonts w:ascii="Cambria" w:hAnsi="Cambria"/>
          <w:b w:val="0"/>
          <w:noProof/>
          <w:sz w:val="22"/>
          <w:szCs w:val="22"/>
          <w:lang w:val="en"/>
        </w:rPr>
        <w:t xml:space="preserve">(Coimbatore Balram </w:t>
      </w:r>
      <w:r w:rsidR="00211CAA" w:rsidRPr="00211CAA">
        <w:rPr>
          <w:rFonts w:ascii="Cambria" w:hAnsi="Cambria"/>
          <w:b w:val="0"/>
          <w:i/>
          <w:noProof/>
          <w:sz w:val="22"/>
          <w:szCs w:val="22"/>
          <w:lang w:val="en"/>
        </w:rPr>
        <w:t>et al.</w:t>
      </w:r>
      <w:r w:rsidR="00211CAA" w:rsidRPr="00211CAA">
        <w:rPr>
          <w:rFonts w:ascii="Cambria" w:hAnsi="Cambria"/>
          <w:b w:val="0"/>
          <w:noProof/>
          <w:sz w:val="22"/>
          <w:szCs w:val="22"/>
          <w:lang w:val="en"/>
        </w:rPr>
        <w:t xml:space="preserve">, 2016; Zhang </w:t>
      </w:r>
      <w:r w:rsidR="00211CAA" w:rsidRPr="00211CAA">
        <w:rPr>
          <w:rFonts w:ascii="Cambria" w:hAnsi="Cambria"/>
          <w:b w:val="0"/>
          <w:i/>
          <w:noProof/>
          <w:sz w:val="22"/>
          <w:szCs w:val="22"/>
          <w:lang w:val="en"/>
        </w:rPr>
        <w:t>et al.</w:t>
      </w:r>
      <w:r w:rsidR="00211CAA" w:rsidRPr="00211CAA">
        <w:rPr>
          <w:rFonts w:ascii="Cambria" w:hAnsi="Cambria"/>
          <w:b w:val="0"/>
          <w:noProof/>
          <w:sz w:val="22"/>
          <w:szCs w:val="22"/>
          <w:lang w:val="en"/>
        </w:rPr>
        <w:t>, 2020)</w:t>
      </w:r>
      <w:r w:rsidR="005F57F7">
        <w:rPr>
          <w:rFonts w:ascii="Cambria" w:hAnsi="Cambria"/>
          <w:b w:val="0"/>
          <w:sz w:val="22"/>
          <w:szCs w:val="22"/>
          <w:lang w:val="en"/>
        </w:rPr>
        <w:fldChar w:fldCharType="end"/>
      </w:r>
      <w:r w:rsidRPr="000A1BD6">
        <w:rPr>
          <w:rFonts w:ascii="Cambria" w:hAnsi="Cambria"/>
          <w:b w:val="0"/>
          <w:sz w:val="22"/>
          <w:szCs w:val="22"/>
          <w:lang w:val="en"/>
        </w:rPr>
        <w:t xml:space="preserve">. </w:t>
      </w:r>
      <w:r w:rsidR="008635D0" w:rsidRPr="000A1BD6">
        <w:rPr>
          <w:rFonts w:ascii="Cambria" w:hAnsi="Cambria"/>
          <w:b w:val="0"/>
          <w:sz w:val="22"/>
          <w:szCs w:val="22"/>
          <w:lang w:val="en"/>
        </w:rPr>
        <w:t>Two lithography steps were performed, one defining the flow chamber, the second one for through holes. We etched the top silicon and stopped it at the buried SiO</w:t>
      </w:r>
      <w:r w:rsidR="008635D0" w:rsidRPr="006125A7">
        <w:rPr>
          <w:rFonts w:ascii="Cambria" w:hAnsi="Cambria"/>
          <w:b w:val="0"/>
          <w:sz w:val="22"/>
          <w:szCs w:val="22"/>
          <w:vertAlign w:val="subscript"/>
          <w:lang w:val="en"/>
        </w:rPr>
        <w:t>2</w:t>
      </w:r>
      <w:r w:rsidR="008635D0" w:rsidRPr="000A1BD6">
        <w:rPr>
          <w:rFonts w:ascii="Cambria" w:hAnsi="Cambria"/>
          <w:b w:val="0"/>
          <w:sz w:val="22"/>
          <w:szCs w:val="22"/>
          <w:lang w:val="en"/>
        </w:rPr>
        <w:t xml:space="preserve"> layer with no Si residue there, followed by anodic bonding of the silicon wafer with fabricated chambers and through holes to the corning glass type Corning 7740 with nominal thickness of 170 µm</w:t>
      </w:r>
      <w:r w:rsidR="00DD37A0" w:rsidRPr="000A1BD6">
        <w:rPr>
          <w:rFonts w:ascii="Cambria" w:hAnsi="Cambria"/>
          <w:b w:val="0"/>
          <w:sz w:val="22"/>
          <w:szCs w:val="22"/>
          <w:lang w:val="en"/>
        </w:rPr>
        <w:t>,</w:t>
      </w:r>
      <w:r w:rsidR="008635D0" w:rsidRPr="000A1BD6">
        <w:rPr>
          <w:rFonts w:ascii="Cambria" w:hAnsi="Cambria"/>
          <w:b w:val="0"/>
          <w:sz w:val="22"/>
          <w:szCs w:val="22"/>
          <w:lang w:val="en"/>
        </w:rPr>
        <w:t xml:space="preserve"> subsequent dicing by a diamond blade dicing saw into individual chips</w:t>
      </w:r>
      <w:r w:rsidR="00C35C1B" w:rsidRPr="000A1BD6">
        <w:rPr>
          <w:rFonts w:ascii="Cambria" w:hAnsi="Cambria"/>
          <w:b w:val="0"/>
          <w:sz w:val="22"/>
          <w:szCs w:val="22"/>
          <w:lang w:val="en"/>
        </w:rPr>
        <w:t xml:space="preserve"> </w:t>
      </w:r>
      <w:r w:rsidR="008635D0" w:rsidRPr="000A1BD6">
        <w:rPr>
          <w:rFonts w:ascii="Cambria" w:hAnsi="Cambria"/>
          <w:b w:val="0"/>
          <w:sz w:val="22"/>
          <w:szCs w:val="22"/>
          <w:lang w:val="en"/>
        </w:rPr>
        <w:t xml:space="preserve">and coating with FAS-17 </w:t>
      </w:r>
      <w:proofErr w:type="spellStart"/>
      <w:r w:rsidR="008635D0" w:rsidRPr="000A1BD6">
        <w:rPr>
          <w:rFonts w:ascii="Cambria" w:hAnsi="Cambria"/>
          <w:b w:val="0"/>
          <w:sz w:val="22"/>
          <w:szCs w:val="22"/>
          <w:lang w:val="en"/>
        </w:rPr>
        <w:t>fluorosilane</w:t>
      </w:r>
      <w:proofErr w:type="spellEnd"/>
      <w:r w:rsidR="008635D0" w:rsidRPr="000A1BD6">
        <w:rPr>
          <w:rFonts w:ascii="Cambria" w:hAnsi="Cambria"/>
          <w:b w:val="0"/>
          <w:sz w:val="22"/>
          <w:szCs w:val="22"/>
          <w:lang w:val="en"/>
        </w:rPr>
        <w:t xml:space="preserve"> using method described earlier</w:t>
      </w:r>
      <w:r w:rsidR="005F57F7">
        <w:rPr>
          <w:rFonts w:ascii="Cambria" w:hAnsi="Cambria"/>
          <w:b w:val="0"/>
          <w:sz w:val="22"/>
          <w:szCs w:val="22"/>
          <w:lang w:val="en"/>
        </w:rPr>
        <w:t xml:space="preserve"> </w:t>
      </w:r>
      <w:r w:rsidR="005F57F7">
        <w:rPr>
          <w:rFonts w:ascii="Cambria" w:hAnsi="Cambria"/>
          <w:b w:val="0"/>
          <w:sz w:val="22"/>
          <w:szCs w:val="22"/>
          <w:lang w:val="en"/>
        </w:rPr>
        <w:fldChar w:fldCharType="begin" w:fldLock="1"/>
      </w:r>
      <w:r w:rsidR="002C7C70">
        <w:rPr>
          <w:rFonts w:ascii="Cambria" w:hAnsi="Cambria"/>
          <w:b w:val="0"/>
          <w:sz w:val="22"/>
          <w:szCs w:val="22"/>
          <w:lang w:val="en"/>
        </w:rPr>
        <w:instrText>ADDIN CSL_CITATION {"citationItems":[{"id":"ITEM-1","itemData":{"DOI":"10.1007/s10404-018-2066-0","ISSN":"1613-4982","author":[{"dropping-particle":"","family":"Castro","given":"Eric R","non-dropping-particle":"","parse-names":false,"suffix":""},{"dropping-particle":"","family":"Tarn","given":"Mark D","non-dropping-particle":"","parse-names":false,"suffix":""},{"dropping-particle":"","family":"Ginterová","given":"Pavlína","non-dropping-particle":"","parse-names":false,"suffix":""},{"dropping-particle":"","family":"Zhu","given":"Hanliang","non-dropping-particle":"","parse-names":false,"suffix":""},{"dropping-particle":"","family":"Xu","given":"Ying","non-dropping-particle":"","parse-names":false,"suffix":""},{"dropping-particle":"","family":"Neužil","given":"Pavel","non-dropping-particle":"","parse-names":false,"suffix":""}],"container-title":"Microfluidics and Nanofluidics","id":"ITEM-1","issue":"5","issued":{"date-parts":[["2018","5","18"]]},"page":"51","publisher":"Springer","title":"Determination of dynamic contact angles within microfluidic devices","type":"article-journal","volume":"22"},"uris":["http://www.mendeley.com/documents/?uuid=840b24b8-a70b-40c2-8977-b2d79f8793e6"]}],"mendeley":{"formattedCitation":"(Castro &lt;i&gt;et al.&lt;/i&gt;, 2018)","plainTextFormattedCitation":"(Castro et al., 2018)","previouslyFormattedCitation":"(Castro &lt;i&gt;et al.&lt;/i&gt;, 2018)"},"properties":{"noteIndex":0},"schema":"https://github.com/citation-style-language/schema/raw/master/csl-citation.json"}</w:instrText>
      </w:r>
      <w:r w:rsidR="005F57F7">
        <w:rPr>
          <w:rFonts w:ascii="Cambria" w:hAnsi="Cambria"/>
          <w:b w:val="0"/>
          <w:sz w:val="22"/>
          <w:szCs w:val="22"/>
          <w:lang w:val="en"/>
        </w:rPr>
        <w:fldChar w:fldCharType="separate"/>
      </w:r>
      <w:r w:rsidR="00211CAA" w:rsidRPr="00211CAA">
        <w:rPr>
          <w:rFonts w:ascii="Cambria" w:hAnsi="Cambria"/>
          <w:b w:val="0"/>
          <w:noProof/>
          <w:sz w:val="22"/>
          <w:szCs w:val="22"/>
          <w:lang w:val="en"/>
        </w:rPr>
        <w:t xml:space="preserve">(Castro </w:t>
      </w:r>
      <w:r w:rsidR="00211CAA" w:rsidRPr="00211CAA">
        <w:rPr>
          <w:rFonts w:ascii="Cambria" w:hAnsi="Cambria"/>
          <w:b w:val="0"/>
          <w:i/>
          <w:noProof/>
          <w:sz w:val="22"/>
          <w:szCs w:val="22"/>
          <w:lang w:val="en"/>
        </w:rPr>
        <w:t>et al.</w:t>
      </w:r>
      <w:r w:rsidR="00211CAA" w:rsidRPr="00211CAA">
        <w:rPr>
          <w:rFonts w:ascii="Cambria" w:hAnsi="Cambria"/>
          <w:b w:val="0"/>
          <w:noProof/>
          <w:sz w:val="22"/>
          <w:szCs w:val="22"/>
          <w:lang w:val="en"/>
        </w:rPr>
        <w:t>, 2018)</w:t>
      </w:r>
      <w:r w:rsidR="005F57F7">
        <w:rPr>
          <w:rFonts w:ascii="Cambria" w:hAnsi="Cambria"/>
          <w:b w:val="0"/>
          <w:sz w:val="22"/>
          <w:szCs w:val="22"/>
          <w:lang w:val="en"/>
        </w:rPr>
        <w:fldChar w:fldCharType="end"/>
      </w:r>
      <w:r w:rsidR="008635D0" w:rsidRPr="000A1BD6">
        <w:rPr>
          <w:rFonts w:ascii="Cambria" w:hAnsi="Cambria"/>
          <w:b w:val="0"/>
          <w:sz w:val="22"/>
          <w:szCs w:val="22"/>
          <w:lang w:val="en"/>
        </w:rPr>
        <w:t>.</w:t>
      </w:r>
      <w:r w:rsidR="00DD37A0" w:rsidRPr="000A1BD6">
        <w:rPr>
          <w:rFonts w:ascii="Cambria" w:hAnsi="Cambria"/>
          <w:b w:val="0"/>
          <w:sz w:val="22"/>
          <w:szCs w:val="22"/>
          <w:lang w:val="en"/>
        </w:rPr>
        <w:t xml:space="preserve"> </w:t>
      </w:r>
      <w:r w:rsidR="00D946DD" w:rsidRPr="000A1BD6">
        <w:rPr>
          <w:rFonts w:ascii="Cambria" w:hAnsi="Cambria"/>
          <w:b w:val="0"/>
          <w:sz w:val="22"/>
          <w:szCs w:val="22"/>
          <w:lang w:val="en"/>
        </w:rPr>
        <w:t>MT</w:t>
      </w:r>
      <w:r w:rsidR="00892E41" w:rsidRPr="000A1BD6">
        <w:rPr>
          <w:rFonts w:ascii="Cambria" w:hAnsi="Cambria"/>
          <w:b w:val="0"/>
          <w:sz w:val="22"/>
          <w:szCs w:val="22"/>
          <w:lang w:val="en"/>
        </w:rPr>
        <w:t xml:space="preserve">s were prepared as described previously </w:t>
      </w:r>
      <w:r w:rsidR="00892E41" w:rsidRPr="000A1BD6">
        <w:rPr>
          <w:rFonts w:ascii="Cambria" w:hAnsi="Cambria"/>
          <w:b w:val="0"/>
          <w:sz w:val="22"/>
          <w:szCs w:val="22"/>
          <w:lang w:val="en"/>
        </w:rPr>
        <w:fldChar w:fldCharType="begin" w:fldLock="1"/>
      </w:r>
      <w:r w:rsidR="002C7C70">
        <w:rPr>
          <w:rFonts w:ascii="Cambria" w:hAnsi="Cambria"/>
          <w:b w:val="0"/>
          <w:sz w:val="22"/>
          <w:szCs w:val="22"/>
          <w:lang w:val="en"/>
        </w:rPr>
        <w:instrText>ADDIN CSL_CITATION {"citationItems":[{"id":"ITEM-1","itemData":{"DOI":"10.1038/ncb2323","ISBN":"1465-7392","ISSN":"1465-7392","PMID":"21892183","abstract":"Short regions of overlap between ends of antiparallel microtubules are central elements within bipolar microtubule arrays. Although their formation requires motors, recent in vitro studies demonstrated that stable overlaps cannot be generated by molecular motors alone. Motors either slide microtubules along each other until complete separation or, in the presence of opposing motors, generate oscillatory movements. Here, we show that Ase1, a member of the conserved MAP65/PRC1 family of microtubule-bundling proteins, enables the formation of stable antiparallel overlaps through adaptive braking of Kinesin-14-driven microtubule-microtubule sliding. As overlapping microtubules start to slide apart, Ase1 molecules become compacted in the shrinking overlap and the sliding velocity gradually decreases in a dose-dependent manner. Compaction is driven by moving microtubule ends that act as barriers to Ase1 diffusion. Quantitative modelling showed that the molecular off-rate of Ase1 is sufficiently low to enable persistent overlap stabilization over tens of minutes. The finding of adaptive braking demonstrates that sliding can be slowed down locally to stabilize overlaps at the centre of bipolar arrays, whereas sliding proceeds elsewhere to enable network self-organization.","author":[{"dropping-particle":"","family":"Braun","given":"Marcus","non-dropping-particle":"","parse-names":false,"suffix":""},{"dropping-particle":"","family":"Lansky","given":"Zdenek","non-dropping-particle":"","parse-names":false,"suffix":""},{"dropping-particle":"","family":"Fink","given":"Gero","non-dropping-particle":"","parse-names":false,"suffix":""},{"dropping-particle":"","family":"Ruhnow","given":"Felix","non-dropping-particle":"","parse-names":false,"suffix":""},{"dropping-particle":"","family":"Diez","given":"Stefan","non-dropping-particle":"","parse-names":false,"suffix":""},{"dropping-particle":"","family":"Janson","given":"Marcel E.","non-dropping-particle":"","parse-names":false,"suffix":""}],"container-title":"Nature Cell Biology","id":"ITEM-1","issue":"10","issued":{"date-parts":[["2011"]]},"page":"1259-1264","publisher":"Nature Publishing Group","title":"Adaptive braking by Ase1 prevents overlapping microtubules from sliding completely apart","type":"article-journal","volume":"13"},"uris":["http://www.mendeley.com/documents/?uuid=6e60d74e-8a78-473b-94db-d841b8ea80b9"]}],"mendeley":{"formattedCitation":"(Braun &lt;i&gt;et al.&lt;/i&gt;, 2011)","plainTextFormattedCitation":"(Braun et al., 2011)","previouslyFormattedCitation":"(Braun &lt;i&gt;et al.&lt;/i&gt;, 2011)"},"properties":{"noteIndex":0},"schema":"https://github.com/citation-style-language/schema/raw/master/csl-citation.json"}</w:instrText>
      </w:r>
      <w:r w:rsidR="00892E41" w:rsidRPr="000A1BD6">
        <w:rPr>
          <w:rFonts w:ascii="Cambria" w:hAnsi="Cambria"/>
          <w:b w:val="0"/>
          <w:sz w:val="22"/>
          <w:szCs w:val="22"/>
          <w:lang w:val="en"/>
        </w:rPr>
        <w:fldChar w:fldCharType="separate"/>
      </w:r>
      <w:r w:rsidR="00211CAA" w:rsidRPr="00211CAA">
        <w:rPr>
          <w:rFonts w:ascii="Cambria" w:hAnsi="Cambria"/>
          <w:b w:val="0"/>
          <w:noProof/>
          <w:sz w:val="22"/>
          <w:szCs w:val="22"/>
          <w:lang w:val="en"/>
        </w:rPr>
        <w:t xml:space="preserve">(Braun </w:t>
      </w:r>
      <w:r w:rsidR="00211CAA" w:rsidRPr="00211CAA">
        <w:rPr>
          <w:rFonts w:ascii="Cambria" w:hAnsi="Cambria"/>
          <w:b w:val="0"/>
          <w:i/>
          <w:noProof/>
          <w:sz w:val="22"/>
          <w:szCs w:val="22"/>
          <w:lang w:val="en"/>
        </w:rPr>
        <w:t>et al.</w:t>
      </w:r>
      <w:r w:rsidR="00211CAA" w:rsidRPr="00211CAA">
        <w:rPr>
          <w:rFonts w:ascii="Cambria" w:hAnsi="Cambria"/>
          <w:b w:val="0"/>
          <w:noProof/>
          <w:sz w:val="22"/>
          <w:szCs w:val="22"/>
          <w:lang w:val="en"/>
        </w:rPr>
        <w:t>, 2011)</w:t>
      </w:r>
      <w:r w:rsidR="00892E41" w:rsidRPr="000A1BD6">
        <w:rPr>
          <w:rFonts w:ascii="Cambria" w:hAnsi="Cambria"/>
          <w:b w:val="0"/>
          <w:sz w:val="22"/>
          <w:szCs w:val="22"/>
          <w:lang w:val="en"/>
        </w:rPr>
        <w:fldChar w:fldCharType="end"/>
      </w:r>
      <w:r w:rsidR="00892E41" w:rsidRPr="000A1BD6">
        <w:rPr>
          <w:rFonts w:ascii="Cambria" w:hAnsi="Cambria"/>
          <w:b w:val="0"/>
          <w:sz w:val="22"/>
          <w:szCs w:val="22"/>
          <w:lang w:val="en"/>
        </w:rPr>
        <w:t xml:space="preserve">. </w:t>
      </w:r>
      <w:r w:rsidRPr="000A1BD6">
        <w:rPr>
          <w:rFonts w:ascii="Cambria" w:hAnsi="Cambria"/>
          <w:b w:val="0"/>
          <w:sz w:val="22"/>
          <w:szCs w:val="22"/>
          <w:lang w:val="en"/>
        </w:rPr>
        <w:t xml:space="preserve">Biotinylated, GMPCPP-stabilized, fluorescence-labeled </w:t>
      </w:r>
      <w:r w:rsidR="00D946DD" w:rsidRPr="000A1BD6">
        <w:rPr>
          <w:rFonts w:ascii="Cambria" w:hAnsi="Cambria"/>
          <w:b w:val="0"/>
          <w:sz w:val="22"/>
          <w:szCs w:val="22"/>
          <w:lang w:val="en"/>
        </w:rPr>
        <w:t>MT</w:t>
      </w:r>
      <w:r w:rsidRPr="000A1BD6">
        <w:rPr>
          <w:rFonts w:ascii="Cambria" w:hAnsi="Cambria"/>
          <w:b w:val="0"/>
          <w:sz w:val="22"/>
          <w:szCs w:val="22"/>
          <w:lang w:val="en"/>
        </w:rPr>
        <w:t>s in BRB80 (80 mM Pipes/KOH pH 6.9, 1 mM MgCl</w:t>
      </w:r>
      <w:r w:rsidRPr="000A1BD6">
        <w:rPr>
          <w:rFonts w:ascii="Cambria" w:hAnsi="Cambria"/>
          <w:b w:val="0"/>
          <w:sz w:val="22"/>
          <w:szCs w:val="22"/>
          <w:vertAlign w:val="subscript"/>
          <w:lang w:val="en"/>
        </w:rPr>
        <w:t>2</w:t>
      </w:r>
      <w:r w:rsidRPr="000A1BD6">
        <w:rPr>
          <w:rFonts w:ascii="Cambria" w:hAnsi="Cambria"/>
          <w:b w:val="0"/>
          <w:sz w:val="22"/>
          <w:szCs w:val="22"/>
          <w:lang w:val="en"/>
        </w:rPr>
        <w:t>, 1 mM EGTA) were immobilized in a flow chamber using biotin antibodies (Sigma B3640, 20 µg ml</w:t>
      </w:r>
      <w:r w:rsidRPr="000A1BD6">
        <w:rPr>
          <w:rFonts w:ascii="Cambria" w:hAnsi="Cambria"/>
          <w:b w:val="0"/>
          <w:sz w:val="22"/>
          <w:szCs w:val="22"/>
          <w:vertAlign w:val="superscript"/>
          <w:lang w:val="en"/>
        </w:rPr>
        <w:t>−1</w:t>
      </w:r>
      <w:r w:rsidRPr="000A1BD6">
        <w:rPr>
          <w:rFonts w:ascii="Cambria" w:hAnsi="Cambria"/>
          <w:b w:val="0"/>
          <w:sz w:val="22"/>
          <w:szCs w:val="22"/>
          <w:lang w:val="en"/>
        </w:rPr>
        <w:t xml:space="preserve"> in PBS). Subsequently, the buffer in the flow cell was exchanged for assay buffer (see below). Then, Ase1 in assay buffer was flushed into the flow cell at the final assay concentration stated in the main text, together with tubulin. Set A experiments </w:t>
      </w:r>
      <w:r w:rsidR="005F57F7">
        <w:rPr>
          <w:rFonts w:ascii="Cambria" w:hAnsi="Cambria"/>
          <w:b w:val="0"/>
          <w:sz w:val="22"/>
          <w:szCs w:val="22"/>
          <w:lang w:val="en"/>
        </w:rPr>
        <w:t>(Figures 1,</w:t>
      </w:r>
      <w:r w:rsidR="00C46AB9">
        <w:rPr>
          <w:rFonts w:ascii="Cambria" w:hAnsi="Cambria"/>
          <w:b w:val="0"/>
          <w:sz w:val="22"/>
          <w:szCs w:val="22"/>
          <w:lang w:val="en"/>
        </w:rPr>
        <w:t xml:space="preserve"> </w:t>
      </w:r>
      <w:r w:rsidR="005F57F7">
        <w:rPr>
          <w:rFonts w:ascii="Cambria" w:hAnsi="Cambria"/>
          <w:b w:val="0"/>
          <w:sz w:val="22"/>
          <w:szCs w:val="22"/>
          <w:lang w:val="en"/>
        </w:rPr>
        <w:t>2,</w:t>
      </w:r>
      <w:r w:rsidR="00C46AB9">
        <w:rPr>
          <w:rFonts w:ascii="Cambria" w:hAnsi="Cambria"/>
          <w:b w:val="0"/>
          <w:sz w:val="22"/>
          <w:szCs w:val="22"/>
          <w:lang w:val="en"/>
        </w:rPr>
        <w:t xml:space="preserve"> </w:t>
      </w:r>
      <w:r w:rsidR="005F57F7">
        <w:rPr>
          <w:rFonts w:ascii="Cambria" w:hAnsi="Cambria"/>
          <w:b w:val="0"/>
          <w:sz w:val="22"/>
          <w:szCs w:val="22"/>
          <w:lang w:val="en"/>
        </w:rPr>
        <w:t>3B</w:t>
      </w:r>
      <w:r w:rsidR="00C46AB9">
        <w:rPr>
          <w:rFonts w:ascii="Cambria" w:hAnsi="Cambria"/>
          <w:b w:val="0"/>
          <w:sz w:val="22"/>
          <w:szCs w:val="22"/>
          <w:lang w:val="en"/>
        </w:rPr>
        <w:t xml:space="preserve">, </w:t>
      </w:r>
      <w:r w:rsidR="005F57F7">
        <w:rPr>
          <w:rFonts w:ascii="Cambria" w:hAnsi="Cambria"/>
          <w:b w:val="0"/>
          <w:sz w:val="22"/>
          <w:szCs w:val="22"/>
          <w:lang w:val="en"/>
        </w:rPr>
        <w:t>C,</w:t>
      </w:r>
      <w:r w:rsidR="00C46AB9">
        <w:rPr>
          <w:rFonts w:ascii="Cambria" w:hAnsi="Cambria"/>
          <w:b w:val="0"/>
          <w:sz w:val="22"/>
          <w:szCs w:val="22"/>
          <w:lang w:val="en"/>
        </w:rPr>
        <w:t xml:space="preserve"> </w:t>
      </w:r>
      <w:r w:rsidR="005F57F7">
        <w:rPr>
          <w:rFonts w:ascii="Cambria" w:hAnsi="Cambria"/>
          <w:b w:val="0"/>
          <w:sz w:val="22"/>
          <w:szCs w:val="22"/>
          <w:lang w:val="en"/>
        </w:rPr>
        <w:t xml:space="preserve">S1) </w:t>
      </w:r>
      <w:r w:rsidRPr="000A1BD6">
        <w:rPr>
          <w:rFonts w:ascii="Cambria" w:hAnsi="Cambria"/>
          <w:b w:val="0"/>
          <w:sz w:val="22"/>
          <w:szCs w:val="22"/>
          <w:lang w:val="en"/>
        </w:rPr>
        <w:t xml:space="preserve">were performed at room temperature and with </w:t>
      </w:r>
      <w:r w:rsidRPr="000A1BD6">
        <w:rPr>
          <w:rFonts w:ascii="Cambria" w:hAnsi="Cambria"/>
          <w:b w:val="0"/>
          <w:sz w:val="22"/>
          <w:szCs w:val="22"/>
        </w:rPr>
        <w:t>30</w:t>
      </w:r>
      <w:r w:rsidRPr="000A1BD6">
        <w:rPr>
          <w:rFonts w:ascii="Cambria" w:hAnsi="Cambria"/>
          <w:b w:val="0"/>
          <w:sz w:val="22"/>
          <w:szCs w:val="22"/>
          <w:lang w:val="en"/>
        </w:rPr>
        <w:t>µM unlabeled tubulin present in solution. Set B experiments</w:t>
      </w:r>
      <w:r w:rsidR="00FA4753">
        <w:rPr>
          <w:rFonts w:ascii="Cambria" w:hAnsi="Cambria"/>
          <w:b w:val="0"/>
          <w:sz w:val="22"/>
          <w:szCs w:val="22"/>
          <w:lang w:val="en"/>
        </w:rPr>
        <w:t xml:space="preserve"> (Figures 3A,</w:t>
      </w:r>
      <w:r w:rsidR="00C46AB9">
        <w:rPr>
          <w:rFonts w:ascii="Cambria" w:hAnsi="Cambria"/>
          <w:b w:val="0"/>
          <w:sz w:val="22"/>
          <w:szCs w:val="22"/>
          <w:lang w:val="en"/>
        </w:rPr>
        <w:t xml:space="preserve"> </w:t>
      </w:r>
      <w:r w:rsidR="00FA4753">
        <w:rPr>
          <w:rFonts w:ascii="Cambria" w:hAnsi="Cambria"/>
          <w:b w:val="0"/>
          <w:sz w:val="22"/>
          <w:szCs w:val="22"/>
          <w:lang w:val="en"/>
        </w:rPr>
        <w:t>D-G,</w:t>
      </w:r>
      <w:r w:rsidR="00C46AB9">
        <w:rPr>
          <w:rFonts w:ascii="Cambria" w:hAnsi="Cambria"/>
          <w:b w:val="0"/>
          <w:sz w:val="22"/>
          <w:szCs w:val="22"/>
          <w:lang w:val="en"/>
        </w:rPr>
        <w:t xml:space="preserve"> </w:t>
      </w:r>
      <w:r w:rsidR="00FA4753">
        <w:rPr>
          <w:rFonts w:ascii="Cambria" w:hAnsi="Cambria"/>
          <w:b w:val="0"/>
          <w:sz w:val="22"/>
          <w:szCs w:val="22"/>
          <w:lang w:val="en"/>
        </w:rPr>
        <w:t>S2,</w:t>
      </w:r>
      <w:r w:rsidR="00C46AB9">
        <w:rPr>
          <w:rFonts w:ascii="Cambria" w:hAnsi="Cambria"/>
          <w:b w:val="0"/>
          <w:sz w:val="22"/>
          <w:szCs w:val="22"/>
          <w:lang w:val="en"/>
        </w:rPr>
        <w:t xml:space="preserve"> </w:t>
      </w:r>
      <w:r w:rsidR="00FA4753">
        <w:rPr>
          <w:rFonts w:ascii="Cambria" w:hAnsi="Cambria"/>
          <w:b w:val="0"/>
          <w:sz w:val="22"/>
          <w:szCs w:val="22"/>
          <w:lang w:val="en"/>
        </w:rPr>
        <w:t>S3A</w:t>
      </w:r>
      <w:r w:rsidR="00C46AB9">
        <w:rPr>
          <w:rFonts w:ascii="Cambria" w:hAnsi="Cambria"/>
          <w:b w:val="0"/>
          <w:sz w:val="22"/>
          <w:szCs w:val="22"/>
          <w:lang w:val="en"/>
        </w:rPr>
        <w:t xml:space="preserve">, </w:t>
      </w:r>
      <w:r w:rsidR="00FA4753">
        <w:rPr>
          <w:rFonts w:ascii="Cambria" w:hAnsi="Cambria"/>
          <w:b w:val="0"/>
          <w:sz w:val="22"/>
          <w:szCs w:val="22"/>
          <w:lang w:val="en"/>
        </w:rPr>
        <w:t>B,</w:t>
      </w:r>
      <w:r w:rsidR="00C46AB9">
        <w:rPr>
          <w:rFonts w:ascii="Cambria" w:hAnsi="Cambria"/>
          <w:b w:val="0"/>
          <w:sz w:val="22"/>
          <w:szCs w:val="22"/>
          <w:lang w:val="en"/>
        </w:rPr>
        <w:t xml:space="preserve"> </w:t>
      </w:r>
      <w:r w:rsidR="00FA4753">
        <w:rPr>
          <w:rFonts w:ascii="Cambria" w:hAnsi="Cambria"/>
          <w:b w:val="0"/>
          <w:sz w:val="22"/>
          <w:szCs w:val="22"/>
          <w:lang w:val="en"/>
        </w:rPr>
        <w:t>S4D)</w:t>
      </w:r>
      <w:r w:rsidRPr="000A1BD6">
        <w:rPr>
          <w:rFonts w:ascii="Cambria" w:hAnsi="Cambria"/>
          <w:b w:val="0"/>
          <w:sz w:val="22"/>
          <w:szCs w:val="22"/>
          <w:lang w:val="en"/>
        </w:rPr>
        <w:t xml:space="preserve"> were performed at 29</w:t>
      </w:r>
      <w:r w:rsidRPr="000A1BD6">
        <w:rPr>
          <w:rFonts w:ascii="Cambria" w:hAnsi="Cambria"/>
          <w:b w:val="0"/>
          <w:sz w:val="22"/>
          <w:szCs w:val="22"/>
        </w:rPr>
        <w:t>°C and with 14</w:t>
      </w:r>
      <w:r w:rsidRPr="000A1BD6">
        <w:rPr>
          <w:rFonts w:ascii="Cambria" w:hAnsi="Cambria"/>
          <w:b w:val="0"/>
          <w:sz w:val="22"/>
          <w:szCs w:val="22"/>
          <w:lang w:val="en"/>
        </w:rPr>
        <w:t>µM tubulin, 7% of which was labeled with rhodamine</w:t>
      </w:r>
      <w:r w:rsidRPr="000A1BD6">
        <w:rPr>
          <w:rFonts w:ascii="Cambria" w:hAnsi="Cambria"/>
          <w:b w:val="0"/>
          <w:sz w:val="22"/>
          <w:szCs w:val="22"/>
        </w:rPr>
        <w:t xml:space="preserve">. In the case of set B experiments, non-biotinylated </w:t>
      </w:r>
      <w:r w:rsidRPr="000A1BD6">
        <w:rPr>
          <w:rFonts w:ascii="Cambria" w:hAnsi="Cambria"/>
          <w:b w:val="0"/>
          <w:sz w:val="22"/>
          <w:szCs w:val="22"/>
          <w:lang w:val="en"/>
        </w:rPr>
        <w:t>GMPCPP-stabilized</w:t>
      </w:r>
      <w:r w:rsidRPr="000A1BD6">
        <w:rPr>
          <w:rFonts w:ascii="Cambria" w:hAnsi="Cambria"/>
          <w:b w:val="0"/>
          <w:sz w:val="22"/>
          <w:szCs w:val="22"/>
        </w:rPr>
        <w:t xml:space="preserve"> </w:t>
      </w:r>
      <w:r w:rsidR="00D946DD" w:rsidRPr="000A1BD6">
        <w:rPr>
          <w:rFonts w:ascii="Cambria" w:hAnsi="Cambria"/>
          <w:b w:val="0"/>
          <w:sz w:val="22"/>
          <w:szCs w:val="22"/>
        </w:rPr>
        <w:t>MT</w:t>
      </w:r>
      <w:r w:rsidRPr="000A1BD6">
        <w:rPr>
          <w:rFonts w:ascii="Cambria" w:hAnsi="Cambria"/>
          <w:b w:val="0"/>
          <w:sz w:val="22"/>
          <w:szCs w:val="22"/>
        </w:rPr>
        <w:t xml:space="preserve">s were flushed into the flow cell and bound to the template </w:t>
      </w:r>
      <w:r w:rsidR="00D946DD" w:rsidRPr="000A1BD6">
        <w:rPr>
          <w:rFonts w:ascii="Cambria" w:hAnsi="Cambria"/>
          <w:b w:val="0"/>
          <w:sz w:val="22"/>
          <w:szCs w:val="22"/>
        </w:rPr>
        <w:t>MT</w:t>
      </w:r>
      <w:r w:rsidRPr="000A1BD6">
        <w:rPr>
          <w:rFonts w:ascii="Cambria" w:hAnsi="Cambria"/>
          <w:b w:val="0"/>
          <w:sz w:val="22"/>
          <w:szCs w:val="22"/>
        </w:rPr>
        <w:t>s that were sparsely covered sparsely with Ase1 (these steps were performed before the assay buffer had been flushed in).</w:t>
      </w:r>
      <w:ins w:id="806" w:author="Jochen Krattenmacher" w:date="2023-01-05T22:24:00Z">
        <w:r w:rsidR="008B74DA">
          <w:rPr>
            <w:rFonts w:ascii="Cambria" w:hAnsi="Cambria"/>
            <w:b w:val="0"/>
            <w:sz w:val="22"/>
            <w:szCs w:val="22"/>
          </w:rPr>
          <w:t xml:space="preserve"> To </w:t>
        </w:r>
      </w:ins>
      <w:ins w:id="807" w:author="Jochen Krattenmacher" w:date="2023-01-05T22:26:00Z">
        <w:r w:rsidR="00944012">
          <w:rPr>
            <w:rFonts w:ascii="Cambria" w:hAnsi="Cambria"/>
            <w:b w:val="0"/>
            <w:sz w:val="22"/>
            <w:szCs w:val="22"/>
          </w:rPr>
          <w:t>prevent evaporation</w:t>
        </w:r>
      </w:ins>
      <w:ins w:id="808" w:author="Jochen Krattenmacher" w:date="2023-01-05T22:25:00Z">
        <w:r w:rsidR="002B6475">
          <w:rPr>
            <w:rFonts w:ascii="Cambria" w:hAnsi="Cambria"/>
            <w:b w:val="0"/>
            <w:sz w:val="22"/>
            <w:szCs w:val="22"/>
          </w:rPr>
          <w:t xml:space="preserve"> in order to avoid </w:t>
        </w:r>
        <w:r w:rsidR="00944012">
          <w:rPr>
            <w:rFonts w:ascii="Cambria" w:hAnsi="Cambria"/>
            <w:b w:val="0"/>
            <w:sz w:val="22"/>
            <w:szCs w:val="22"/>
          </w:rPr>
          <w:t>changes in</w:t>
        </w:r>
        <w:r w:rsidR="002B6475">
          <w:rPr>
            <w:rFonts w:ascii="Cambria" w:hAnsi="Cambria"/>
            <w:b w:val="0"/>
            <w:sz w:val="22"/>
            <w:szCs w:val="22"/>
          </w:rPr>
          <w:t xml:space="preserve"> component concentrations</w:t>
        </w:r>
      </w:ins>
      <w:ins w:id="809" w:author="Jochen Krattenmacher" w:date="2023-01-05T22:24:00Z">
        <w:r w:rsidR="002B6475">
          <w:rPr>
            <w:rFonts w:ascii="Cambria" w:hAnsi="Cambria"/>
            <w:b w:val="0"/>
            <w:sz w:val="22"/>
            <w:szCs w:val="22"/>
          </w:rPr>
          <w:t>, the channels were sealed after</w:t>
        </w:r>
      </w:ins>
      <w:ins w:id="810" w:author="Jochen Krattenmacher" w:date="2023-01-05T22:25:00Z">
        <w:r w:rsidR="003C0480">
          <w:rPr>
            <w:rFonts w:ascii="Cambria" w:hAnsi="Cambria"/>
            <w:b w:val="0"/>
            <w:sz w:val="22"/>
            <w:szCs w:val="22"/>
          </w:rPr>
          <w:t xml:space="preserve"> flushing in the</w:t>
        </w:r>
      </w:ins>
      <w:ins w:id="811" w:author="Jochen Krattenmacher" w:date="2023-01-05T22:26:00Z">
        <w:r w:rsidR="00944012">
          <w:rPr>
            <w:rFonts w:ascii="Cambria" w:hAnsi="Cambria"/>
            <w:b w:val="0"/>
            <w:sz w:val="22"/>
            <w:szCs w:val="22"/>
          </w:rPr>
          <w:t xml:space="preserve"> assay buffer.</w:t>
        </w:r>
      </w:ins>
    </w:p>
    <w:p w14:paraId="5AEA8A28" w14:textId="245E4841" w:rsidR="00AC467E" w:rsidRPr="000A1BD6" w:rsidRDefault="00AC467E" w:rsidP="00931388">
      <w:pPr>
        <w:pStyle w:val="SMHeading"/>
        <w:spacing w:line="360" w:lineRule="auto"/>
        <w:jc w:val="both"/>
        <w:rPr>
          <w:rFonts w:ascii="Cambria" w:hAnsi="Cambria"/>
          <w:b w:val="0"/>
          <w:sz w:val="22"/>
          <w:szCs w:val="22"/>
        </w:rPr>
      </w:pPr>
      <w:r w:rsidRPr="000A1BD6">
        <w:rPr>
          <w:rFonts w:ascii="Cambria" w:hAnsi="Cambria"/>
          <w:bCs w:val="0"/>
          <w:sz w:val="22"/>
          <w:szCs w:val="22"/>
          <w:u w:val="single"/>
        </w:rPr>
        <w:t>Assay buffer.</w:t>
      </w:r>
      <w:r w:rsidRPr="000A1BD6">
        <w:rPr>
          <w:rFonts w:ascii="Cambria" w:hAnsi="Cambria"/>
          <w:b w:val="0"/>
          <w:sz w:val="22"/>
          <w:szCs w:val="22"/>
        </w:rPr>
        <w:t xml:space="preserve"> </w:t>
      </w:r>
      <w:r w:rsidRPr="000A1BD6">
        <w:rPr>
          <w:rFonts w:ascii="Cambria" w:hAnsi="Cambria"/>
          <w:b w:val="0"/>
          <w:sz w:val="22"/>
          <w:szCs w:val="22"/>
          <w:lang w:val="en"/>
        </w:rPr>
        <w:t>The following buffer components common to all used buffers: 20mM PIPES pH 6.9, 10mM HEPES pH 7.2, 0.5mM EGTA, 1mM MgCl</w:t>
      </w:r>
      <w:r w:rsidRPr="000A1BD6">
        <w:rPr>
          <w:rFonts w:ascii="Cambria" w:hAnsi="Cambria"/>
          <w:b w:val="0"/>
          <w:sz w:val="22"/>
          <w:szCs w:val="22"/>
          <w:vertAlign w:val="subscript"/>
          <w:lang w:val="en"/>
        </w:rPr>
        <w:t>2</w:t>
      </w:r>
      <w:r w:rsidRPr="000A1BD6">
        <w:rPr>
          <w:rFonts w:ascii="Cambria" w:hAnsi="Cambria"/>
          <w:b w:val="0"/>
          <w:sz w:val="22"/>
          <w:szCs w:val="22"/>
          <w:lang w:val="en"/>
        </w:rPr>
        <w:t xml:space="preserve">, 0.5mM Mg-ATP, 0.67mM GTP, 0.67% Tween20, 6.7mM DTT, 0.3 mg/ml Casein, 13.5mM D-Glucose, 0.3mg/ml glucose oxidase and 0.03mg/ml catalase. The buffer for set A experiments, in addition to these components, contained 70mM </w:t>
      </w:r>
      <w:proofErr w:type="spellStart"/>
      <w:r w:rsidRPr="000A1BD6">
        <w:rPr>
          <w:rFonts w:ascii="Cambria" w:hAnsi="Cambria"/>
          <w:b w:val="0"/>
          <w:sz w:val="22"/>
          <w:szCs w:val="22"/>
          <w:lang w:val="en"/>
        </w:rPr>
        <w:t>KCl</w:t>
      </w:r>
      <w:proofErr w:type="spellEnd"/>
      <w:r w:rsidRPr="000A1BD6">
        <w:rPr>
          <w:rFonts w:ascii="Cambria" w:hAnsi="Cambria"/>
          <w:b w:val="0"/>
          <w:sz w:val="22"/>
          <w:szCs w:val="22"/>
          <w:lang w:val="en"/>
        </w:rPr>
        <w:t xml:space="preserve">, and 0.1% </w:t>
      </w:r>
      <w:r w:rsidR="00302C1A">
        <w:rPr>
          <w:rFonts w:ascii="Cambria" w:hAnsi="Cambria"/>
          <w:b w:val="0"/>
          <w:sz w:val="22"/>
          <w:szCs w:val="22"/>
          <w:lang w:val="en"/>
        </w:rPr>
        <w:t>m</w:t>
      </w:r>
      <w:r w:rsidRPr="000A1BD6">
        <w:rPr>
          <w:rFonts w:ascii="Cambria" w:hAnsi="Cambria"/>
          <w:b w:val="0"/>
          <w:sz w:val="22"/>
          <w:szCs w:val="22"/>
          <w:lang w:val="en"/>
        </w:rPr>
        <w:t xml:space="preserve">ethylcellulose, 0.1% </w:t>
      </w:r>
      <w:r w:rsidR="00302C1A">
        <w:rPr>
          <w:rFonts w:ascii="Cambria" w:hAnsi="Cambria"/>
          <w:b w:val="0"/>
          <w:sz w:val="22"/>
          <w:szCs w:val="22"/>
          <w:lang w:val="en"/>
        </w:rPr>
        <w:t>g</w:t>
      </w:r>
      <w:r w:rsidRPr="000A1BD6">
        <w:rPr>
          <w:rFonts w:ascii="Cambria" w:hAnsi="Cambria"/>
          <w:b w:val="0"/>
          <w:sz w:val="22"/>
          <w:szCs w:val="22"/>
          <w:lang w:val="en"/>
        </w:rPr>
        <w:t xml:space="preserve">lycerol, 1mM sodium phosphate and 1µM ATP. The buffer for set B </w:t>
      </w:r>
      <w:r w:rsidRPr="000A1BD6">
        <w:rPr>
          <w:rFonts w:ascii="Cambria" w:hAnsi="Cambria"/>
          <w:b w:val="0"/>
          <w:sz w:val="22"/>
          <w:szCs w:val="22"/>
          <w:lang w:val="en"/>
        </w:rPr>
        <w:lastRenderedPageBreak/>
        <w:t xml:space="preserve">experiments, in addition to the components common to all buffers, contained 116mM </w:t>
      </w:r>
      <w:proofErr w:type="spellStart"/>
      <w:r w:rsidRPr="000A1BD6">
        <w:rPr>
          <w:rFonts w:ascii="Cambria" w:hAnsi="Cambria"/>
          <w:b w:val="0"/>
          <w:sz w:val="22"/>
          <w:szCs w:val="22"/>
          <w:lang w:val="en"/>
        </w:rPr>
        <w:t>KCl</w:t>
      </w:r>
      <w:proofErr w:type="spellEnd"/>
      <w:r w:rsidRPr="000A1BD6">
        <w:rPr>
          <w:rFonts w:ascii="Cambria" w:hAnsi="Cambria"/>
          <w:b w:val="0"/>
          <w:sz w:val="22"/>
          <w:szCs w:val="22"/>
          <w:lang w:val="en"/>
        </w:rPr>
        <w:t xml:space="preserve"> and 0.065% </w:t>
      </w:r>
      <w:r w:rsidR="00302C1A">
        <w:rPr>
          <w:rFonts w:ascii="Cambria" w:hAnsi="Cambria"/>
          <w:b w:val="0"/>
          <w:sz w:val="22"/>
          <w:szCs w:val="22"/>
          <w:lang w:val="en"/>
        </w:rPr>
        <w:t>m</w:t>
      </w:r>
      <w:r w:rsidRPr="000A1BD6">
        <w:rPr>
          <w:rFonts w:ascii="Cambria" w:hAnsi="Cambria"/>
          <w:b w:val="0"/>
          <w:sz w:val="22"/>
          <w:szCs w:val="22"/>
          <w:lang w:val="en"/>
        </w:rPr>
        <w:t>ethylcellulose.</w:t>
      </w:r>
    </w:p>
    <w:p w14:paraId="72C2FAE4" w14:textId="4C1D79FA" w:rsidR="00AC467E" w:rsidRPr="000A1BD6" w:rsidRDefault="00AC467E" w:rsidP="00931388">
      <w:pPr>
        <w:pStyle w:val="SMHeading"/>
        <w:spacing w:line="360" w:lineRule="auto"/>
        <w:jc w:val="both"/>
        <w:rPr>
          <w:rFonts w:ascii="Cambria" w:hAnsi="Cambria"/>
          <w:b w:val="0"/>
          <w:sz w:val="22"/>
          <w:szCs w:val="22"/>
          <w:lang w:val="en"/>
        </w:rPr>
      </w:pPr>
      <w:r w:rsidRPr="000A1BD6">
        <w:rPr>
          <w:rFonts w:ascii="Cambria" w:hAnsi="Cambria"/>
          <w:b w:val="0"/>
          <w:bCs w:val="0"/>
          <w:sz w:val="22"/>
          <w:szCs w:val="22"/>
          <w:u w:val="words"/>
          <w:lang w:val="en"/>
        </w:rPr>
        <w:t xml:space="preserve"> </w:t>
      </w:r>
      <w:r w:rsidRPr="000A1BD6">
        <w:rPr>
          <w:rFonts w:ascii="Cambria" w:hAnsi="Cambria"/>
          <w:sz w:val="22"/>
          <w:szCs w:val="22"/>
          <w:u w:val="words"/>
          <w:lang w:val="en"/>
        </w:rPr>
        <w:t xml:space="preserve">Imaging. </w:t>
      </w:r>
      <w:r w:rsidRPr="000A1BD6">
        <w:rPr>
          <w:rFonts w:ascii="Cambria" w:hAnsi="Cambria"/>
          <w:b w:val="0"/>
          <w:sz w:val="22"/>
          <w:szCs w:val="22"/>
          <w:lang w:val="en"/>
        </w:rPr>
        <w:t>Labeled proteins were visualized sequentially by switching between the corresponding channels (Chroma filter-cubes) using Nikon-</w:t>
      </w:r>
      <w:proofErr w:type="spellStart"/>
      <w:r w:rsidRPr="000A1BD6">
        <w:rPr>
          <w:rFonts w:ascii="Cambria" w:hAnsi="Cambria"/>
          <w:b w:val="0"/>
          <w:sz w:val="22"/>
          <w:szCs w:val="22"/>
          <w:lang w:val="en"/>
        </w:rPr>
        <w:t>Ti</w:t>
      </w:r>
      <w:proofErr w:type="spellEnd"/>
      <w:r w:rsidRPr="000A1BD6">
        <w:rPr>
          <w:rFonts w:ascii="Cambria" w:hAnsi="Cambria"/>
          <w:b w:val="0"/>
          <w:sz w:val="22"/>
          <w:szCs w:val="22"/>
          <w:lang w:val="en"/>
        </w:rPr>
        <w:t xml:space="preserve"> E microscope equipped with 100x Nikon TIRF objective in combination with a Hamamatsu Orca Flash 4.0 </w:t>
      </w:r>
      <w:proofErr w:type="spellStart"/>
      <w:r w:rsidRPr="000A1BD6">
        <w:rPr>
          <w:rFonts w:ascii="Cambria" w:hAnsi="Cambria"/>
          <w:b w:val="0"/>
          <w:sz w:val="22"/>
          <w:szCs w:val="22"/>
          <w:lang w:val="en"/>
        </w:rPr>
        <w:t>sCMOS</w:t>
      </w:r>
      <w:proofErr w:type="spellEnd"/>
      <w:r w:rsidRPr="000A1BD6">
        <w:rPr>
          <w:rFonts w:ascii="Cambria" w:hAnsi="Cambria"/>
          <w:b w:val="0"/>
          <w:sz w:val="22"/>
          <w:szCs w:val="22"/>
          <w:lang w:val="en"/>
        </w:rPr>
        <w:t xml:space="preserve"> camera (set A experiments) or 63</w:t>
      </w:r>
      <w:r w:rsidR="00302C1A">
        <w:rPr>
          <w:rFonts w:ascii="Cambria" w:hAnsi="Cambria"/>
          <w:b w:val="0"/>
          <w:sz w:val="22"/>
          <w:szCs w:val="22"/>
          <w:lang w:val="en"/>
        </w:rPr>
        <w:t>×</w:t>
      </w:r>
      <w:r w:rsidRPr="000A1BD6">
        <w:rPr>
          <w:rFonts w:ascii="Cambria" w:hAnsi="Cambria"/>
          <w:b w:val="0"/>
          <w:sz w:val="22"/>
          <w:szCs w:val="22"/>
          <w:lang w:val="en"/>
        </w:rPr>
        <w:t xml:space="preserve"> Zeiss oil immersion TIRF objective in combination with a </w:t>
      </w:r>
      <w:proofErr w:type="spellStart"/>
      <w:r w:rsidRPr="000A1BD6">
        <w:rPr>
          <w:rFonts w:ascii="Cambria" w:hAnsi="Cambria"/>
          <w:b w:val="0"/>
          <w:sz w:val="22"/>
          <w:szCs w:val="22"/>
          <w:lang w:val="en"/>
        </w:rPr>
        <w:t>Andor</w:t>
      </w:r>
      <w:proofErr w:type="spellEnd"/>
      <w:r w:rsidRPr="000A1BD6">
        <w:rPr>
          <w:rFonts w:ascii="Cambria" w:hAnsi="Cambria"/>
          <w:b w:val="0"/>
          <w:sz w:val="22"/>
          <w:szCs w:val="22"/>
          <w:lang w:val="en"/>
        </w:rPr>
        <w:t xml:space="preserve"> </w:t>
      </w:r>
      <w:proofErr w:type="spellStart"/>
      <w:r w:rsidRPr="000A1BD6">
        <w:rPr>
          <w:rFonts w:ascii="Cambria" w:hAnsi="Cambria"/>
          <w:b w:val="0"/>
          <w:sz w:val="22"/>
          <w:szCs w:val="22"/>
          <w:lang w:val="en"/>
        </w:rPr>
        <w:t>Ixon</w:t>
      </w:r>
      <w:proofErr w:type="spellEnd"/>
      <w:r w:rsidRPr="000A1BD6">
        <w:rPr>
          <w:rFonts w:ascii="Cambria" w:hAnsi="Cambria"/>
          <w:b w:val="0"/>
          <w:sz w:val="22"/>
          <w:szCs w:val="22"/>
          <w:lang w:val="en"/>
        </w:rPr>
        <w:t xml:space="preserve"> DV 897 (</w:t>
      </w:r>
      <w:proofErr w:type="spellStart"/>
      <w:r w:rsidRPr="000A1BD6">
        <w:rPr>
          <w:rFonts w:ascii="Cambria" w:hAnsi="Cambria"/>
          <w:b w:val="0"/>
          <w:sz w:val="22"/>
          <w:szCs w:val="22"/>
          <w:lang w:val="en"/>
        </w:rPr>
        <w:t>Andor</w:t>
      </w:r>
      <w:proofErr w:type="spellEnd"/>
      <w:r w:rsidRPr="000A1BD6">
        <w:rPr>
          <w:rFonts w:ascii="Cambria" w:hAnsi="Cambria"/>
          <w:b w:val="0"/>
          <w:sz w:val="22"/>
          <w:szCs w:val="22"/>
          <w:lang w:val="en"/>
        </w:rPr>
        <w:t xml:space="preserve"> Technology) EMCCD camera (set B experiments). The acquisition rate was 5 seconds for set A experiments and 2.5 seconds for set B experiments, the exposure time was 100ms for both cases. For set B experiments, the Alexa647-labeled </w:t>
      </w:r>
      <w:r w:rsidR="00D946DD" w:rsidRPr="000A1BD6">
        <w:rPr>
          <w:rFonts w:ascii="Cambria" w:hAnsi="Cambria"/>
          <w:b w:val="0"/>
          <w:sz w:val="22"/>
          <w:szCs w:val="22"/>
          <w:lang w:val="en"/>
        </w:rPr>
        <w:t>MT</w:t>
      </w:r>
      <w:r w:rsidRPr="000A1BD6">
        <w:rPr>
          <w:rFonts w:ascii="Cambria" w:hAnsi="Cambria"/>
          <w:b w:val="0"/>
          <w:sz w:val="22"/>
          <w:szCs w:val="22"/>
          <w:lang w:val="en"/>
        </w:rPr>
        <w:t xml:space="preserve"> seeds were imaged before the start of the time lapse, and only the Ase1</w:t>
      </w:r>
      <w:r w:rsidR="00377297">
        <w:rPr>
          <w:rFonts w:ascii="Cambria" w:hAnsi="Cambria"/>
          <w:b w:val="0"/>
          <w:sz w:val="22"/>
          <w:szCs w:val="22"/>
          <w:lang w:val="en"/>
        </w:rPr>
        <w:t>-mNeonGreen</w:t>
      </w:r>
      <w:r w:rsidRPr="000A1BD6">
        <w:rPr>
          <w:rFonts w:ascii="Cambria" w:hAnsi="Cambria"/>
          <w:b w:val="0"/>
          <w:sz w:val="22"/>
          <w:szCs w:val="22"/>
          <w:lang w:val="en"/>
        </w:rPr>
        <w:t xml:space="preserve"> channel was imaged during the time lapse. For set B experiments, the rhodamine (tubulin) and the GFP (Ase1) channel where imaged sequentially, whereas every 40</w:t>
      </w:r>
      <w:r w:rsidRPr="000A1BD6">
        <w:rPr>
          <w:rFonts w:ascii="Cambria" w:hAnsi="Cambria"/>
          <w:b w:val="0"/>
          <w:sz w:val="22"/>
          <w:szCs w:val="22"/>
          <w:vertAlign w:val="superscript"/>
          <w:lang w:val="en"/>
        </w:rPr>
        <w:t>th</w:t>
      </w:r>
      <w:r w:rsidRPr="000A1BD6">
        <w:rPr>
          <w:rFonts w:ascii="Cambria" w:hAnsi="Cambria"/>
          <w:b w:val="0"/>
          <w:sz w:val="22"/>
          <w:szCs w:val="22"/>
          <w:lang w:val="en"/>
        </w:rPr>
        <w:t xml:space="preserve"> frame the Alexa647 channel was imaged in place of the GFP channel, in order to track the location of the GMPCPP-stabilized seeds (which we with this data determined to not move significantly during experiment time). </w:t>
      </w:r>
    </w:p>
    <w:p w14:paraId="3D1FFF47" w14:textId="48FB3A4B" w:rsidR="00AC467E" w:rsidRPr="000A1BD6" w:rsidRDefault="00AC467E" w:rsidP="00931388">
      <w:pPr>
        <w:pStyle w:val="SMHeading"/>
        <w:spacing w:line="360" w:lineRule="auto"/>
        <w:jc w:val="both"/>
        <w:rPr>
          <w:rFonts w:ascii="Cambria" w:hAnsi="Cambria"/>
          <w:b w:val="0"/>
          <w:sz w:val="22"/>
          <w:szCs w:val="22"/>
          <w:lang w:val="en"/>
        </w:rPr>
      </w:pPr>
      <w:r w:rsidRPr="000A1BD6">
        <w:rPr>
          <w:rFonts w:ascii="Cambria" w:hAnsi="Cambria"/>
          <w:sz w:val="22"/>
          <w:szCs w:val="22"/>
          <w:u w:val="single"/>
          <w:lang w:val="en"/>
        </w:rPr>
        <w:t>Image analysis.</w:t>
      </w:r>
      <w:r w:rsidRPr="000A1BD6">
        <w:rPr>
          <w:rFonts w:ascii="Cambria" w:hAnsi="Cambria"/>
          <w:b w:val="0"/>
          <w:i/>
          <w:sz w:val="22"/>
          <w:szCs w:val="22"/>
          <w:lang w:val="en"/>
        </w:rPr>
        <w:t xml:space="preserve"> </w:t>
      </w:r>
      <w:r w:rsidRPr="000A1BD6">
        <w:rPr>
          <w:rFonts w:ascii="Cambria" w:hAnsi="Cambria"/>
          <w:b w:val="0"/>
          <w:sz w:val="22"/>
          <w:szCs w:val="22"/>
          <w:lang w:val="en"/>
        </w:rPr>
        <w:t>Data was analyzed using FIJI 1.52</w:t>
      </w:r>
      <w:r w:rsidR="00B67B51" w:rsidRPr="000A1BD6">
        <w:rPr>
          <w:rFonts w:ascii="Cambria" w:hAnsi="Cambria"/>
          <w:b w:val="0"/>
          <w:sz w:val="22"/>
          <w:szCs w:val="22"/>
          <w:lang w:val="en"/>
        </w:rPr>
        <w:t xml:space="preserve"> </w:t>
      </w:r>
      <w:r w:rsidR="00B67B51" w:rsidRPr="000A1BD6">
        <w:rPr>
          <w:rFonts w:ascii="Cambria" w:hAnsi="Cambria"/>
          <w:b w:val="0"/>
          <w:sz w:val="22"/>
          <w:szCs w:val="22"/>
          <w:lang w:val="en"/>
        </w:rPr>
        <w:fldChar w:fldCharType="begin" w:fldLock="1"/>
      </w:r>
      <w:r w:rsidR="002C7C70">
        <w:rPr>
          <w:rFonts w:ascii="Cambria" w:hAnsi="Cambria"/>
          <w:b w:val="0"/>
          <w:sz w:val="22"/>
          <w:szCs w:val="22"/>
          <w:lang w:val="en"/>
        </w:rPr>
        <w:instrText>ADDIN CSL_CITATION {"citationItems":[{"id":"ITEM-1","itemData":{"DOI":"10.1038/nmeth.2019","ISSN":"1548-7105","abstract":"Presented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author":[{"dropping-particle":"","family":"Schindelin","given":"Johannes","non-dropping-particle":"","parse-names":false,"suffix":""},{"dropping-particle":"","family":"Arganda-Carreras","given":"Ignacio","non-dropping-particle":"","parse-names":false,"suffix":""},{"dropping-particle":"","family":"Frise","given":"Erwin","non-dropping-particle":"","parse-names":false,"suffix":""},{"dropping-particle":"","family":"Kaynig","given":"Verena","non-dropping-particle":"","parse-names":false,"suffix":""},{"dropping-particle":"","family":"Longair","given":"Mark","non-dropping-particle":"","parse-names":false,"suffix":""},{"dropping-particle":"","family":"Pietzsch","given":"Tobias","non-dropping-particle":"","parse-names":false,"suffix":""},{"dropping-particle":"","family":"Preibisch","given":"Stephan","non-dropping-particle":"","parse-names":false,"suffix":""},{"dropping-particle":"","family":"Rueden","given":"Curtis","non-dropping-particle":"","parse-names":false,"suffix":""},{"dropping-particle":"","family":"Saalfeld","given":"Stephan","non-dropping-particle":"","parse-names":false,"suffix":""},{"dropping-particle":"","family":"Schmid","given":"Benjamin","non-dropping-particle":"","parse-names":false,"suffix":""},{"dropping-particle":"","family":"Tinevez","given":"Jean-Yves","non-dropping-particle":"","parse-names":false,"suffix":""},{"dropping-particle":"","family":"White","given":"Daniel James","non-dropping-particle":"","parse-names":false,"suffix":""},{"dropping-particle":"","family":"Hartenstein","given":"Volker","non-dropping-particle":"","parse-names":false,"suffix":""},{"dropping-particle":"","family":"Eliceiri","given":"Kevin","non-dropping-particle":"","parse-names":false,"suffix":""},{"dropping-particle":"","family":"Tomancak","given":"Pavel","non-dropping-particle":"","parse-names":false,"suffix":""},{"dropping-particle":"","family":"Cardona","given":"Albert","non-dropping-particle":"","parse-names":false,"suffix":""}],"container-title":"Nature Methods","id":"ITEM-1","issue":"7","issued":{"date-parts":[["2012"]]},"page":"676-682","title":"Fiji: an open-source platform for biological-image analysis","type":"article-journal","volume":"9"},"uris":["http://www.mendeley.com/documents/?uuid=2be4c532-e6ac-4061-8e33-72d9d06d6d23"]}],"mendeley":{"formattedCitation":"(Schindelin &lt;i&gt;et al.&lt;/i&gt;, 2012)","plainTextFormattedCitation":"(Schindelin et al., 2012)","previouslyFormattedCitation":"(Schindelin &lt;i&gt;et al.&lt;/i&gt;, 2012)"},"properties":{"noteIndex":0},"schema":"https://github.com/citation-style-language/schema/raw/master/csl-citation.json"}</w:instrText>
      </w:r>
      <w:r w:rsidR="00B67B51" w:rsidRPr="000A1BD6">
        <w:rPr>
          <w:rFonts w:ascii="Cambria" w:hAnsi="Cambria"/>
          <w:b w:val="0"/>
          <w:sz w:val="22"/>
          <w:szCs w:val="22"/>
          <w:lang w:val="en"/>
        </w:rPr>
        <w:fldChar w:fldCharType="separate"/>
      </w:r>
      <w:r w:rsidR="00211CAA" w:rsidRPr="00211CAA">
        <w:rPr>
          <w:rFonts w:ascii="Cambria" w:hAnsi="Cambria"/>
          <w:b w:val="0"/>
          <w:noProof/>
          <w:sz w:val="22"/>
          <w:szCs w:val="22"/>
          <w:lang w:val="en"/>
        </w:rPr>
        <w:t xml:space="preserve">(Schindelin </w:t>
      </w:r>
      <w:r w:rsidR="00211CAA" w:rsidRPr="00211CAA">
        <w:rPr>
          <w:rFonts w:ascii="Cambria" w:hAnsi="Cambria"/>
          <w:b w:val="0"/>
          <w:i/>
          <w:noProof/>
          <w:sz w:val="22"/>
          <w:szCs w:val="22"/>
          <w:lang w:val="en"/>
        </w:rPr>
        <w:t>et al.</w:t>
      </w:r>
      <w:r w:rsidR="00211CAA" w:rsidRPr="00211CAA">
        <w:rPr>
          <w:rFonts w:ascii="Cambria" w:hAnsi="Cambria"/>
          <w:b w:val="0"/>
          <w:noProof/>
          <w:sz w:val="22"/>
          <w:szCs w:val="22"/>
          <w:lang w:val="en"/>
        </w:rPr>
        <w:t>, 2012)</w:t>
      </w:r>
      <w:r w:rsidR="00B67B51" w:rsidRPr="000A1BD6">
        <w:rPr>
          <w:rFonts w:ascii="Cambria" w:hAnsi="Cambria"/>
          <w:b w:val="0"/>
          <w:sz w:val="22"/>
          <w:szCs w:val="22"/>
          <w:lang w:val="en"/>
        </w:rPr>
        <w:fldChar w:fldCharType="end"/>
      </w:r>
      <w:r w:rsidRPr="000A1BD6">
        <w:rPr>
          <w:rFonts w:ascii="Cambria" w:hAnsi="Cambria"/>
          <w:b w:val="0"/>
          <w:sz w:val="22"/>
          <w:szCs w:val="22"/>
          <w:lang w:val="en"/>
        </w:rPr>
        <w:t xml:space="preserve"> and custom-written </w:t>
      </w:r>
      <w:proofErr w:type="spellStart"/>
      <w:r w:rsidRPr="000A1BD6">
        <w:rPr>
          <w:rFonts w:ascii="Cambria" w:hAnsi="Cambria"/>
          <w:b w:val="0"/>
          <w:sz w:val="22"/>
          <w:szCs w:val="22"/>
          <w:lang w:val="en"/>
        </w:rPr>
        <w:t>Matlab</w:t>
      </w:r>
      <w:proofErr w:type="spellEnd"/>
      <w:r w:rsidRPr="000A1BD6">
        <w:rPr>
          <w:rFonts w:ascii="Cambria" w:hAnsi="Cambria"/>
          <w:b w:val="0"/>
          <w:sz w:val="22"/>
          <w:szCs w:val="22"/>
          <w:lang w:val="en"/>
        </w:rPr>
        <w:t xml:space="preserve"> (</w:t>
      </w:r>
      <w:proofErr w:type="spellStart"/>
      <w:r w:rsidRPr="000A1BD6">
        <w:rPr>
          <w:rFonts w:ascii="Cambria" w:hAnsi="Cambria"/>
          <w:b w:val="0"/>
          <w:sz w:val="22"/>
          <w:szCs w:val="22"/>
          <w:lang w:val="en"/>
        </w:rPr>
        <w:t>Mathworks</w:t>
      </w:r>
      <w:proofErr w:type="spellEnd"/>
      <w:r w:rsidRPr="000A1BD6">
        <w:rPr>
          <w:rFonts w:ascii="Cambria" w:hAnsi="Cambria"/>
          <w:b w:val="0"/>
          <w:sz w:val="22"/>
          <w:szCs w:val="22"/>
          <w:lang w:val="en"/>
        </w:rPr>
        <w:t xml:space="preserve">) routines. </w:t>
      </w:r>
    </w:p>
    <w:p w14:paraId="0F9129C7" w14:textId="26473511" w:rsidR="00AC467E" w:rsidRPr="000A1BD6" w:rsidRDefault="00AC467E" w:rsidP="00931388">
      <w:pPr>
        <w:pStyle w:val="SMHeading"/>
        <w:spacing w:line="360" w:lineRule="auto"/>
        <w:jc w:val="both"/>
        <w:rPr>
          <w:rFonts w:ascii="Cambria" w:hAnsi="Cambria"/>
          <w:b w:val="0"/>
          <w:bCs w:val="0"/>
          <w:i/>
          <w:sz w:val="22"/>
          <w:szCs w:val="22"/>
        </w:rPr>
      </w:pPr>
      <w:r w:rsidRPr="000A1BD6">
        <w:rPr>
          <w:rFonts w:ascii="Cambria" w:hAnsi="Cambria"/>
          <w:b w:val="0"/>
          <w:bCs w:val="0"/>
          <w:i/>
          <w:sz w:val="22"/>
          <w:szCs w:val="22"/>
        </w:rPr>
        <w:t xml:space="preserve">Overlap lifetime estimation. </w:t>
      </w:r>
      <w:r w:rsidRPr="000A1BD6">
        <w:rPr>
          <w:rFonts w:ascii="Cambria" w:hAnsi="Cambria"/>
          <w:b w:val="0"/>
          <w:bCs w:val="0"/>
          <w:iCs/>
          <w:sz w:val="22"/>
          <w:szCs w:val="22"/>
        </w:rPr>
        <w:t xml:space="preserve">The lifetime of regions of </w:t>
      </w:r>
      <w:r w:rsidR="00D946DD" w:rsidRPr="000A1BD6">
        <w:rPr>
          <w:rFonts w:ascii="Cambria" w:hAnsi="Cambria"/>
          <w:b w:val="0"/>
          <w:bCs w:val="0"/>
          <w:iCs/>
          <w:sz w:val="22"/>
          <w:szCs w:val="22"/>
        </w:rPr>
        <w:t>MT</w:t>
      </w:r>
      <w:r w:rsidRPr="000A1BD6">
        <w:rPr>
          <w:rFonts w:ascii="Cambria" w:hAnsi="Cambria"/>
          <w:b w:val="0"/>
          <w:bCs w:val="0"/>
          <w:iCs/>
          <w:sz w:val="22"/>
          <w:szCs w:val="22"/>
        </w:rPr>
        <w:t xml:space="preserve"> overlap was estimated for two different configurations: Antiparallel </w:t>
      </w:r>
      <w:r w:rsidR="005F6CAE">
        <w:rPr>
          <w:rFonts w:ascii="Cambria" w:hAnsi="Cambria"/>
          <w:b w:val="0"/>
          <w:bCs w:val="0"/>
          <w:iCs/>
          <w:sz w:val="22"/>
          <w:szCs w:val="22"/>
        </w:rPr>
        <w:t>overlaps</w:t>
      </w:r>
      <w:r w:rsidRPr="000A1BD6">
        <w:rPr>
          <w:rFonts w:ascii="Cambria" w:hAnsi="Cambria"/>
          <w:b w:val="0"/>
          <w:bCs w:val="0"/>
          <w:iCs/>
          <w:sz w:val="22"/>
          <w:szCs w:val="22"/>
        </w:rPr>
        <w:t xml:space="preserve">, where two dynamic extensions met and formed a dynamic “midzone”, and parallel bundles of two dynamic extensions (as shown in Figure 1). For both antiparallel and parallel </w:t>
      </w:r>
      <w:r w:rsidR="001450A2">
        <w:rPr>
          <w:rFonts w:ascii="Cambria" w:hAnsi="Cambria"/>
          <w:b w:val="0"/>
          <w:bCs w:val="0"/>
          <w:iCs/>
          <w:sz w:val="22"/>
          <w:szCs w:val="22"/>
        </w:rPr>
        <w:t>overlaps</w:t>
      </w:r>
      <w:r w:rsidRPr="000A1BD6">
        <w:rPr>
          <w:rFonts w:ascii="Cambria" w:hAnsi="Cambria"/>
          <w:b w:val="0"/>
          <w:bCs w:val="0"/>
          <w:iCs/>
          <w:sz w:val="22"/>
          <w:szCs w:val="22"/>
        </w:rPr>
        <w:t>, lifetime was taken to start upon the</w:t>
      </w:r>
      <w:r w:rsidR="001450A2">
        <w:rPr>
          <w:rFonts w:ascii="Cambria" w:hAnsi="Cambria"/>
          <w:b w:val="0"/>
          <w:bCs w:val="0"/>
          <w:iCs/>
          <w:sz w:val="22"/>
          <w:szCs w:val="22"/>
        </w:rPr>
        <w:t xml:space="preserve"> bundling of the</w:t>
      </w:r>
      <w:r w:rsidRPr="000A1BD6">
        <w:rPr>
          <w:rFonts w:ascii="Cambria" w:hAnsi="Cambria"/>
          <w:b w:val="0"/>
          <w:bCs w:val="0"/>
          <w:iCs/>
          <w:sz w:val="22"/>
          <w:szCs w:val="22"/>
        </w:rPr>
        <w:t xml:space="preserve"> dynamic (GDP) lattices of each involved </w:t>
      </w:r>
      <w:r w:rsidR="00D946DD" w:rsidRPr="000A1BD6">
        <w:rPr>
          <w:rFonts w:ascii="Cambria" w:hAnsi="Cambria"/>
          <w:b w:val="0"/>
          <w:bCs w:val="0"/>
          <w:iCs/>
          <w:sz w:val="22"/>
          <w:szCs w:val="22"/>
        </w:rPr>
        <w:t>MT</w:t>
      </w:r>
      <w:r w:rsidRPr="000A1BD6">
        <w:rPr>
          <w:rFonts w:ascii="Cambria" w:hAnsi="Cambria"/>
          <w:b w:val="0"/>
          <w:bCs w:val="0"/>
          <w:iCs/>
          <w:sz w:val="22"/>
          <w:szCs w:val="22"/>
        </w:rPr>
        <w:t xml:space="preserve"> (for antiparallel configurations, we additionally required both plus ends to be within 3 </w:t>
      </w:r>
      <w:r w:rsidR="00302C1A">
        <w:rPr>
          <w:rFonts w:ascii="Cambria" w:hAnsi="Cambria"/>
          <w:b w:val="0"/>
          <w:bCs w:val="0"/>
          <w:iCs/>
          <w:sz w:val="22"/>
          <w:szCs w:val="22"/>
        </w:rPr>
        <w:t>µ</w:t>
      </w:r>
      <w:r w:rsidRPr="000A1BD6">
        <w:rPr>
          <w:rFonts w:ascii="Cambria" w:hAnsi="Cambria"/>
          <w:b w:val="0"/>
          <w:bCs w:val="0"/>
          <w:iCs/>
          <w:sz w:val="22"/>
          <w:szCs w:val="22"/>
        </w:rPr>
        <w:t>m to each other upon start of the event)</w:t>
      </w:r>
      <w:r w:rsidR="000452DC">
        <w:rPr>
          <w:rFonts w:ascii="Cambria" w:hAnsi="Cambria"/>
          <w:b w:val="0"/>
          <w:bCs w:val="0"/>
          <w:iCs/>
          <w:sz w:val="22"/>
          <w:szCs w:val="22"/>
        </w:rPr>
        <w:t xml:space="preserve">. Lifetime was taken to </w:t>
      </w:r>
      <w:r w:rsidRPr="000A1BD6">
        <w:rPr>
          <w:rFonts w:ascii="Cambria" w:hAnsi="Cambria"/>
          <w:b w:val="0"/>
          <w:bCs w:val="0"/>
          <w:iCs/>
          <w:sz w:val="22"/>
          <w:szCs w:val="22"/>
        </w:rPr>
        <w:t xml:space="preserve">end upon one of the involved </w:t>
      </w:r>
      <w:r w:rsidR="00D946DD" w:rsidRPr="000A1BD6">
        <w:rPr>
          <w:rFonts w:ascii="Cambria" w:hAnsi="Cambria"/>
          <w:b w:val="0"/>
          <w:bCs w:val="0"/>
          <w:iCs/>
          <w:sz w:val="22"/>
          <w:szCs w:val="22"/>
        </w:rPr>
        <w:t>MT</w:t>
      </w:r>
      <w:r w:rsidRPr="000A1BD6">
        <w:rPr>
          <w:rFonts w:ascii="Cambria" w:hAnsi="Cambria"/>
          <w:b w:val="0"/>
          <w:bCs w:val="0"/>
          <w:iCs/>
          <w:sz w:val="22"/>
          <w:szCs w:val="22"/>
        </w:rPr>
        <w:t>s to shrink back to its GMPCPP-stabilized region</w:t>
      </w:r>
      <w:r w:rsidR="000452DC">
        <w:rPr>
          <w:rFonts w:ascii="Cambria" w:hAnsi="Cambria"/>
          <w:b w:val="0"/>
          <w:bCs w:val="0"/>
          <w:iCs/>
          <w:sz w:val="22"/>
          <w:szCs w:val="22"/>
        </w:rPr>
        <w:t xml:space="preserve"> for parallel bundles</w:t>
      </w:r>
      <w:r w:rsidR="001450A2">
        <w:rPr>
          <w:rFonts w:ascii="Cambria" w:hAnsi="Cambria"/>
          <w:b w:val="0"/>
          <w:bCs w:val="0"/>
          <w:iCs/>
          <w:sz w:val="22"/>
          <w:szCs w:val="22"/>
        </w:rPr>
        <w:t>,</w:t>
      </w:r>
      <w:r w:rsidR="000452DC">
        <w:rPr>
          <w:rFonts w:ascii="Cambria" w:hAnsi="Cambria"/>
          <w:b w:val="0"/>
          <w:bCs w:val="0"/>
          <w:iCs/>
          <w:sz w:val="22"/>
          <w:szCs w:val="22"/>
        </w:rPr>
        <w:t xml:space="preserve"> and </w:t>
      </w:r>
      <w:r w:rsidRPr="000A1BD6">
        <w:rPr>
          <w:rFonts w:ascii="Cambria" w:hAnsi="Cambria"/>
          <w:b w:val="0"/>
          <w:bCs w:val="0"/>
          <w:iCs/>
          <w:sz w:val="22"/>
          <w:szCs w:val="22"/>
        </w:rPr>
        <w:t>upon the midzone ceasing to exist</w:t>
      </w:r>
      <w:r w:rsidR="000452DC" w:rsidRPr="000452DC">
        <w:rPr>
          <w:rFonts w:ascii="Cambria" w:hAnsi="Cambria"/>
          <w:b w:val="0"/>
          <w:bCs w:val="0"/>
          <w:iCs/>
          <w:sz w:val="22"/>
          <w:szCs w:val="22"/>
        </w:rPr>
        <w:t xml:space="preserve"> </w:t>
      </w:r>
      <w:r w:rsidR="000452DC" w:rsidRPr="000A1BD6">
        <w:rPr>
          <w:rFonts w:ascii="Cambria" w:hAnsi="Cambria"/>
          <w:b w:val="0"/>
          <w:bCs w:val="0"/>
          <w:iCs/>
          <w:sz w:val="22"/>
          <w:szCs w:val="22"/>
        </w:rPr>
        <w:t>for antiparallel bundles</w:t>
      </w:r>
      <w:r w:rsidRPr="000A1BD6">
        <w:rPr>
          <w:rFonts w:ascii="Cambria" w:hAnsi="Cambria"/>
          <w:b w:val="0"/>
          <w:bCs w:val="0"/>
          <w:iCs/>
          <w:sz w:val="22"/>
          <w:szCs w:val="22"/>
        </w:rPr>
        <w:t xml:space="preserve">. </w:t>
      </w:r>
      <w:r w:rsidR="00625482">
        <w:rPr>
          <w:rFonts w:ascii="Cambria" w:hAnsi="Cambria"/>
          <w:b w:val="0"/>
          <w:bCs w:val="0"/>
          <w:iCs/>
          <w:sz w:val="22"/>
          <w:szCs w:val="22"/>
        </w:rPr>
        <w:t xml:space="preserve">The </w:t>
      </w:r>
      <w:ins w:id="812" w:author="Jochen Krattenmacher" w:date="2023-02-03T12:40:00Z">
        <w:r w:rsidR="00F82C37">
          <w:rPr>
            <w:rFonts w:ascii="Cambria" w:hAnsi="Cambria"/>
            <w:b w:val="0"/>
            <w:bCs w:val="0"/>
            <w:iCs/>
            <w:sz w:val="22"/>
            <w:szCs w:val="22"/>
          </w:rPr>
          <w:t xml:space="preserve">plot is a </w:t>
        </w:r>
      </w:ins>
      <w:r w:rsidR="00625482">
        <w:rPr>
          <w:rFonts w:ascii="Cambria" w:hAnsi="Cambria"/>
          <w:b w:val="0"/>
          <w:bCs w:val="0"/>
          <w:iCs/>
          <w:sz w:val="22"/>
          <w:szCs w:val="22"/>
        </w:rPr>
        <w:t>Kaplan-Meier</w:t>
      </w:r>
      <w:r w:rsidR="00711795">
        <w:rPr>
          <w:rFonts w:ascii="Cambria" w:hAnsi="Cambria"/>
          <w:b w:val="0"/>
          <w:bCs w:val="0"/>
          <w:iCs/>
          <w:sz w:val="22"/>
          <w:szCs w:val="22"/>
        </w:rPr>
        <w:t xml:space="preserve"> </w:t>
      </w:r>
      <w:ins w:id="813" w:author="Jochen Krattenmacher" w:date="2023-02-03T12:40:00Z">
        <w:r w:rsidR="00F82C37">
          <w:rPr>
            <w:rFonts w:ascii="Cambria" w:hAnsi="Cambria"/>
            <w:b w:val="0"/>
            <w:bCs w:val="0"/>
            <w:iCs/>
            <w:sz w:val="22"/>
            <w:szCs w:val="22"/>
          </w:rPr>
          <w:t xml:space="preserve">plot, </w:t>
        </w:r>
      </w:ins>
      <w:ins w:id="814" w:author="Jochen Krattenmacher" w:date="2023-02-03T12:44:00Z">
        <w:r w:rsidR="005271FC">
          <w:rPr>
            <w:rFonts w:ascii="Cambria" w:hAnsi="Cambria"/>
            <w:b w:val="0"/>
            <w:bCs w:val="0"/>
            <w:iCs/>
            <w:sz w:val="22"/>
            <w:szCs w:val="22"/>
          </w:rPr>
          <w:t>which</w:t>
        </w:r>
      </w:ins>
      <w:del w:id="815" w:author="Jochen Krattenmacher" w:date="2023-02-03T12:40:00Z">
        <w:r w:rsidR="00711795" w:rsidDel="00F82C37">
          <w:rPr>
            <w:rFonts w:ascii="Cambria" w:hAnsi="Cambria"/>
            <w:b w:val="0"/>
            <w:bCs w:val="0"/>
            <w:iCs/>
            <w:sz w:val="22"/>
            <w:szCs w:val="22"/>
          </w:rPr>
          <w:delText>statistics</w:delText>
        </w:r>
        <w:r w:rsidR="00625482" w:rsidDel="00F82C37">
          <w:rPr>
            <w:rFonts w:ascii="Cambria" w:hAnsi="Cambria"/>
            <w:b w:val="0"/>
            <w:bCs w:val="0"/>
            <w:iCs/>
            <w:sz w:val="22"/>
            <w:szCs w:val="22"/>
          </w:rPr>
          <w:delText xml:space="preserve"> was chosen </w:delText>
        </w:r>
      </w:del>
      <w:del w:id="816" w:author="Jochen Krattenmacher" w:date="2023-02-03T12:45:00Z">
        <w:r w:rsidR="00625482" w:rsidDel="005B2DD3">
          <w:rPr>
            <w:rFonts w:ascii="Cambria" w:hAnsi="Cambria"/>
            <w:b w:val="0"/>
            <w:bCs w:val="0"/>
            <w:iCs/>
            <w:sz w:val="22"/>
            <w:szCs w:val="22"/>
          </w:rPr>
          <w:delText>to</w:delText>
        </w:r>
      </w:del>
      <w:r w:rsidR="00625482">
        <w:rPr>
          <w:rFonts w:ascii="Cambria" w:hAnsi="Cambria"/>
          <w:b w:val="0"/>
          <w:bCs w:val="0"/>
          <w:iCs/>
          <w:sz w:val="22"/>
          <w:szCs w:val="22"/>
        </w:rPr>
        <w:t xml:space="preserve"> adequately account</w:t>
      </w:r>
      <w:ins w:id="817" w:author="Jochen Krattenmacher" w:date="2023-02-03T12:47:00Z">
        <w:r w:rsidR="004652A1">
          <w:rPr>
            <w:rFonts w:ascii="Cambria" w:hAnsi="Cambria"/>
            <w:b w:val="0"/>
            <w:bCs w:val="0"/>
            <w:iCs/>
            <w:sz w:val="22"/>
            <w:szCs w:val="22"/>
          </w:rPr>
          <w:t>s</w:t>
        </w:r>
      </w:ins>
      <w:r w:rsidR="00625482">
        <w:rPr>
          <w:rFonts w:ascii="Cambria" w:hAnsi="Cambria"/>
          <w:b w:val="0"/>
          <w:bCs w:val="0"/>
          <w:iCs/>
          <w:sz w:val="22"/>
          <w:szCs w:val="22"/>
        </w:rPr>
        <w:t xml:space="preserve"> for cases where</w:t>
      </w:r>
      <w:r w:rsidR="00625482" w:rsidRPr="000A1BD6">
        <w:rPr>
          <w:rFonts w:ascii="Cambria" w:hAnsi="Cambria"/>
          <w:b w:val="0"/>
          <w:bCs w:val="0"/>
          <w:iCs/>
          <w:sz w:val="22"/>
          <w:szCs w:val="22"/>
        </w:rPr>
        <w:t xml:space="preserve"> </w:t>
      </w:r>
      <w:r w:rsidRPr="000A1BD6">
        <w:rPr>
          <w:rFonts w:ascii="Cambria" w:hAnsi="Cambria"/>
          <w:b w:val="0"/>
          <w:bCs w:val="0"/>
          <w:iCs/>
          <w:sz w:val="22"/>
          <w:szCs w:val="22"/>
        </w:rPr>
        <w:t>an overlapping region survived until the end of the recorded time-lapse movie</w:t>
      </w:r>
      <w:ins w:id="818" w:author="Jochen Krattenmacher" w:date="2023-02-03T12:41:00Z">
        <w:r w:rsidR="00F82C37">
          <w:rPr>
            <w:rFonts w:ascii="Cambria" w:hAnsi="Cambria"/>
            <w:b w:val="0"/>
            <w:bCs w:val="0"/>
            <w:iCs/>
            <w:sz w:val="22"/>
            <w:szCs w:val="22"/>
          </w:rPr>
          <w:t xml:space="preserve"> (</w:t>
        </w:r>
        <w:r w:rsidR="009B117F">
          <w:rPr>
            <w:rFonts w:ascii="Cambria" w:hAnsi="Cambria"/>
            <w:b w:val="0"/>
            <w:bCs w:val="0"/>
            <w:iCs/>
            <w:sz w:val="22"/>
            <w:szCs w:val="22"/>
          </w:rPr>
          <w:t>i.e., cases which were right-censored)</w:t>
        </w:r>
      </w:ins>
      <w:r w:rsidR="00625482">
        <w:rPr>
          <w:rFonts w:ascii="Cambria" w:hAnsi="Cambria"/>
          <w:b w:val="0"/>
          <w:bCs w:val="0"/>
          <w:iCs/>
          <w:sz w:val="22"/>
          <w:szCs w:val="22"/>
        </w:rPr>
        <w:t xml:space="preserve"> (</w:t>
      </w:r>
      <w:r w:rsidRPr="000A1BD6">
        <w:rPr>
          <w:rFonts w:ascii="Cambria" w:hAnsi="Cambria"/>
          <w:b w:val="0"/>
          <w:bCs w:val="0"/>
          <w:iCs/>
          <w:sz w:val="22"/>
          <w:szCs w:val="22"/>
        </w:rPr>
        <w:t xml:space="preserve">Figure </w:t>
      </w:r>
      <w:r w:rsidR="00C46AB9" w:rsidRPr="000A1BD6">
        <w:rPr>
          <w:rFonts w:ascii="Cambria" w:hAnsi="Cambria"/>
          <w:b w:val="0"/>
          <w:bCs w:val="0"/>
          <w:iCs/>
          <w:sz w:val="22"/>
          <w:szCs w:val="22"/>
        </w:rPr>
        <w:t>1</w:t>
      </w:r>
      <w:r w:rsidR="00C46AB9">
        <w:rPr>
          <w:rFonts w:ascii="Cambria" w:hAnsi="Cambria"/>
          <w:b w:val="0"/>
          <w:bCs w:val="0"/>
          <w:iCs/>
          <w:sz w:val="22"/>
          <w:szCs w:val="22"/>
        </w:rPr>
        <w:t>C</w:t>
      </w:r>
      <w:r w:rsidR="00C46AB9" w:rsidRPr="000A1BD6">
        <w:rPr>
          <w:rFonts w:ascii="Cambria" w:hAnsi="Cambria"/>
          <w:b w:val="0"/>
          <w:bCs w:val="0"/>
          <w:iCs/>
          <w:sz w:val="22"/>
          <w:szCs w:val="22"/>
        </w:rPr>
        <w:t xml:space="preserve"> </w:t>
      </w:r>
      <w:r w:rsidRPr="000A1BD6">
        <w:rPr>
          <w:rFonts w:ascii="Cambria" w:hAnsi="Cambria"/>
          <w:b w:val="0"/>
          <w:bCs w:val="0"/>
          <w:iCs/>
          <w:sz w:val="22"/>
          <w:szCs w:val="22"/>
        </w:rPr>
        <w:t>w</w:t>
      </w:r>
      <w:r w:rsidR="00CA3303">
        <w:rPr>
          <w:rFonts w:ascii="Cambria" w:hAnsi="Cambria"/>
          <w:b w:val="0"/>
          <w:bCs w:val="0"/>
          <w:iCs/>
          <w:sz w:val="22"/>
          <w:szCs w:val="22"/>
        </w:rPr>
        <w:t>as</w:t>
      </w:r>
      <w:r w:rsidRPr="000A1BD6">
        <w:rPr>
          <w:rFonts w:ascii="Cambria" w:hAnsi="Cambria"/>
          <w:b w:val="0"/>
          <w:bCs w:val="0"/>
          <w:iCs/>
          <w:sz w:val="22"/>
          <w:szCs w:val="22"/>
        </w:rPr>
        <w:t xml:space="preserve"> generated by using the </w:t>
      </w:r>
      <w:proofErr w:type="spellStart"/>
      <w:r w:rsidRPr="000A1BD6">
        <w:rPr>
          <w:rFonts w:ascii="Cambria" w:hAnsi="Cambria"/>
          <w:b w:val="0"/>
          <w:bCs w:val="0"/>
          <w:iCs/>
          <w:sz w:val="22"/>
          <w:szCs w:val="22"/>
        </w:rPr>
        <w:t>Matlab</w:t>
      </w:r>
      <w:proofErr w:type="spellEnd"/>
      <w:r w:rsidRPr="000A1BD6">
        <w:rPr>
          <w:rFonts w:ascii="Cambria" w:hAnsi="Cambria"/>
          <w:b w:val="0"/>
          <w:bCs w:val="0"/>
          <w:iCs/>
          <w:sz w:val="22"/>
          <w:szCs w:val="22"/>
        </w:rPr>
        <w:t xml:space="preserve"> function </w:t>
      </w:r>
      <w:proofErr w:type="spellStart"/>
      <w:r w:rsidRPr="000A1BD6">
        <w:rPr>
          <w:rFonts w:ascii="Cambria" w:hAnsi="Cambria"/>
          <w:b w:val="0"/>
          <w:bCs w:val="0"/>
          <w:iCs/>
          <w:sz w:val="22"/>
          <w:szCs w:val="22"/>
        </w:rPr>
        <w:t>ecdf</w:t>
      </w:r>
      <w:proofErr w:type="spellEnd"/>
      <w:r w:rsidRPr="000A1BD6">
        <w:rPr>
          <w:rFonts w:ascii="Cambria" w:hAnsi="Cambria"/>
          <w:b w:val="0"/>
          <w:bCs w:val="0"/>
          <w:iCs/>
          <w:sz w:val="22"/>
          <w:szCs w:val="22"/>
        </w:rPr>
        <w:t xml:space="preserve"> with setting “survival”</w:t>
      </w:r>
      <w:ins w:id="819" w:author="Jochen Krattenmacher" w:date="2023-02-03T12:46:00Z">
        <w:r w:rsidR="00786BFA">
          <w:rPr>
            <w:rFonts w:ascii="Cambria" w:hAnsi="Cambria"/>
            <w:b w:val="0"/>
            <w:bCs w:val="0"/>
            <w:iCs/>
            <w:sz w:val="22"/>
            <w:szCs w:val="22"/>
          </w:rPr>
          <w:t xml:space="preserve"> and alpha = 0.05</w:t>
        </w:r>
      </w:ins>
      <w:r w:rsidR="00625482">
        <w:rPr>
          <w:rFonts w:ascii="Cambria" w:hAnsi="Cambria"/>
          <w:b w:val="0"/>
          <w:bCs w:val="0"/>
          <w:iCs/>
          <w:sz w:val="22"/>
          <w:szCs w:val="22"/>
        </w:rPr>
        <w:t>)</w:t>
      </w:r>
      <w:r w:rsidRPr="000A1BD6">
        <w:rPr>
          <w:rFonts w:ascii="Cambria" w:hAnsi="Cambria"/>
          <w:b w:val="0"/>
          <w:bCs w:val="0"/>
          <w:iCs/>
          <w:sz w:val="22"/>
          <w:szCs w:val="22"/>
        </w:rPr>
        <w:t>.</w:t>
      </w:r>
      <w:ins w:id="820" w:author="Jochen Krattenmacher" w:date="2023-02-03T12:46:00Z">
        <w:r w:rsidR="00786BFA">
          <w:rPr>
            <w:rFonts w:ascii="Cambria" w:hAnsi="Cambria"/>
            <w:b w:val="0"/>
            <w:bCs w:val="0"/>
            <w:iCs/>
            <w:sz w:val="22"/>
            <w:szCs w:val="22"/>
          </w:rPr>
          <w:t xml:space="preserve"> </w:t>
        </w:r>
      </w:ins>
    </w:p>
    <w:p w14:paraId="4EFC68BF" w14:textId="5B3846DF" w:rsidR="00AC467E" w:rsidRPr="000A1BD6" w:rsidRDefault="00AC467E" w:rsidP="00931388">
      <w:pPr>
        <w:pStyle w:val="SMHeading"/>
        <w:spacing w:line="360" w:lineRule="auto"/>
        <w:jc w:val="both"/>
        <w:rPr>
          <w:rFonts w:ascii="Cambria" w:hAnsi="Cambria"/>
          <w:b w:val="0"/>
          <w:sz w:val="22"/>
          <w:szCs w:val="22"/>
        </w:rPr>
      </w:pPr>
      <w:r w:rsidRPr="000A1BD6">
        <w:rPr>
          <w:rFonts w:ascii="Cambria" w:hAnsi="Cambria"/>
          <w:b w:val="0"/>
          <w:bCs w:val="0"/>
          <w:i/>
          <w:sz w:val="22"/>
          <w:szCs w:val="22"/>
        </w:rPr>
        <w:t xml:space="preserve">Parameters of </w:t>
      </w:r>
      <w:r w:rsidR="00D946DD" w:rsidRPr="000A1BD6">
        <w:rPr>
          <w:rFonts w:ascii="Cambria" w:hAnsi="Cambria"/>
          <w:b w:val="0"/>
          <w:bCs w:val="0"/>
          <w:i/>
          <w:sz w:val="22"/>
          <w:szCs w:val="22"/>
        </w:rPr>
        <w:t>MT</w:t>
      </w:r>
      <w:r w:rsidRPr="000A1BD6">
        <w:rPr>
          <w:rFonts w:ascii="Cambria" w:hAnsi="Cambria"/>
          <w:b w:val="0"/>
          <w:bCs w:val="0"/>
          <w:i/>
          <w:sz w:val="22"/>
          <w:szCs w:val="22"/>
        </w:rPr>
        <w:t xml:space="preserve"> dynamics</w:t>
      </w:r>
      <w:r w:rsidR="00F95157" w:rsidRPr="000A1BD6">
        <w:rPr>
          <w:rFonts w:ascii="Cambria" w:hAnsi="Cambria"/>
          <w:b w:val="0"/>
          <w:bCs w:val="0"/>
          <w:i/>
          <w:sz w:val="22"/>
          <w:szCs w:val="22"/>
        </w:rPr>
        <w:t xml:space="preserve">, </w:t>
      </w:r>
      <w:r w:rsidR="00F95157" w:rsidRPr="000A1BD6">
        <w:rPr>
          <w:rFonts w:ascii="Cambria" w:hAnsi="Cambria"/>
          <w:b w:val="0"/>
          <w:bCs w:val="0"/>
          <w:iCs/>
          <w:sz w:val="22"/>
          <w:szCs w:val="22"/>
        </w:rPr>
        <w:t>for set A experiments,</w:t>
      </w:r>
      <w:r w:rsidRPr="000A1BD6">
        <w:rPr>
          <w:rFonts w:ascii="Cambria" w:hAnsi="Cambria"/>
          <w:b w:val="0"/>
          <w:sz w:val="22"/>
          <w:szCs w:val="22"/>
        </w:rPr>
        <w:t xml:space="preserve"> have been estimated by generating kymographs and approximating the location of </w:t>
      </w:r>
      <w:r w:rsidR="00D946DD" w:rsidRPr="000A1BD6">
        <w:rPr>
          <w:rFonts w:ascii="Cambria" w:hAnsi="Cambria"/>
          <w:b w:val="0"/>
          <w:sz w:val="22"/>
          <w:szCs w:val="22"/>
        </w:rPr>
        <w:t>MT</w:t>
      </w:r>
      <w:r w:rsidRPr="000A1BD6">
        <w:rPr>
          <w:rFonts w:ascii="Cambria" w:hAnsi="Cambria"/>
          <w:b w:val="0"/>
          <w:sz w:val="22"/>
          <w:szCs w:val="22"/>
        </w:rPr>
        <w:t xml:space="preserve"> plus ends over time and space with straight lines (the Ase1</w:t>
      </w:r>
      <w:r w:rsidR="00377297">
        <w:rPr>
          <w:rFonts w:ascii="Cambria" w:hAnsi="Cambria"/>
          <w:b w:val="0"/>
          <w:sz w:val="22"/>
          <w:szCs w:val="22"/>
        </w:rPr>
        <w:t>-mNeonGreen</w:t>
      </w:r>
      <w:r w:rsidRPr="000A1BD6">
        <w:rPr>
          <w:rFonts w:ascii="Cambria" w:hAnsi="Cambria"/>
          <w:b w:val="0"/>
          <w:sz w:val="22"/>
          <w:szCs w:val="22"/>
        </w:rPr>
        <w:t xml:space="preserve"> signal was used to visually track </w:t>
      </w:r>
      <w:r w:rsidR="00D946DD" w:rsidRPr="000A1BD6">
        <w:rPr>
          <w:rFonts w:ascii="Cambria" w:hAnsi="Cambria"/>
          <w:b w:val="0"/>
          <w:sz w:val="22"/>
          <w:szCs w:val="22"/>
        </w:rPr>
        <w:t>MT</w:t>
      </w:r>
      <w:r w:rsidRPr="000A1BD6">
        <w:rPr>
          <w:rFonts w:ascii="Cambria" w:hAnsi="Cambria"/>
          <w:b w:val="0"/>
          <w:sz w:val="22"/>
          <w:szCs w:val="22"/>
        </w:rPr>
        <w:t xml:space="preserve"> ends, as </w:t>
      </w:r>
      <w:r w:rsidR="00D946DD" w:rsidRPr="000A1BD6">
        <w:rPr>
          <w:rFonts w:ascii="Cambria" w:hAnsi="Cambria"/>
          <w:b w:val="0"/>
          <w:sz w:val="22"/>
          <w:szCs w:val="22"/>
        </w:rPr>
        <w:t>MT</w:t>
      </w:r>
      <w:r w:rsidRPr="000A1BD6">
        <w:rPr>
          <w:rFonts w:ascii="Cambria" w:hAnsi="Cambria"/>
          <w:b w:val="0"/>
          <w:sz w:val="22"/>
          <w:szCs w:val="22"/>
        </w:rPr>
        <w:t xml:space="preserve"> were not imaged directly).</w:t>
      </w:r>
      <w:r w:rsidR="00F95157" w:rsidRPr="000A1BD6">
        <w:rPr>
          <w:rFonts w:ascii="Cambria" w:hAnsi="Cambria"/>
          <w:b w:val="0"/>
          <w:sz w:val="22"/>
          <w:szCs w:val="22"/>
        </w:rPr>
        <w:t xml:space="preserve"> For set B experiments, we used FIESTA to determine the locations of MTs </w:t>
      </w:r>
      <w:r w:rsidR="00F95157" w:rsidRPr="000A1BD6">
        <w:rPr>
          <w:rFonts w:ascii="Cambria" w:hAnsi="Cambria"/>
          <w:b w:val="0"/>
          <w:sz w:val="22"/>
          <w:szCs w:val="22"/>
        </w:rPr>
        <w:fldChar w:fldCharType="begin" w:fldLock="1"/>
      </w:r>
      <w:r w:rsidR="002C7C70">
        <w:rPr>
          <w:rFonts w:ascii="Cambria" w:hAnsi="Cambria"/>
          <w:b w:val="0"/>
          <w:sz w:val="22"/>
          <w:szCs w:val="22"/>
        </w:rPr>
        <w:instrText>ADDIN CSL_CITATION {"citationItems":[{"id":"ITEM-1","itemData":{"DOI":"https://doi.org/10.1016/j.bpj.2011.04.023","ISSN":"0006-3495","abstract":"Recent developments in image processing have greatly advanced our understanding of biomolecular processes in vitro and in vivo. In particular, using Gaussian models to fit the intensity profiles of nanometer-sized objects have enabled their two-dimensional localization with a precision in the one-nanometer range. Here, we present an algorithm to precisely localize curved filaments whose structures are characterized by subresolution diameters and micrometer lengths. Using surface-immobilized microtubules, fluorescently labeled with rhodamine, we demonstrate positional precisions of ∼2 nm when determining the filament centerline and ∼9 nm when localizing the filament tips. Combined with state-of-the-art single particle tracking we apply the algorithm 1), to motor-proteins stepping on immobilized microtubules, 2), to depolymerizing microtubules, and 3), to microtubules gliding over motor-coated surfaces.","author":[{"dropping-particle":"","family":"Ruhnow","given":"Felix","non-dropping-particle":"","parse-names":false,"suffix":""},{"dropping-particle":"","family":"Zwicker","given":"David","non-dropping-particle":"","parse-names":false,"suffix":""},{"dropping-particle":"","family":"Diez","given":"Stefan","non-dropping-particle":"","parse-names":false,"suffix":""}],"container-title":"Biophysical Journal","id":"ITEM-1","issue":"11","issued":{"date-parts":[["2011"]]},"page":"2820-2828","title":"Tracking Single Particles and Elongated Filaments with Nanometer Precision","type":"article-journal","volume":"100"},"uris":["http://www.mendeley.com/documents/?uuid=af93d825-c159-45bb-8728-a24dc92a3cdf"]}],"mendeley":{"formattedCitation":"(Ruhnow, Zwicker and Diez, 2011)","plainTextFormattedCitation":"(Ruhnow, Zwicker and Diez, 2011)","previouslyFormattedCitation":"(Ruhnow, Zwicker and Diez, 2011)"},"properties":{"noteIndex":0},"schema":"https://github.com/citation-style-language/schema/raw/master/csl-citation.json"}</w:instrText>
      </w:r>
      <w:r w:rsidR="00F95157" w:rsidRPr="000A1BD6">
        <w:rPr>
          <w:rFonts w:ascii="Cambria" w:hAnsi="Cambria"/>
          <w:b w:val="0"/>
          <w:sz w:val="22"/>
          <w:szCs w:val="22"/>
        </w:rPr>
        <w:fldChar w:fldCharType="separate"/>
      </w:r>
      <w:r w:rsidR="00211CAA" w:rsidRPr="00211CAA">
        <w:rPr>
          <w:rFonts w:ascii="Cambria" w:hAnsi="Cambria"/>
          <w:b w:val="0"/>
          <w:noProof/>
          <w:sz w:val="22"/>
          <w:szCs w:val="22"/>
        </w:rPr>
        <w:t>(Ruhnow, Zwicker and Diez, 2011)</w:t>
      </w:r>
      <w:r w:rsidR="00F95157" w:rsidRPr="000A1BD6">
        <w:rPr>
          <w:rFonts w:ascii="Cambria" w:hAnsi="Cambria"/>
          <w:b w:val="0"/>
          <w:sz w:val="22"/>
          <w:szCs w:val="22"/>
        </w:rPr>
        <w:fldChar w:fldCharType="end"/>
      </w:r>
      <w:r w:rsidR="00F95157" w:rsidRPr="000A1BD6">
        <w:rPr>
          <w:rFonts w:ascii="Cambria" w:hAnsi="Cambria"/>
          <w:b w:val="0"/>
          <w:sz w:val="22"/>
          <w:szCs w:val="22"/>
        </w:rPr>
        <w:t>.</w:t>
      </w:r>
      <w:r w:rsidRPr="000A1BD6">
        <w:rPr>
          <w:rFonts w:ascii="Cambria" w:hAnsi="Cambria"/>
          <w:b w:val="0"/>
          <w:sz w:val="22"/>
          <w:szCs w:val="22"/>
        </w:rPr>
        <w:t xml:space="preserve"> </w:t>
      </w:r>
      <w:r w:rsidR="00F95157" w:rsidRPr="000A1BD6">
        <w:rPr>
          <w:rFonts w:ascii="Cambria" w:hAnsi="Cambria"/>
          <w:b w:val="0"/>
          <w:sz w:val="22"/>
          <w:szCs w:val="22"/>
        </w:rPr>
        <w:lastRenderedPageBreak/>
        <w:t>Both methods</w:t>
      </w:r>
      <w:r w:rsidRPr="000A1BD6">
        <w:rPr>
          <w:rFonts w:ascii="Cambria" w:hAnsi="Cambria"/>
          <w:b w:val="0"/>
          <w:sz w:val="22"/>
          <w:szCs w:val="22"/>
        </w:rPr>
        <w:t xml:space="preserve"> yielded </w:t>
      </w:r>
      <w:r w:rsidR="00F90CC2" w:rsidRPr="000A1BD6">
        <w:rPr>
          <w:rFonts w:ascii="Cambria" w:hAnsi="Cambria"/>
          <w:b w:val="0"/>
          <w:sz w:val="22"/>
          <w:szCs w:val="22"/>
        </w:rPr>
        <w:t>polymerization</w:t>
      </w:r>
      <w:r w:rsidRPr="000A1BD6">
        <w:rPr>
          <w:rFonts w:ascii="Cambria" w:hAnsi="Cambria"/>
          <w:b w:val="0"/>
          <w:sz w:val="22"/>
          <w:szCs w:val="22"/>
        </w:rPr>
        <w:t xml:space="preserve"> and </w:t>
      </w:r>
      <w:r w:rsidR="00F90CC2" w:rsidRPr="000A1BD6">
        <w:rPr>
          <w:rFonts w:ascii="Cambria" w:hAnsi="Cambria"/>
          <w:b w:val="0"/>
          <w:sz w:val="22"/>
          <w:szCs w:val="22"/>
        </w:rPr>
        <w:t xml:space="preserve">depolymerization </w:t>
      </w:r>
      <w:r w:rsidR="00AC2144">
        <w:rPr>
          <w:rFonts w:ascii="Cambria" w:hAnsi="Cambria"/>
          <w:b w:val="0"/>
          <w:sz w:val="22"/>
          <w:szCs w:val="22"/>
        </w:rPr>
        <w:t>velocities</w:t>
      </w:r>
      <w:r w:rsidRPr="000A1BD6">
        <w:rPr>
          <w:rFonts w:ascii="Cambria" w:hAnsi="Cambria"/>
          <w:b w:val="0"/>
          <w:sz w:val="22"/>
          <w:szCs w:val="22"/>
        </w:rPr>
        <w:t xml:space="preserve">. Rescues were identified as events where a </w:t>
      </w:r>
      <w:r w:rsidR="00D946DD" w:rsidRPr="000A1BD6">
        <w:rPr>
          <w:rFonts w:ascii="Cambria" w:hAnsi="Cambria"/>
          <w:b w:val="0"/>
          <w:sz w:val="22"/>
          <w:szCs w:val="22"/>
        </w:rPr>
        <w:t>MT</w:t>
      </w:r>
      <w:r w:rsidRPr="000A1BD6">
        <w:rPr>
          <w:rFonts w:ascii="Cambria" w:hAnsi="Cambria"/>
          <w:b w:val="0"/>
          <w:sz w:val="22"/>
          <w:szCs w:val="22"/>
        </w:rPr>
        <w:t xml:space="preserve"> switches from </w:t>
      </w:r>
      <w:r w:rsidR="00D946DD" w:rsidRPr="000A1BD6">
        <w:rPr>
          <w:rFonts w:ascii="Cambria" w:hAnsi="Cambria"/>
          <w:b w:val="0"/>
          <w:sz w:val="22"/>
          <w:szCs w:val="22"/>
        </w:rPr>
        <w:t>depolymerization</w:t>
      </w:r>
      <w:r w:rsidRPr="000A1BD6">
        <w:rPr>
          <w:rFonts w:ascii="Cambria" w:hAnsi="Cambria"/>
          <w:b w:val="0"/>
          <w:sz w:val="22"/>
          <w:szCs w:val="22"/>
        </w:rPr>
        <w:t xml:space="preserve"> to </w:t>
      </w:r>
      <w:r w:rsidR="00E73E33" w:rsidRPr="000A1BD6">
        <w:rPr>
          <w:rFonts w:ascii="Cambria" w:hAnsi="Cambria"/>
          <w:b w:val="0"/>
          <w:sz w:val="22"/>
          <w:szCs w:val="22"/>
        </w:rPr>
        <w:t>polymerization</w:t>
      </w:r>
      <w:r w:rsidRPr="000A1BD6">
        <w:rPr>
          <w:rFonts w:ascii="Cambria" w:hAnsi="Cambria"/>
          <w:b w:val="0"/>
          <w:sz w:val="22"/>
          <w:szCs w:val="22"/>
        </w:rPr>
        <w:t xml:space="preserve"> before reaching the GMPCPP-stabilized seed, and catastrophes were events where </w:t>
      </w:r>
      <w:r w:rsidR="00E73E33" w:rsidRPr="000A1BD6">
        <w:rPr>
          <w:rFonts w:ascii="Cambria" w:hAnsi="Cambria"/>
          <w:b w:val="0"/>
          <w:sz w:val="22"/>
          <w:szCs w:val="22"/>
        </w:rPr>
        <w:t>polymerization</w:t>
      </w:r>
      <w:r w:rsidRPr="000A1BD6">
        <w:rPr>
          <w:rFonts w:ascii="Cambria" w:hAnsi="Cambria"/>
          <w:b w:val="0"/>
          <w:sz w:val="22"/>
          <w:szCs w:val="22"/>
        </w:rPr>
        <w:t xml:space="preserve"> was followed by </w:t>
      </w:r>
      <w:r w:rsidR="00D946DD" w:rsidRPr="000A1BD6">
        <w:rPr>
          <w:rFonts w:ascii="Cambria" w:hAnsi="Cambria"/>
          <w:b w:val="0"/>
          <w:sz w:val="22"/>
          <w:szCs w:val="22"/>
        </w:rPr>
        <w:t>depolymerization</w:t>
      </w:r>
      <w:r w:rsidRPr="000A1BD6">
        <w:rPr>
          <w:rFonts w:ascii="Cambria" w:hAnsi="Cambria"/>
          <w:b w:val="0"/>
          <w:sz w:val="22"/>
          <w:szCs w:val="22"/>
        </w:rPr>
        <w:t xml:space="preserve">. Rescue and catastrophe rates were estimated by dividing the number of rescues respectively catastrophes by the sum of the total distance </w:t>
      </w:r>
      <w:r w:rsidR="00E73E33" w:rsidRPr="000A1BD6">
        <w:rPr>
          <w:rFonts w:ascii="Cambria" w:hAnsi="Cambria"/>
          <w:b w:val="0"/>
          <w:sz w:val="22"/>
          <w:szCs w:val="22"/>
        </w:rPr>
        <w:t>depolymerized</w:t>
      </w:r>
      <w:r w:rsidRPr="000A1BD6">
        <w:rPr>
          <w:rFonts w:ascii="Cambria" w:hAnsi="Cambria"/>
          <w:b w:val="0"/>
          <w:sz w:val="22"/>
          <w:szCs w:val="22"/>
        </w:rPr>
        <w:t xml:space="preserve"> respectively </w:t>
      </w:r>
      <w:r w:rsidR="00E73E33" w:rsidRPr="000A1BD6">
        <w:rPr>
          <w:rFonts w:ascii="Cambria" w:hAnsi="Cambria"/>
          <w:b w:val="0"/>
          <w:sz w:val="22"/>
          <w:szCs w:val="22"/>
        </w:rPr>
        <w:t xml:space="preserve">polymerized </w:t>
      </w:r>
      <w:r w:rsidRPr="000A1BD6">
        <w:rPr>
          <w:rFonts w:ascii="Cambria" w:hAnsi="Cambria"/>
          <w:b w:val="0"/>
          <w:sz w:val="22"/>
          <w:szCs w:val="22"/>
        </w:rPr>
        <w:t>by all plus ends.</w:t>
      </w:r>
    </w:p>
    <w:p w14:paraId="1565A781" w14:textId="165946E2" w:rsidR="00AC467E" w:rsidRPr="000A1BD6" w:rsidRDefault="00AC467E" w:rsidP="00931388">
      <w:pPr>
        <w:pStyle w:val="SMHeading"/>
        <w:spacing w:line="360" w:lineRule="auto"/>
        <w:jc w:val="both"/>
        <w:rPr>
          <w:rFonts w:ascii="Cambria" w:hAnsi="Cambria"/>
          <w:b w:val="0"/>
          <w:sz w:val="22"/>
          <w:szCs w:val="22"/>
          <w:lang w:val="en"/>
        </w:rPr>
      </w:pPr>
      <w:r w:rsidRPr="000A1BD6">
        <w:rPr>
          <w:rFonts w:ascii="Cambria" w:hAnsi="Cambria"/>
          <w:b w:val="0"/>
          <w:i/>
          <w:sz w:val="22"/>
          <w:szCs w:val="22"/>
          <w:lang w:val="en"/>
        </w:rPr>
        <w:t xml:space="preserve">Single fluorophore quantification. </w:t>
      </w:r>
      <w:r w:rsidRPr="000A1BD6">
        <w:rPr>
          <w:rFonts w:ascii="Cambria" w:hAnsi="Cambria"/>
          <w:b w:val="0"/>
          <w:sz w:val="22"/>
          <w:szCs w:val="22"/>
          <w:lang w:val="en"/>
        </w:rPr>
        <w:t>Fluorescent signal of a single Ase1</w:t>
      </w:r>
      <w:r w:rsidR="00377297">
        <w:rPr>
          <w:rFonts w:ascii="Cambria" w:hAnsi="Cambria"/>
          <w:b w:val="0"/>
          <w:sz w:val="22"/>
          <w:szCs w:val="22"/>
          <w:lang w:val="en"/>
        </w:rPr>
        <w:t>-mNeonGreen</w:t>
      </w:r>
      <w:r w:rsidRPr="000A1BD6">
        <w:rPr>
          <w:rFonts w:ascii="Cambria" w:hAnsi="Cambria"/>
          <w:b w:val="0"/>
          <w:sz w:val="22"/>
          <w:szCs w:val="22"/>
          <w:lang w:val="en"/>
        </w:rPr>
        <w:t xml:space="preserve"> dimer was determined by generating intensity time-traces of Ase1</w:t>
      </w:r>
      <w:r w:rsidR="00377297">
        <w:rPr>
          <w:rFonts w:ascii="Cambria" w:hAnsi="Cambria"/>
          <w:b w:val="0"/>
          <w:sz w:val="22"/>
          <w:szCs w:val="22"/>
          <w:lang w:val="en"/>
        </w:rPr>
        <w:t>-mNeonGreen</w:t>
      </w:r>
      <w:r w:rsidRPr="000A1BD6">
        <w:rPr>
          <w:rFonts w:ascii="Cambria" w:hAnsi="Cambria"/>
          <w:b w:val="0"/>
          <w:sz w:val="22"/>
          <w:szCs w:val="22"/>
          <w:lang w:val="en"/>
        </w:rPr>
        <w:t xml:space="preserve"> molecules and estimating the height of the occurring steps in change of intensity (only small steps, i.e., steps likely to be bleaching steps). The number of steps was first estimated by eye, and this number was used as input for the </w:t>
      </w:r>
      <w:proofErr w:type="spellStart"/>
      <w:r w:rsidRPr="000A1BD6">
        <w:rPr>
          <w:rFonts w:ascii="Cambria" w:hAnsi="Cambria"/>
          <w:b w:val="0"/>
          <w:i/>
          <w:sz w:val="22"/>
          <w:szCs w:val="22"/>
          <w:lang w:val="en"/>
        </w:rPr>
        <w:t>findchangepoints</w:t>
      </w:r>
      <w:proofErr w:type="spellEnd"/>
      <w:r w:rsidRPr="000A1BD6">
        <w:rPr>
          <w:rFonts w:ascii="Cambria" w:hAnsi="Cambria"/>
          <w:b w:val="0"/>
          <w:i/>
          <w:sz w:val="22"/>
          <w:szCs w:val="22"/>
          <w:lang w:val="en"/>
        </w:rPr>
        <w:t xml:space="preserve"> </w:t>
      </w:r>
      <w:r w:rsidRPr="000A1BD6">
        <w:rPr>
          <w:rFonts w:ascii="Cambria" w:hAnsi="Cambria"/>
          <w:b w:val="0"/>
          <w:sz w:val="22"/>
          <w:szCs w:val="22"/>
          <w:lang w:val="en"/>
        </w:rPr>
        <w:t xml:space="preserve">function of </w:t>
      </w:r>
      <w:proofErr w:type="spellStart"/>
      <w:r w:rsidRPr="000A1BD6">
        <w:rPr>
          <w:rFonts w:ascii="Cambria" w:hAnsi="Cambria"/>
          <w:b w:val="0"/>
          <w:sz w:val="22"/>
          <w:szCs w:val="22"/>
          <w:lang w:val="en"/>
        </w:rPr>
        <w:t>Matlab</w:t>
      </w:r>
      <w:proofErr w:type="spellEnd"/>
      <w:r w:rsidRPr="000A1BD6">
        <w:rPr>
          <w:rFonts w:ascii="Cambria" w:hAnsi="Cambria"/>
          <w:b w:val="0"/>
          <w:sz w:val="22"/>
          <w:szCs w:val="22"/>
          <w:lang w:val="en"/>
        </w:rPr>
        <w:t xml:space="preserve"> to determine the position of the steps (by detection of significant changes of the mean value). To yield the intensity per </w:t>
      </w:r>
      <w:r w:rsidR="00681887" w:rsidRPr="000A1BD6">
        <w:rPr>
          <w:rFonts w:ascii="Cambria" w:hAnsi="Cambria"/>
          <w:b w:val="0"/>
          <w:sz w:val="22"/>
          <w:szCs w:val="22"/>
          <w:lang w:val="en"/>
        </w:rPr>
        <w:t>Ase1</w:t>
      </w:r>
      <w:r w:rsidRPr="000A1BD6">
        <w:rPr>
          <w:rFonts w:ascii="Cambria" w:hAnsi="Cambria"/>
          <w:b w:val="0"/>
          <w:sz w:val="22"/>
          <w:szCs w:val="22"/>
          <w:lang w:val="en"/>
        </w:rPr>
        <w:t xml:space="preserve"> dimer, the median of the heights of these steps was calculated and multiplied by two. For the estimation of single Ase1-GFP dimers, the intensity of single diffusive spots of GFP signals on </w:t>
      </w:r>
      <w:r w:rsidR="00D946DD" w:rsidRPr="000A1BD6">
        <w:rPr>
          <w:rFonts w:ascii="Cambria" w:hAnsi="Cambria"/>
          <w:b w:val="0"/>
          <w:sz w:val="22"/>
          <w:szCs w:val="22"/>
          <w:lang w:val="en"/>
        </w:rPr>
        <w:t>MT</w:t>
      </w:r>
      <w:r w:rsidRPr="000A1BD6">
        <w:rPr>
          <w:rFonts w:ascii="Cambria" w:hAnsi="Cambria"/>
          <w:b w:val="0"/>
          <w:sz w:val="22"/>
          <w:szCs w:val="22"/>
          <w:lang w:val="en"/>
        </w:rPr>
        <w:t xml:space="preserve">s has been taken at very low concentration of Ase1-GFP in the buffer (no bleaching data available for these experiments). </w:t>
      </w:r>
      <w:r w:rsidR="00C816E3" w:rsidRPr="000A1BD6">
        <w:rPr>
          <w:rFonts w:ascii="Cambria" w:hAnsi="Cambria"/>
          <w:b w:val="0"/>
          <w:sz w:val="22"/>
          <w:szCs w:val="22"/>
          <w:lang w:val="en"/>
        </w:rPr>
        <w:t xml:space="preserve">For </w:t>
      </w:r>
      <w:r w:rsidR="00283791" w:rsidRPr="000A1BD6">
        <w:rPr>
          <w:rFonts w:ascii="Cambria" w:hAnsi="Cambria"/>
          <w:b w:val="0"/>
          <w:sz w:val="22"/>
          <w:szCs w:val="22"/>
          <w:lang w:val="en"/>
        </w:rPr>
        <w:t xml:space="preserve">estimation of single fluorophores for </w:t>
      </w:r>
      <w:r w:rsidR="006D161F" w:rsidRPr="000A1BD6">
        <w:rPr>
          <w:rFonts w:ascii="Cambria" w:hAnsi="Cambria"/>
          <w:b w:val="0"/>
          <w:sz w:val="22"/>
          <w:szCs w:val="22"/>
          <w:lang w:val="en"/>
        </w:rPr>
        <w:t>s</w:t>
      </w:r>
      <w:r w:rsidR="00283791" w:rsidRPr="000A1BD6">
        <w:rPr>
          <w:rFonts w:ascii="Cambria" w:hAnsi="Cambria"/>
          <w:b w:val="0"/>
          <w:sz w:val="22"/>
          <w:szCs w:val="22"/>
          <w:lang w:val="en"/>
        </w:rPr>
        <w:t xml:space="preserve">et B experiments </w:t>
      </w:r>
      <w:r w:rsidR="002D3016" w:rsidRPr="000A1BD6">
        <w:rPr>
          <w:rFonts w:ascii="Cambria" w:hAnsi="Cambria"/>
          <w:b w:val="0"/>
          <w:sz w:val="22"/>
          <w:szCs w:val="22"/>
          <w:lang w:val="en"/>
        </w:rPr>
        <w:t xml:space="preserve">we did </w:t>
      </w:r>
      <w:r w:rsidR="006D161F" w:rsidRPr="000A1BD6">
        <w:rPr>
          <w:rFonts w:ascii="Cambria" w:hAnsi="Cambria"/>
          <w:b w:val="0"/>
          <w:sz w:val="22"/>
          <w:szCs w:val="22"/>
          <w:lang w:val="en"/>
        </w:rPr>
        <w:t xml:space="preserve">not </w:t>
      </w:r>
      <w:r w:rsidR="00F85D7D" w:rsidRPr="000A1BD6">
        <w:rPr>
          <w:rFonts w:ascii="Cambria" w:hAnsi="Cambria"/>
          <w:b w:val="0"/>
          <w:sz w:val="22"/>
          <w:szCs w:val="22"/>
          <w:lang w:val="en"/>
        </w:rPr>
        <w:t xml:space="preserve">have </w:t>
      </w:r>
      <w:r w:rsidR="00E57302" w:rsidRPr="000A1BD6">
        <w:rPr>
          <w:rFonts w:ascii="Cambria" w:hAnsi="Cambria"/>
          <w:b w:val="0"/>
          <w:sz w:val="22"/>
          <w:szCs w:val="22"/>
          <w:lang w:val="en"/>
        </w:rPr>
        <w:t>bleaching</w:t>
      </w:r>
      <w:r w:rsidR="00F85D7D" w:rsidRPr="000A1BD6">
        <w:rPr>
          <w:rFonts w:ascii="Cambria" w:hAnsi="Cambria"/>
          <w:b w:val="0"/>
          <w:sz w:val="22"/>
          <w:szCs w:val="22"/>
          <w:lang w:val="en"/>
        </w:rPr>
        <w:t xml:space="preserve"> data available, instead we measured</w:t>
      </w:r>
      <w:r w:rsidR="00DA6CD0" w:rsidRPr="000A1BD6">
        <w:rPr>
          <w:rFonts w:ascii="Cambria" w:hAnsi="Cambria"/>
          <w:b w:val="0"/>
          <w:sz w:val="22"/>
          <w:szCs w:val="22"/>
          <w:lang w:val="en"/>
        </w:rPr>
        <w:t xml:space="preserve"> the intensity of </w:t>
      </w:r>
      <w:r w:rsidR="00721B17" w:rsidRPr="000A1BD6">
        <w:rPr>
          <w:rFonts w:ascii="Cambria" w:hAnsi="Cambria"/>
          <w:b w:val="0"/>
          <w:sz w:val="22"/>
          <w:szCs w:val="22"/>
          <w:lang w:val="en"/>
        </w:rPr>
        <w:t>diffusing molecules</w:t>
      </w:r>
      <w:r w:rsidR="00DA6CD0" w:rsidRPr="000A1BD6">
        <w:rPr>
          <w:rFonts w:ascii="Cambria" w:hAnsi="Cambria"/>
          <w:b w:val="0"/>
          <w:sz w:val="22"/>
          <w:szCs w:val="22"/>
          <w:lang w:val="en"/>
        </w:rPr>
        <w:t xml:space="preserve"> (which </w:t>
      </w:r>
      <w:r w:rsidR="006C1FE9" w:rsidRPr="000A1BD6">
        <w:rPr>
          <w:rFonts w:ascii="Cambria" w:hAnsi="Cambria"/>
          <w:b w:val="0"/>
          <w:sz w:val="22"/>
          <w:szCs w:val="22"/>
          <w:lang w:val="en"/>
        </w:rPr>
        <w:t>may</w:t>
      </w:r>
      <w:r w:rsidR="00DA6CD0" w:rsidRPr="000A1BD6">
        <w:rPr>
          <w:rFonts w:ascii="Cambria" w:hAnsi="Cambria"/>
          <w:b w:val="0"/>
          <w:sz w:val="22"/>
          <w:szCs w:val="22"/>
          <w:lang w:val="en"/>
        </w:rPr>
        <w:t xml:space="preserve"> overestimate the intensity per single molecule).</w:t>
      </w:r>
      <w:r w:rsidR="002D3016" w:rsidRPr="000A1BD6">
        <w:rPr>
          <w:rFonts w:ascii="Cambria" w:hAnsi="Cambria"/>
          <w:b w:val="0"/>
          <w:sz w:val="22"/>
          <w:szCs w:val="22"/>
          <w:lang w:val="en"/>
        </w:rPr>
        <w:t xml:space="preserve"> </w:t>
      </w:r>
    </w:p>
    <w:p w14:paraId="16C275DD" w14:textId="7FB91ACC" w:rsidR="009E4299" w:rsidRPr="000A1BD6" w:rsidRDefault="009E4299" w:rsidP="00931388">
      <w:pPr>
        <w:pStyle w:val="SMHeading"/>
        <w:spacing w:line="360" w:lineRule="auto"/>
        <w:jc w:val="both"/>
        <w:rPr>
          <w:rFonts w:ascii="Cambria" w:hAnsi="Cambria"/>
          <w:b w:val="0"/>
          <w:sz w:val="22"/>
          <w:szCs w:val="22"/>
          <w:lang w:val="en"/>
        </w:rPr>
      </w:pPr>
      <w:r w:rsidRPr="000A1BD6">
        <w:rPr>
          <w:rFonts w:ascii="Cambria" w:hAnsi="Cambria"/>
          <w:b w:val="0"/>
          <w:i/>
          <w:sz w:val="22"/>
          <w:szCs w:val="22"/>
          <w:lang w:val="en"/>
        </w:rPr>
        <w:t>Ase1 density estimation.</w:t>
      </w:r>
      <w:r w:rsidRPr="000A1BD6">
        <w:rPr>
          <w:rFonts w:ascii="Cambria" w:hAnsi="Cambria"/>
          <w:sz w:val="22"/>
          <w:szCs w:val="22"/>
          <w:u w:val="words"/>
          <w:lang w:val="en"/>
        </w:rPr>
        <w:t xml:space="preserve"> </w:t>
      </w:r>
      <w:r w:rsidR="000D6A8A" w:rsidRPr="000A1BD6">
        <w:rPr>
          <w:rFonts w:ascii="Cambria" w:hAnsi="Cambria"/>
          <w:b w:val="0"/>
          <w:sz w:val="22"/>
          <w:szCs w:val="22"/>
          <w:lang w:val="en"/>
        </w:rPr>
        <w:t xml:space="preserve">Area selections along the </w:t>
      </w:r>
      <w:r w:rsidR="00D946DD" w:rsidRPr="000A1BD6">
        <w:rPr>
          <w:rFonts w:ascii="Cambria" w:hAnsi="Cambria"/>
          <w:b w:val="0"/>
          <w:sz w:val="22"/>
          <w:szCs w:val="22"/>
          <w:lang w:val="en"/>
        </w:rPr>
        <w:t>MT</w:t>
      </w:r>
      <w:r w:rsidR="000D6A8A" w:rsidRPr="000A1BD6">
        <w:rPr>
          <w:rFonts w:ascii="Cambria" w:hAnsi="Cambria"/>
          <w:b w:val="0"/>
          <w:sz w:val="22"/>
          <w:szCs w:val="22"/>
          <w:lang w:val="en"/>
        </w:rPr>
        <w:t xml:space="preserve"> length (only regions with at least one dynamic extension present were measured)</w:t>
      </w:r>
      <w:r w:rsidRPr="000A1BD6" w:rsidDel="00BA1DA6">
        <w:rPr>
          <w:rFonts w:ascii="Cambria" w:hAnsi="Cambria"/>
          <w:b w:val="0"/>
          <w:sz w:val="22"/>
          <w:szCs w:val="22"/>
          <w:lang w:val="en"/>
        </w:rPr>
        <w:t xml:space="preserve"> </w:t>
      </w:r>
      <w:r w:rsidRPr="000A1BD6">
        <w:rPr>
          <w:rFonts w:ascii="Cambria" w:hAnsi="Cambria"/>
          <w:b w:val="0"/>
          <w:sz w:val="22"/>
          <w:szCs w:val="22"/>
          <w:lang w:val="en"/>
        </w:rPr>
        <w:t xml:space="preserve">were used to read out the </w:t>
      </w:r>
      <w:proofErr w:type="spellStart"/>
      <w:r w:rsidRPr="000A1BD6">
        <w:rPr>
          <w:rFonts w:ascii="Cambria" w:hAnsi="Cambria"/>
          <w:b w:val="0"/>
          <w:sz w:val="22"/>
          <w:szCs w:val="22"/>
          <w:lang w:val="en"/>
        </w:rPr>
        <w:t>mEGFP</w:t>
      </w:r>
      <w:proofErr w:type="spellEnd"/>
      <w:r w:rsidRPr="000A1BD6">
        <w:rPr>
          <w:rFonts w:ascii="Cambria" w:hAnsi="Cambria"/>
          <w:b w:val="0"/>
          <w:sz w:val="22"/>
          <w:szCs w:val="22"/>
          <w:lang w:val="en"/>
        </w:rPr>
        <w:t xml:space="preserve"> or </w:t>
      </w:r>
      <w:proofErr w:type="spellStart"/>
      <w:r w:rsidRPr="000A1BD6">
        <w:rPr>
          <w:rFonts w:ascii="Cambria" w:hAnsi="Cambria"/>
          <w:b w:val="0"/>
          <w:sz w:val="22"/>
          <w:szCs w:val="22"/>
          <w:lang w:val="en"/>
        </w:rPr>
        <w:t>mCherry</w:t>
      </w:r>
      <w:proofErr w:type="spellEnd"/>
      <w:r w:rsidRPr="000A1BD6">
        <w:rPr>
          <w:rFonts w:ascii="Cambria" w:hAnsi="Cambria"/>
          <w:b w:val="0"/>
          <w:sz w:val="22"/>
          <w:szCs w:val="22"/>
          <w:lang w:val="en"/>
        </w:rPr>
        <w:t xml:space="preserve"> fluorescent signal and to estimate the integrated signal intensity of GFP- or </w:t>
      </w:r>
      <w:proofErr w:type="spellStart"/>
      <w:r w:rsidR="005F5E4C" w:rsidRPr="000A1BD6">
        <w:rPr>
          <w:rFonts w:ascii="Cambria" w:hAnsi="Cambria"/>
          <w:b w:val="0"/>
          <w:sz w:val="22"/>
          <w:szCs w:val="22"/>
        </w:rPr>
        <w:t>mNeonGreen</w:t>
      </w:r>
      <w:proofErr w:type="spellEnd"/>
      <w:r w:rsidRPr="000A1BD6">
        <w:rPr>
          <w:rFonts w:ascii="Cambria" w:hAnsi="Cambria"/>
          <w:b w:val="0"/>
          <w:sz w:val="22"/>
          <w:szCs w:val="22"/>
          <w:lang w:val="en"/>
        </w:rPr>
        <w:t xml:space="preserve">-labeled Ase1 bound to the </w:t>
      </w:r>
      <w:r w:rsidR="00D946DD" w:rsidRPr="000A1BD6">
        <w:rPr>
          <w:rFonts w:ascii="Cambria" w:hAnsi="Cambria"/>
          <w:b w:val="0"/>
          <w:sz w:val="22"/>
          <w:szCs w:val="22"/>
          <w:lang w:val="en"/>
        </w:rPr>
        <w:t>MT</w:t>
      </w:r>
      <w:r w:rsidRPr="000A1BD6">
        <w:rPr>
          <w:rFonts w:ascii="Cambria" w:hAnsi="Cambria"/>
          <w:b w:val="0"/>
          <w:sz w:val="22"/>
          <w:szCs w:val="22"/>
          <w:lang w:val="en"/>
        </w:rPr>
        <w:t xml:space="preserve">. The signal in regions directly adjacent to the </w:t>
      </w:r>
      <w:r w:rsidR="00D946DD" w:rsidRPr="000A1BD6">
        <w:rPr>
          <w:rFonts w:ascii="Cambria" w:hAnsi="Cambria"/>
          <w:b w:val="0"/>
          <w:sz w:val="22"/>
          <w:szCs w:val="22"/>
          <w:lang w:val="en"/>
        </w:rPr>
        <w:t>MT</w:t>
      </w:r>
      <w:r w:rsidRPr="000A1BD6">
        <w:rPr>
          <w:rFonts w:ascii="Cambria" w:hAnsi="Cambria"/>
          <w:b w:val="0"/>
          <w:sz w:val="22"/>
          <w:szCs w:val="22"/>
          <w:lang w:val="en"/>
        </w:rPr>
        <w:t xml:space="preserve"> was subtracted as background signal. The density of GFP- or </w:t>
      </w:r>
      <w:proofErr w:type="spellStart"/>
      <w:r w:rsidR="005F5E4C" w:rsidRPr="000A1BD6">
        <w:rPr>
          <w:rFonts w:ascii="Cambria" w:hAnsi="Cambria"/>
          <w:b w:val="0"/>
          <w:sz w:val="22"/>
          <w:szCs w:val="22"/>
        </w:rPr>
        <w:t>mNeonGreen</w:t>
      </w:r>
      <w:proofErr w:type="spellEnd"/>
      <w:r w:rsidR="005F5E4C" w:rsidRPr="000A1BD6">
        <w:rPr>
          <w:rFonts w:ascii="Cambria" w:hAnsi="Cambria"/>
          <w:b w:val="0"/>
          <w:sz w:val="22"/>
          <w:szCs w:val="22"/>
        </w:rPr>
        <w:t xml:space="preserve"> </w:t>
      </w:r>
      <w:r w:rsidRPr="000A1BD6">
        <w:rPr>
          <w:rFonts w:ascii="Cambria" w:hAnsi="Cambria"/>
          <w:b w:val="0"/>
          <w:sz w:val="22"/>
          <w:szCs w:val="22"/>
          <w:lang w:val="en"/>
        </w:rPr>
        <w:t xml:space="preserve">-labeled Ase1 bound to the </w:t>
      </w:r>
      <w:r w:rsidR="00D946DD" w:rsidRPr="000A1BD6">
        <w:rPr>
          <w:rFonts w:ascii="Cambria" w:hAnsi="Cambria"/>
          <w:b w:val="0"/>
          <w:sz w:val="22"/>
          <w:szCs w:val="22"/>
          <w:lang w:val="en"/>
        </w:rPr>
        <w:t>MT</w:t>
      </w:r>
      <w:r w:rsidRPr="000A1BD6">
        <w:rPr>
          <w:rFonts w:ascii="Cambria" w:hAnsi="Cambria"/>
          <w:b w:val="0"/>
          <w:sz w:val="22"/>
          <w:szCs w:val="22"/>
          <w:lang w:val="en"/>
        </w:rPr>
        <w:t xml:space="preserve"> was then estimated by dividing the integrated intensity by the estimated intensity per single fluorescent molecule (either GFP or </w:t>
      </w:r>
      <w:proofErr w:type="spellStart"/>
      <w:r w:rsidR="005F5E4C" w:rsidRPr="000A1BD6">
        <w:rPr>
          <w:rFonts w:ascii="Cambria" w:hAnsi="Cambria"/>
          <w:b w:val="0"/>
          <w:sz w:val="22"/>
          <w:szCs w:val="22"/>
        </w:rPr>
        <w:t>mNeonGreen</w:t>
      </w:r>
      <w:proofErr w:type="spellEnd"/>
      <w:r w:rsidRPr="000A1BD6">
        <w:rPr>
          <w:rFonts w:ascii="Cambria" w:hAnsi="Cambria"/>
          <w:b w:val="0"/>
          <w:sz w:val="22"/>
          <w:szCs w:val="22"/>
          <w:lang w:val="en"/>
        </w:rPr>
        <w:t>, see below) and the length of the region.</w:t>
      </w:r>
      <w:ins w:id="821" w:author="Jochen Krattenmacher" w:date="2023-01-17T12:34:00Z">
        <w:r w:rsidR="004F64C8">
          <w:rPr>
            <w:rFonts w:ascii="Cambria" w:hAnsi="Cambria"/>
            <w:b w:val="0"/>
            <w:sz w:val="22"/>
            <w:szCs w:val="22"/>
            <w:lang w:val="en"/>
          </w:rPr>
          <w:t xml:space="preserve"> </w:t>
        </w:r>
      </w:ins>
      <w:ins w:id="822" w:author="Jochen Krattenmacher" w:date="2023-01-17T12:35:00Z">
        <w:r w:rsidR="00F44F0E">
          <w:rPr>
            <w:rFonts w:ascii="Cambria" w:hAnsi="Cambria"/>
            <w:b w:val="0"/>
            <w:sz w:val="22"/>
            <w:szCs w:val="22"/>
            <w:lang w:val="en"/>
          </w:rPr>
          <w:t xml:space="preserve">The </w:t>
        </w:r>
      </w:ins>
      <w:ins w:id="823" w:author="Jochen Krattenmacher" w:date="2023-01-17T12:51:00Z">
        <w:r w:rsidR="006A29E5">
          <w:rPr>
            <w:rFonts w:ascii="Cambria" w:hAnsi="Cambria"/>
            <w:b w:val="0"/>
            <w:sz w:val="22"/>
            <w:szCs w:val="22"/>
            <w:lang w:val="en"/>
          </w:rPr>
          <w:t>signal</w:t>
        </w:r>
      </w:ins>
      <w:ins w:id="824" w:author="Jochen Krattenmacher" w:date="2023-01-17T12:47:00Z">
        <w:r w:rsidR="00F400CA">
          <w:rPr>
            <w:rFonts w:ascii="Cambria" w:hAnsi="Cambria"/>
            <w:b w:val="0"/>
            <w:sz w:val="22"/>
            <w:szCs w:val="22"/>
            <w:lang w:val="en"/>
          </w:rPr>
          <w:t xml:space="preserve"> per length (</w:t>
        </w:r>
      </w:ins>
      <w:ins w:id="825" w:author="Jochen Krattenmacher" w:date="2023-01-17T12:51:00Z">
        <w:r w:rsidR="00D77443">
          <w:rPr>
            <w:rFonts w:ascii="Cambria" w:hAnsi="Cambria"/>
            <w:b w:val="0"/>
            <w:sz w:val="22"/>
            <w:szCs w:val="22"/>
            <w:lang w:val="en"/>
          </w:rPr>
          <w:t>S</w:t>
        </w:r>
      </w:ins>
      <w:ins w:id="826" w:author="Jochen Krattenmacher" w:date="2023-01-17T12:47:00Z">
        <w:r w:rsidR="00F400CA">
          <w:rPr>
            <w:rFonts w:ascii="Cambria" w:hAnsi="Cambria"/>
            <w:b w:val="0"/>
            <w:sz w:val="22"/>
            <w:szCs w:val="22"/>
            <w:lang w:val="en"/>
          </w:rPr>
          <w:t>)</w:t>
        </w:r>
      </w:ins>
      <w:ins w:id="827" w:author="Jochen Krattenmacher" w:date="2023-01-17T12:35:00Z">
        <w:r w:rsidR="005319D3">
          <w:rPr>
            <w:rFonts w:ascii="Cambria" w:hAnsi="Cambria"/>
            <w:b w:val="0"/>
            <w:sz w:val="22"/>
            <w:szCs w:val="22"/>
            <w:lang w:val="en"/>
          </w:rPr>
          <w:t xml:space="preserve"> measured on isolated MTs was used to </w:t>
        </w:r>
      </w:ins>
      <w:ins w:id="828" w:author="Jochen Krattenmacher" w:date="2023-01-17T12:39:00Z">
        <w:r w:rsidR="00D74D10">
          <w:rPr>
            <w:rFonts w:ascii="Cambria" w:hAnsi="Cambria"/>
            <w:b w:val="0"/>
            <w:sz w:val="22"/>
            <w:szCs w:val="22"/>
            <w:lang w:val="en"/>
          </w:rPr>
          <w:t xml:space="preserve">correct for the </w:t>
        </w:r>
      </w:ins>
      <w:ins w:id="829" w:author="Jochen Krattenmacher" w:date="2023-01-17T12:40:00Z">
        <w:r w:rsidR="00706658">
          <w:rPr>
            <w:rFonts w:ascii="Cambria" w:hAnsi="Cambria"/>
            <w:b w:val="0"/>
            <w:sz w:val="22"/>
            <w:szCs w:val="22"/>
            <w:lang w:val="en"/>
          </w:rPr>
          <w:t>reduced</w:t>
        </w:r>
      </w:ins>
      <w:ins w:id="830" w:author="Jochen Krattenmacher" w:date="2023-01-17T12:39:00Z">
        <w:r w:rsidR="00D74D10">
          <w:rPr>
            <w:rFonts w:ascii="Cambria" w:hAnsi="Cambria"/>
            <w:b w:val="0"/>
            <w:sz w:val="22"/>
            <w:szCs w:val="22"/>
            <w:lang w:val="en"/>
          </w:rPr>
          <w:t xml:space="preserve"> illumination intensity in outer regions of the field of view</w:t>
        </w:r>
      </w:ins>
      <w:ins w:id="831" w:author="Jochen Krattenmacher" w:date="2023-01-17T12:52:00Z">
        <w:r w:rsidR="00D77443">
          <w:rPr>
            <w:rFonts w:ascii="Cambria" w:hAnsi="Cambria"/>
            <w:b w:val="0"/>
            <w:sz w:val="22"/>
            <w:szCs w:val="22"/>
            <w:lang w:val="en"/>
          </w:rPr>
          <w:t xml:space="preserve">, in cases where a region of interest (ROI) </w:t>
        </w:r>
        <w:r w:rsidR="001200E7">
          <w:rPr>
            <w:rFonts w:ascii="Cambria" w:hAnsi="Cambria"/>
            <w:b w:val="0"/>
            <w:sz w:val="22"/>
            <w:szCs w:val="22"/>
            <w:lang w:val="en"/>
          </w:rPr>
          <w:t>was located in such</w:t>
        </w:r>
      </w:ins>
      <w:ins w:id="832" w:author="Jochen Krattenmacher" w:date="2023-01-17T12:53:00Z">
        <w:r w:rsidR="001200E7">
          <w:rPr>
            <w:rFonts w:ascii="Cambria" w:hAnsi="Cambria"/>
            <w:b w:val="0"/>
            <w:sz w:val="22"/>
            <w:szCs w:val="22"/>
            <w:lang w:val="en"/>
          </w:rPr>
          <w:t xml:space="preserve"> a region</w:t>
        </w:r>
      </w:ins>
      <w:ins w:id="833" w:author="Jochen Krattenmacher" w:date="2023-01-17T12:41:00Z">
        <w:r w:rsidR="003F5847">
          <w:rPr>
            <w:rFonts w:ascii="Cambria" w:hAnsi="Cambria"/>
            <w:b w:val="0"/>
            <w:sz w:val="22"/>
            <w:szCs w:val="22"/>
            <w:lang w:val="en"/>
          </w:rPr>
          <w:t xml:space="preserve"> (</w:t>
        </w:r>
      </w:ins>
      <w:proofErr w:type="spellStart"/>
      <w:proofErr w:type="gramStart"/>
      <w:ins w:id="834" w:author="Jochen Krattenmacher" w:date="2023-01-17T12:52:00Z">
        <w:r w:rsidR="00D77443">
          <w:rPr>
            <w:rFonts w:ascii="Cambria" w:hAnsi="Cambria"/>
            <w:b w:val="0"/>
            <w:sz w:val="22"/>
            <w:szCs w:val="22"/>
            <w:lang w:val="en"/>
          </w:rPr>
          <w:t>S</w:t>
        </w:r>
      </w:ins>
      <w:ins w:id="835" w:author="Jochen Krattenmacher" w:date="2023-01-17T12:47:00Z">
        <w:r w:rsidR="00F400CA">
          <w:rPr>
            <w:rFonts w:ascii="Cambria" w:hAnsi="Cambria"/>
            <w:b w:val="0"/>
            <w:sz w:val="22"/>
            <w:szCs w:val="22"/>
            <w:vertAlign w:val="subscript"/>
            <w:lang w:val="en"/>
          </w:rPr>
          <w:t>corrected</w:t>
        </w:r>
      </w:ins>
      <w:proofErr w:type="spellEnd"/>
      <w:ins w:id="836" w:author="Jochen Krattenmacher" w:date="2023-01-17T12:48:00Z">
        <w:r w:rsidR="00496C17">
          <w:rPr>
            <w:rFonts w:ascii="Cambria" w:hAnsi="Cambria"/>
            <w:b w:val="0"/>
            <w:sz w:val="22"/>
            <w:szCs w:val="22"/>
            <w:lang w:val="en"/>
          </w:rPr>
          <w:t>(</w:t>
        </w:r>
        <w:proofErr w:type="gramEnd"/>
        <w:r w:rsidR="00496C17">
          <w:rPr>
            <w:rFonts w:ascii="Cambria" w:hAnsi="Cambria"/>
            <w:b w:val="0"/>
            <w:sz w:val="22"/>
            <w:szCs w:val="22"/>
            <w:lang w:val="en"/>
          </w:rPr>
          <w:t>ROI)</w:t>
        </w:r>
      </w:ins>
      <w:ins w:id="837" w:author="Jochen Krattenmacher" w:date="2023-01-17T12:47:00Z">
        <w:r w:rsidR="00F400CA">
          <w:rPr>
            <w:rFonts w:ascii="Cambria" w:hAnsi="Cambria"/>
            <w:b w:val="0"/>
            <w:sz w:val="22"/>
            <w:szCs w:val="22"/>
            <w:vertAlign w:val="subscript"/>
            <w:lang w:val="en"/>
          </w:rPr>
          <w:t xml:space="preserve"> </w:t>
        </w:r>
      </w:ins>
      <w:ins w:id="838" w:author="Jochen Krattenmacher" w:date="2023-01-17T12:42:00Z">
        <w:r w:rsidR="00535E53">
          <w:rPr>
            <w:rFonts w:ascii="Cambria" w:hAnsi="Cambria"/>
            <w:b w:val="0"/>
            <w:sz w:val="22"/>
            <w:szCs w:val="22"/>
            <w:lang w:val="en"/>
          </w:rPr>
          <w:t xml:space="preserve">= </w:t>
        </w:r>
      </w:ins>
      <w:ins w:id="839" w:author="Jochen Krattenmacher" w:date="2023-01-17T12:52:00Z">
        <w:r w:rsidR="00D77443">
          <w:rPr>
            <w:rFonts w:ascii="Cambria" w:hAnsi="Cambria"/>
            <w:b w:val="0"/>
            <w:sz w:val="22"/>
            <w:szCs w:val="22"/>
            <w:lang w:val="en"/>
          </w:rPr>
          <w:t>S</w:t>
        </w:r>
      </w:ins>
      <w:ins w:id="840" w:author="Jochen Krattenmacher" w:date="2023-01-17T12:48:00Z">
        <w:r w:rsidR="00496C17">
          <w:rPr>
            <w:rFonts w:ascii="Cambria" w:hAnsi="Cambria"/>
            <w:b w:val="0"/>
            <w:sz w:val="22"/>
            <w:szCs w:val="22"/>
            <w:lang w:val="en"/>
          </w:rPr>
          <w:t>(ROI)</w:t>
        </w:r>
      </w:ins>
      <w:ins w:id="841" w:author="Jochen Krattenmacher" w:date="2023-01-17T12:44:00Z">
        <w:r w:rsidR="00E86AB3">
          <w:rPr>
            <w:rFonts w:ascii="Cambria" w:hAnsi="Cambria"/>
            <w:b w:val="0"/>
            <w:sz w:val="22"/>
            <w:szCs w:val="22"/>
            <w:lang w:val="en"/>
          </w:rPr>
          <w:t xml:space="preserve"> </w:t>
        </w:r>
      </w:ins>
      <w:ins w:id="842" w:author="Jochen Krattenmacher" w:date="2023-01-17T12:47:00Z">
        <w:r w:rsidR="00155137">
          <w:rPr>
            <w:rFonts w:ascii="Cambria" w:hAnsi="Cambria"/>
            <w:b w:val="0"/>
            <w:sz w:val="22"/>
            <w:szCs w:val="22"/>
            <w:lang w:val="en"/>
          </w:rPr>
          <w:t>*</w:t>
        </w:r>
      </w:ins>
      <w:ins w:id="843" w:author="Jochen Krattenmacher" w:date="2023-01-17T12:49:00Z">
        <w:r w:rsidR="0096338A">
          <w:rPr>
            <w:rFonts w:ascii="Cambria" w:hAnsi="Cambria"/>
            <w:b w:val="0"/>
            <w:sz w:val="22"/>
            <w:szCs w:val="22"/>
            <w:lang w:val="en"/>
          </w:rPr>
          <w:t xml:space="preserve"> </w:t>
        </w:r>
      </w:ins>
      <w:ins w:id="844" w:author="Jochen Krattenmacher" w:date="2023-01-17T12:52:00Z">
        <w:r w:rsidR="00D77443">
          <w:rPr>
            <w:rFonts w:ascii="Cambria" w:hAnsi="Cambria"/>
            <w:b w:val="0"/>
            <w:sz w:val="22"/>
            <w:szCs w:val="22"/>
            <w:lang w:val="en"/>
          </w:rPr>
          <w:t>S</w:t>
        </w:r>
      </w:ins>
      <w:ins w:id="845" w:author="Jochen Krattenmacher" w:date="2023-01-17T12:48:00Z">
        <w:r w:rsidR="00496C17">
          <w:rPr>
            <w:rFonts w:ascii="Cambria" w:hAnsi="Cambria"/>
            <w:b w:val="0"/>
            <w:sz w:val="22"/>
            <w:szCs w:val="22"/>
            <w:lang w:val="en"/>
          </w:rPr>
          <w:t>(</w:t>
        </w:r>
      </w:ins>
      <w:ins w:id="846" w:author="Jochen Krattenmacher" w:date="2023-01-17T12:49:00Z">
        <w:r w:rsidR="0096338A">
          <w:rPr>
            <w:rFonts w:ascii="Cambria" w:hAnsi="Cambria"/>
            <w:b w:val="0"/>
            <w:sz w:val="22"/>
            <w:szCs w:val="22"/>
            <w:lang w:val="en"/>
          </w:rPr>
          <w:t xml:space="preserve">isolated </w:t>
        </w:r>
        <w:r w:rsidR="00640640">
          <w:rPr>
            <w:rFonts w:ascii="Cambria" w:hAnsi="Cambria"/>
            <w:b w:val="0"/>
            <w:sz w:val="22"/>
            <w:szCs w:val="22"/>
            <w:lang w:val="en"/>
          </w:rPr>
          <w:t>MT in center of field of view</w:t>
        </w:r>
      </w:ins>
      <w:ins w:id="847" w:author="Jochen Krattenmacher" w:date="2023-01-17T12:48:00Z">
        <w:r w:rsidR="00496C17">
          <w:rPr>
            <w:rFonts w:ascii="Cambria" w:hAnsi="Cambria"/>
            <w:b w:val="0"/>
            <w:sz w:val="22"/>
            <w:szCs w:val="22"/>
            <w:lang w:val="en"/>
          </w:rPr>
          <w:t>)</w:t>
        </w:r>
      </w:ins>
      <w:ins w:id="848" w:author="Jochen Krattenmacher" w:date="2023-01-17T12:49:00Z">
        <w:r w:rsidR="00640640">
          <w:rPr>
            <w:rFonts w:ascii="Cambria" w:hAnsi="Cambria"/>
            <w:b w:val="0"/>
            <w:sz w:val="22"/>
            <w:szCs w:val="22"/>
            <w:lang w:val="en"/>
          </w:rPr>
          <w:t xml:space="preserve"> / </w:t>
        </w:r>
      </w:ins>
      <w:ins w:id="849" w:author="Jochen Krattenmacher" w:date="2023-01-17T12:52:00Z">
        <w:r w:rsidR="00D77443">
          <w:rPr>
            <w:rFonts w:ascii="Cambria" w:hAnsi="Cambria"/>
            <w:b w:val="0"/>
            <w:sz w:val="22"/>
            <w:szCs w:val="22"/>
            <w:lang w:val="en"/>
          </w:rPr>
          <w:t>S</w:t>
        </w:r>
      </w:ins>
      <w:ins w:id="850" w:author="Jochen Krattenmacher" w:date="2023-01-17T12:49:00Z">
        <w:r w:rsidR="00640640">
          <w:rPr>
            <w:rFonts w:ascii="Cambria" w:hAnsi="Cambria"/>
            <w:b w:val="0"/>
            <w:sz w:val="22"/>
            <w:szCs w:val="22"/>
            <w:lang w:val="en"/>
          </w:rPr>
          <w:t>(isolated MT near R</w:t>
        </w:r>
      </w:ins>
      <w:ins w:id="851" w:author="Jochen Krattenmacher" w:date="2023-01-17T12:50:00Z">
        <w:r w:rsidR="00640640">
          <w:rPr>
            <w:rFonts w:ascii="Cambria" w:hAnsi="Cambria"/>
            <w:b w:val="0"/>
            <w:sz w:val="22"/>
            <w:szCs w:val="22"/>
            <w:lang w:val="en"/>
          </w:rPr>
          <w:t>OI</w:t>
        </w:r>
      </w:ins>
      <w:ins w:id="852" w:author="Jochen Krattenmacher" w:date="2023-01-17T12:49:00Z">
        <w:r w:rsidR="00640640">
          <w:rPr>
            <w:rFonts w:ascii="Cambria" w:hAnsi="Cambria"/>
            <w:b w:val="0"/>
            <w:sz w:val="22"/>
            <w:szCs w:val="22"/>
            <w:lang w:val="en"/>
          </w:rPr>
          <w:t>)</w:t>
        </w:r>
      </w:ins>
      <w:ins w:id="853" w:author="Jochen Krattenmacher" w:date="2023-01-17T12:39:00Z">
        <w:r w:rsidR="00D74D10">
          <w:rPr>
            <w:rFonts w:ascii="Cambria" w:hAnsi="Cambria"/>
            <w:b w:val="0"/>
            <w:sz w:val="22"/>
            <w:szCs w:val="22"/>
            <w:lang w:val="en"/>
          </w:rPr>
          <w:t>.</w:t>
        </w:r>
      </w:ins>
      <w:del w:id="854" w:author="Jochen Krattenmacher" w:date="2023-01-17T12:34:00Z">
        <w:r w:rsidRPr="000A1BD6" w:rsidDel="004F64C8">
          <w:rPr>
            <w:rFonts w:ascii="Cambria" w:hAnsi="Cambria"/>
            <w:b w:val="0"/>
            <w:sz w:val="22"/>
            <w:szCs w:val="22"/>
            <w:lang w:val="en"/>
          </w:rPr>
          <w:delText xml:space="preserve"> </w:delText>
        </w:r>
      </w:del>
    </w:p>
    <w:p w14:paraId="7A9B54EF" w14:textId="30D069F7" w:rsidR="008405B3" w:rsidRPr="000A1BD6" w:rsidRDefault="008405B3" w:rsidP="0019281D">
      <w:pPr>
        <w:pStyle w:val="SMHeading"/>
        <w:spacing w:line="360" w:lineRule="auto"/>
        <w:jc w:val="both"/>
        <w:rPr>
          <w:rFonts w:ascii="Cambria" w:hAnsi="Cambria"/>
          <w:b w:val="0"/>
          <w:sz w:val="22"/>
          <w:szCs w:val="22"/>
          <w:lang w:val="en"/>
        </w:rPr>
      </w:pPr>
      <w:r w:rsidRPr="000A1BD6">
        <w:rPr>
          <w:rFonts w:ascii="Cambria" w:hAnsi="Cambria"/>
          <w:b w:val="0"/>
          <w:i/>
          <w:sz w:val="22"/>
          <w:szCs w:val="22"/>
          <w:lang w:val="en"/>
        </w:rPr>
        <w:t xml:space="preserve">Estimation of amount of Ase1 being swept. </w:t>
      </w:r>
      <w:r w:rsidRPr="000A1BD6">
        <w:rPr>
          <w:rFonts w:ascii="Cambria" w:hAnsi="Cambria"/>
          <w:b w:val="0"/>
          <w:sz w:val="22"/>
          <w:szCs w:val="22"/>
          <w:lang w:val="en"/>
        </w:rPr>
        <w:t>To estimate the number of swept Ase1 molecules</w:t>
      </w:r>
      <w:r w:rsidR="00C46AB9">
        <w:rPr>
          <w:rFonts w:ascii="Cambria" w:hAnsi="Cambria"/>
          <w:b w:val="0"/>
          <w:sz w:val="22"/>
          <w:szCs w:val="22"/>
          <w:lang w:val="en"/>
        </w:rPr>
        <w:t xml:space="preserve"> for Figures 3D-F, S3A (set B experiments)</w:t>
      </w:r>
      <w:r w:rsidRPr="000A1BD6">
        <w:rPr>
          <w:rFonts w:ascii="Cambria" w:hAnsi="Cambria"/>
          <w:b w:val="0"/>
          <w:sz w:val="22"/>
          <w:szCs w:val="22"/>
          <w:lang w:val="en"/>
        </w:rPr>
        <w:t xml:space="preserve">, we first obtained density traces for each frame during a </w:t>
      </w:r>
      <w:r w:rsidR="00D946DD" w:rsidRPr="000A1BD6">
        <w:rPr>
          <w:rFonts w:ascii="Cambria" w:hAnsi="Cambria"/>
          <w:b w:val="0"/>
          <w:sz w:val="22"/>
          <w:szCs w:val="22"/>
          <w:lang w:val="en"/>
        </w:rPr>
        <w:t>MT</w:t>
      </w:r>
      <w:r w:rsidRPr="000A1BD6">
        <w:rPr>
          <w:rFonts w:ascii="Cambria" w:hAnsi="Cambria"/>
          <w:b w:val="0"/>
          <w:sz w:val="22"/>
          <w:szCs w:val="22"/>
          <w:lang w:val="en"/>
        </w:rPr>
        <w:t xml:space="preserve"> </w:t>
      </w:r>
      <w:r w:rsidR="00D946DD" w:rsidRPr="000A1BD6">
        <w:rPr>
          <w:rFonts w:ascii="Cambria" w:hAnsi="Cambria"/>
          <w:b w:val="0"/>
          <w:sz w:val="22"/>
          <w:szCs w:val="22"/>
          <w:lang w:val="en"/>
        </w:rPr>
        <w:t>depolymerization</w:t>
      </w:r>
      <w:r w:rsidRPr="000A1BD6">
        <w:rPr>
          <w:rFonts w:ascii="Cambria" w:hAnsi="Cambria"/>
          <w:b w:val="0"/>
          <w:sz w:val="22"/>
          <w:szCs w:val="22"/>
          <w:lang w:val="en"/>
        </w:rPr>
        <w:t xml:space="preserve"> period. These traces were obtained by summing the pixel intensities perpendicular to the </w:t>
      </w:r>
      <w:r w:rsidR="00D946DD" w:rsidRPr="000A1BD6">
        <w:rPr>
          <w:rFonts w:ascii="Cambria" w:hAnsi="Cambria"/>
          <w:b w:val="0"/>
          <w:sz w:val="22"/>
          <w:szCs w:val="22"/>
          <w:lang w:val="en"/>
        </w:rPr>
        <w:t>MT</w:t>
      </w:r>
      <w:r w:rsidRPr="000A1BD6">
        <w:rPr>
          <w:rFonts w:ascii="Cambria" w:hAnsi="Cambria"/>
          <w:b w:val="0"/>
          <w:sz w:val="22"/>
          <w:szCs w:val="22"/>
          <w:lang w:val="en"/>
        </w:rPr>
        <w:t>. For each frame f we analyzed the corresponding density trace D</w:t>
      </w:r>
      <w:r w:rsidRPr="000A1BD6">
        <w:rPr>
          <w:rFonts w:ascii="Cambria" w:hAnsi="Cambria"/>
          <w:b w:val="0"/>
          <w:sz w:val="22"/>
          <w:szCs w:val="22"/>
          <w:vertAlign w:val="subscript"/>
          <w:lang w:val="en"/>
        </w:rPr>
        <w:t>f</w:t>
      </w:r>
      <w:r w:rsidRPr="000A1BD6">
        <w:rPr>
          <w:rFonts w:ascii="Cambria" w:hAnsi="Cambria"/>
          <w:b w:val="0"/>
          <w:sz w:val="22"/>
          <w:szCs w:val="22"/>
          <w:lang w:val="en"/>
        </w:rPr>
        <w:t xml:space="preserve"> as follows. (1) We </w:t>
      </w:r>
      <w:r w:rsidRPr="000A1BD6">
        <w:rPr>
          <w:rFonts w:ascii="Cambria" w:hAnsi="Cambria"/>
          <w:b w:val="0"/>
          <w:sz w:val="22"/>
          <w:szCs w:val="22"/>
          <w:lang w:val="en"/>
        </w:rPr>
        <w:lastRenderedPageBreak/>
        <w:t>computed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by subtracting the density trace </w:t>
      </w:r>
      <w:proofErr w:type="spellStart"/>
      <w:r w:rsidRPr="000A1BD6">
        <w:rPr>
          <w:rFonts w:ascii="Cambria" w:hAnsi="Cambria"/>
          <w:b w:val="0"/>
          <w:sz w:val="22"/>
          <w:szCs w:val="22"/>
          <w:lang w:val="en"/>
        </w:rPr>
        <w:t>D</w:t>
      </w:r>
      <w:r w:rsidRPr="000A1BD6">
        <w:rPr>
          <w:rFonts w:ascii="Cambria" w:hAnsi="Cambria"/>
          <w:b w:val="0"/>
          <w:sz w:val="22"/>
          <w:szCs w:val="22"/>
          <w:vertAlign w:val="subscript"/>
          <w:lang w:val="en"/>
        </w:rPr>
        <w:t>before_catastrophe</w:t>
      </w:r>
      <w:proofErr w:type="spellEnd"/>
      <w:r w:rsidRPr="000A1BD6">
        <w:rPr>
          <w:rFonts w:ascii="Cambria" w:hAnsi="Cambria"/>
          <w:b w:val="0"/>
          <w:sz w:val="22"/>
          <w:szCs w:val="22"/>
          <w:lang w:val="en"/>
        </w:rPr>
        <w:t xml:space="preserve"> of the </w:t>
      </w:r>
      <w:r w:rsidR="00D946DD" w:rsidRPr="000A1BD6">
        <w:rPr>
          <w:rFonts w:ascii="Cambria" w:hAnsi="Cambria"/>
          <w:b w:val="0"/>
          <w:sz w:val="22"/>
          <w:szCs w:val="22"/>
          <w:lang w:val="en"/>
        </w:rPr>
        <w:t>MT</w:t>
      </w:r>
      <w:r w:rsidRPr="000A1BD6">
        <w:rPr>
          <w:rFonts w:ascii="Cambria" w:hAnsi="Cambria"/>
          <w:b w:val="0"/>
          <w:sz w:val="22"/>
          <w:szCs w:val="22"/>
          <w:lang w:val="en"/>
        </w:rPr>
        <w:t xml:space="preserve"> before the catastrophe had occurred from D</w:t>
      </w:r>
      <w:r w:rsidRPr="000A1BD6">
        <w:rPr>
          <w:rFonts w:ascii="Cambria" w:hAnsi="Cambria"/>
          <w:b w:val="0"/>
          <w:sz w:val="22"/>
          <w:szCs w:val="22"/>
          <w:vertAlign w:val="subscript"/>
          <w:lang w:val="en"/>
        </w:rPr>
        <w:t>f</w:t>
      </w:r>
      <w:r w:rsidRPr="000A1BD6">
        <w:rPr>
          <w:rFonts w:ascii="Cambria" w:hAnsi="Cambria"/>
          <w:b w:val="0"/>
          <w:sz w:val="22"/>
          <w:szCs w:val="22"/>
          <w:lang w:val="en"/>
        </w:rPr>
        <w:t xml:space="preserve">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 D</w:t>
      </w:r>
      <w:r w:rsidRPr="000A1BD6">
        <w:rPr>
          <w:rFonts w:ascii="Cambria" w:hAnsi="Cambria"/>
          <w:b w:val="0"/>
          <w:sz w:val="22"/>
          <w:szCs w:val="22"/>
          <w:vertAlign w:val="subscript"/>
          <w:lang w:val="en"/>
        </w:rPr>
        <w:t>f</w:t>
      </w:r>
      <w:r w:rsidRPr="000A1BD6">
        <w:rPr>
          <w:rFonts w:ascii="Cambria" w:hAnsi="Cambria"/>
          <w:b w:val="0"/>
          <w:sz w:val="22"/>
          <w:szCs w:val="22"/>
          <w:lang w:val="en"/>
        </w:rPr>
        <w:t xml:space="preserve"> - </w:t>
      </w:r>
      <w:proofErr w:type="spellStart"/>
      <w:r w:rsidRPr="000A1BD6">
        <w:rPr>
          <w:rFonts w:ascii="Cambria" w:hAnsi="Cambria"/>
          <w:b w:val="0"/>
          <w:sz w:val="22"/>
          <w:szCs w:val="22"/>
          <w:lang w:val="en"/>
        </w:rPr>
        <w:t>D</w:t>
      </w:r>
      <w:r w:rsidRPr="000A1BD6">
        <w:rPr>
          <w:rFonts w:ascii="Cambria" w:hAnsi="Cambria"/>
          <w:b w:val="0"/>
          <w:sz w:val="22"/>
          <w:szCs w:val="22"/>
          <w:vertAlign w:val="subscript"/>
          <w:lang w:val="en"/>
        </w:rPr>
        <w:t>before_catastrophe</w:t>
      </w:r>
      <w:proofErr w:type="spellEnd"/>
      <w:r w:rsidRPr="000A1BD6">
        <w:rPr>
          <w:rFonts w:ascii="Cambria" w:hAnsi="Cambria"/>
          <w:b w:val="0"/>
          <w:sz w:val="22"/>
          <w:szCs w:val="22"/>
          <w:lang w:val="en"/>
        </w:rPr>
        <w:t xml:space="preserve">) (2) We obtained x = 0 =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Dsmax</w:t>
      </w:r>
      <w:proofErr w:type="spellEnd"/>
      <w:r w:rsidRPr="000A1BD6">
        <w:rPr>
          <w:rFonts w:ascii="Cambria" w:hAnsi="Cambria"/>
          <w:b w:val="0"/>
          <w:sz w:val="22"/>
          <w:szCs w:val="22"/>
          <w:lang w:val="en"/>
        </w:rPr>
        <w:t>, the location of the local maximum of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in vicinity of the </w:t>
      </w:r>
      <w:r w:rsidR="00D946DD" w:rsidRPr="000A1BD6">
        <w:rPr>
          <w:rFonts w:ascii="Cambria" w:hAnsi="Cambria"/>
          <w:b w:val="0"/>
          <w:sz w:val="22"/>
          <w:szCs w:val="22"/>
          <w:lang w:val="en"/>
        </w:rPr>
        <w:t>MT</w:t>
      </w:r>
      <w:r w:rsidRPr="000A1BD6">
        <w:rPr>
          <w:rFonts w:ascii="Cambria" w:hAnsi="Cambria"/>
          <w:b w:val="0"/>
          <w:sz w:val="22"/>
          <w:szCs w:val="22"/>
          <w:lang w:val="en"/>
        </w:rPr>
        <w:t xml:space="preserve"> plus end. (3) We obtained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Dsright</w:t>
      </w:r>
      <w:proofErr w:type="spellEnd"/>
      <w:r w:rsidRPr="000A1BD6">
        <w:rPr>
          <w:rFonts w:ascii="Cambria" w:hAnsi="Cambria"/>
          <w:b w:val="0"/>
          <w:sz w:val="22"/>
          <w:szCs w:val="22"/>
          <w:lang w:val="en"/>
        </w:rPr>
        <w:t xml:space="preserve"> by finding the first local minimum of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to the right of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Dsright</w:t>
      </w:r>
      <w:proofErr w:type="spellEnd"/>
      <w:r w:rsidRPr="000A1BD6">
        <w:rPr>
          <w:rFonts w:ascii="Cambria" w:hAnsi="Cambria"/>
          <w:b w:val="0"/>
          <w:sz w:val="22"/>
          <w:szCs w:val="22"/>
          <w:lang w:val="en"/>
        </w:rPr>
        <w:t xml:space="preserve"> (to reduce the effect of noise, we smoothed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for this computation). “Right” of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in our chosen coordinate system, means toward the </w:t>
      </w:r>
      <w:r w:rsidR="00D946DD" w:rsidRPr="000A1BD6">
        <w:rPr>
          <w:rFonts w:ascii="Cambria" w:hAnsi="Cambria"/>
          <w:b w:val="0"/>
          <w:sz w:val="22"/>
          <w:szCs w:val="22"/>
          <w:lang w:val="en"/>
        </w:rPr>
        <w:t>MT</w:t>
      </w:r>
      <w:r w:rsidRPr="000A1BD6">
        <w:rPr>
          <w:rFonts w:ascii="Cambria" w:hAnsi="Cambria"/>
          <w:b w:val="0"/>
          <w:sz w:val="22"/>
          <w:szCs w:val="22"/>
          <w:lang w:val="en"/>
        </w:rPr>
        <w:t xml:space="preserve"> seed</w:t>
      </w:r>
      <w:r w:rsidR="00E3193B" w:rsidRPr="000A1BD6">
        <w:rPr>
          <w:rFonts w:ascii="Cambria" w:hAnsi="Cambria"/>
          <w:b w:val="0"/>
          <w:sz w:val="22"/>
          <w:szCs w:val="22"/>
          <w:lang w:val="en"/>
        </w:rPr>
        <w:t xml:space="preserve"> (x &gt; 0)</w:t>
      </w:r>
      <w:r w:rsidRPr="000A1BD6">
        <w:rPr>
          <w:rFonts w:ascii="Cambria" w:hAnsi="Cambria"/>
          <w:b w:val="0"/>
          <w:sz w:val="22"/>
          <w:szCs w:val="22"/>
          <w:lang w:val="en"/>
        </w:rPr>
        <w:t xml:space="preserve">. (4) </w:t>
      </w:r>
      <w:proofErr w:type="spellStart"/>
      <w:r w:rsidRPr="000A1BD6">
        <w:rPr>
          <w:rFonts w:ascii="Cambria" w:hAnsi="Cambria"/>
          <w:b w:val="0"/>
          <w:sz w:val="22"/>
          <w:szCs w:val="22"/>
        </w:rPr>
        <w:t>X</w:t>
      </w:r>
      <w:r w:rsidRPr="000A1BD6">
        <w:rPr>
          <w:rFonts w:ascii="Cambria" w:hAnsi="Cambria"/>
          <w:b w:val="0"/>
          <w:sz w:val="22"/>
          <w:szCs w:val="22"/>
          <w:vertAlign w:val="subscript"/>
        </w:rPr>
        <w:t>Dsleft</w:t>
      </w:r>
      <w:proofErr w:type="spellEnd"/>
      <w:r w:rsidRPr="000A1BD6">
        <w:rPr>
          <w:rFonts w:ascii="Cambria" w:hAnsi="Cambria"/>
          <w:b w:val="0"/>
          <w:sz w:val="22"/>
          <w:szCs w:val="22"/>
          <w:vertAlign w:val="subscript"/>
        </w:rPr>
        <w:t xml:space="preserve"> </w:t>
      </w:r>
      <w:r w:rsidRPr="000A1BD6">
        <w:rPr>
          <w:rFonts w:ascii="Cambria" w:hAnsi="Cambria"/>
          <w:b w:val="0"/>
          <w:sz w:val="22"/>
          <w:szCs w:val="22"/>
        </w:rPr>
        <w:t xml:space="preserve">= </w:t>
      </w:r>
      <w:proofErr w:type="spellStart"/>
      <w:r w:rsidRPr="000A1BD6">
        <w:rPr>
          <w:rFonts w:ascii="Cambria" w:hAnsi="Cambria"/>
          <w:b w:val="0"/>
          <w:sz w:val="22"/>
          <w:szCs w:val="22"/>
        </w:rPr>
        <w:t>X</w:t>
      </w:r>
      <w:r w:rsidRPr="000A1BD6">
        <w:rPr>
          <w:rFonts w:ascii="Cambria" w:hAnsi="Cambria"/>
          <w:b w:val="0"/>
          <w:sz w:val="22"/>
          <w:szCs w:val="22"/>
          <w:vertAlign w:val="subscript"/>
        </w:rPr>
        <w:t>Dsmax</w:t>
      </w:r>
      <w:proofErr w:type="spellEnd"/>
      <w:r w:rsidRPr="000A1BD6">
        <w:rPr>
          <w:rFonts w:ascii="Cambria" w:hAnsi="Cambria"/>
          <w:b w:val="0"/>
          <w:sz w:val="22"/>
          <w:szCs w:val="22"/>
          <w:vertAlign w:val="subscript"/>
        </w:rPr>
        <w:t xml:space="preserve"> </w:t>
      </w:r>
      <w:r w:rsidRPr="000A1BD6">
        <w:rPr>
          <w:rFonts w:ascii="Cambria" w:hAnsi="Cambria"/>
          <w:b w:val="0"/>
          <w:sz w:val="22"/>
          <w:szCs w:val="22"/>
        </w:rPr>
        <w:t>– 471nm (471 nm = 3 pixels).</w:t>
      </w:r>
      <w:r w:rsidRPr="000A1BD6">
        <w:rPr>
          <w:rFonts w:ascii="Cambria" w:hAnsi="Cambria"/>
          <w:b w:val="0"/>
          <w:sz w:val="22"/>
          <w:szCs w:val="22"/>
          <w:lang w:val="en"/>
        </w:rPr>
        <w:t xml:space="preserve"> </w:t>
      </w:r>
      <w:r w:rsidRPr="000A1BD6">
        <w:rPr>
          <w:rFonts w:ascii="Cambria" w:hAnsi="Cambria"/>
          <w:b w:val="0"/>
          <w:sz w:val="22"/>
          <w:szCs w:val="22"/>
        </w:rPr>
        <w:t>(5) We computed D</w:t>
      </w:r>
      <w:r w:rsidRPr="000A1BD6">
        <w:rPr>
          <w:rFonts w:ascii="Cambria" w:hAnsi="Cambria"/>
          <w:b w:val="0"/>
          <w:sz w:val="22"/>
          <w:szCs w:val="22"/>
          <w:vertAlign w:val="subscript"/>
        </w:rPr>
        <w:t>A</w:t>
      </w:r>
      <w:r w:rsidRPr="000A1BD6">
        <w:rPr>
          <w:rFonts w:ascii="Cambria" w:hAnsi="Cambria"/>
          <w:b w:val="0"/>
          <w:sz w:val="22"/>
          <w:szCs w:val="22"/>
        </w:rPr>
        <w:t>. D</w:t>
      </w:r>
      <w:r w:rsidRPr="000A1BD6">
        <w:rPr>
          <w:rFonts w:ascii="Cambria" w:hAnsi="Cambria"/>
          <w:b w:val="0"/>
          <w:sz w:val="22"/>
          <w:szCs w:val="22"/>
          <w:vertAlign w:val="subscript"/>
        </w:rPr>
        <w:t xml:space="preserve">A </w:t>
      </w:r>
      <w:r w:rsidRPr="000A1BD6">
        <w:rPr>
          <w:rFonts w:ascii="Cambria" w:hAnsi="Cambria"/>
          <w:b w:val="0"/>
          <w:sz w:val="22"/>
          <w:szCs w:val="22"/>
        </w:rPr>
        <w:t>is equal to D</w:t>
      </w:r>
      <w:r w:rsidRPr="000A1BD6">
        <w:rPr>
          <w:rFonts w:ascii="Cambria" w:hAnsi="Cambria"/>
          <w:b w:val="0"/>
          <w:sz w:val="22"/>
          <w:szCs w:val="22"/>
          <w:vertAlign w:val="subscript"/>
        </w:rPr>
        <w:t>f</w:t>
      </w:r>
      <w:r w:rsidRPr="000A1BD6">
        <w:rPr>
          <w:rFonts w:ascii="Cambria" w:hAnsi="Cambria"/>
          <w:b w:val="0"/>
          <w:sz w:val="22"/>
          <w:szCs w:val="22"/>
        </w:rPr>
        <w:t xml:space="preserve"> to the left of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Dsmax</w:t>
      </w:r>
      <w:proofErr w:type="spellEnd"/>
      <w:r w:rsidRPr="000A1BD6">
        <w:rPr>
          <w:rFonts w:ascii="Cambria" w:hAnsi="Cambria"/>
          <w:b w:val="0"/>
          <w:sz w:val="22"/>
          <w:szCs w:val="22"/>
          <w:lang w:val="en"/>
        </w:rPr>
        <w:t>, and equal to 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 </w:t>
      </w:r>
      <w:proofErr w:type="gramStart"/>
      <w:r w:rsidRPr="000A1BD6">
        <w:rPr>
          <w:rFonts w:ascii="Cambria" w:hAnsi="Cambria"/>
          <w:b w:val="0"/>
          <w:sz w:val="22"/>
          <w:szCs w:val="22"/>
          <w:lang w:val="en"/>
        </w:rPr>
        <w:t>D</w:t>
      </w:r>
      <w:r w:rsidRPr="000A1BD6">
        <w:rPr>
          <w:rFonts w:ascii="Cambria" w:hAnsi="Cambria"/>
          <w:b w:val="0"/>
          <w:sz w:val="22"/>
          <w:szCs w:val="22"/>
          <w:vertAlign w:val="subscript"/>
          <w:lang w:val="en"/>
        </w:rPr>
        <w:t>f</w:t>
      </w:r>
      <w:r w:rsidRPr="000A1BD6">
        <w:rPr>
          <w:rFonts w:ascii="Cambria" w:hAnsi="Cambria"/>
          <w:b w:val="0"/>
          <w:sz w:val="22"/>
          <w:szCs w:val="22"/>
          <w:lang w:val="en"/>
        </w:rPr>
        <w:t>(</w:t>
      </w:r>
      <w:proofErr w:type="spellStart"/>
      <w:proofErr w:type="gramEnd"/>
      <w:r w:rsidRPr="000A1BD6">
        <w:rPr>
          <w:rFonts w:ascii="Cambria" w:hAnsi="Cambria"/>
          <w:b w:val="0"/>
          <w:sz w:val="22"/>
          <w:szCs w:val="22"/>
          <w:lang w:val="en"/>
        </w:rPr>
        <w:t>X</w:t>
      </w:r>
      <w:r w:rsidRPr="000A1BD6">
        <w:rPr>
          <w:rFonts w:ascii="Cambria" w:hAnsi="Cambria"/>
          <w:b w:val="0"/>
          <w:sz w:val="22"/>
          <w:szCs w:val="22"/>
          <w:vertAlign w:val="subscript"/>
          <w:lang w:val="en"/>
        </w:rPr>
        <w:t>Dsmax</w:t>
      </w:r>
      <w:proofErr w:type="spellEnd"/>
      <w:r w:rsidRPr="000A1BD6">
        <w:rPr>
          <w:rFonts w:ascii="Cambria" w:hAnsi="Cambria"/>
          <w:b w:val="0"/>
          <w:sz w:val="22"/>
          <w:szCs w:val="22"/>
          <w:lang w:val="en"/>
        </w:rPr>
        <w:t>) – D</w:t>
      </w:r>
      <w:r w:rsidRPr="000A1BD6">
        <w:rPr>
          <w:rFonts w:ascii="Cambria" w:hAnsi="Cambria"/>
          <w:b w:val="0"/>
          <w:sz w:val="22"/>
          <w:szCs w:val="22"/>
          <w:vertAlign w:val="subscript"/>
          <w:lang w:val="en"/>
        </w:rPr>
        <w:t>s</w:t>
      </w:r>
      <w:r w:rsidRPr="000A1BD6">
        <w:rPr>
          <w:rFonts w:ascii="Cambria" w:hAnsi="Cambria"/>
          <w:b w:val="0"/>
          <w:sz w:val="22"/>
          <w:szCs w:val="22"/>
          <w:lang w:val="en"/>
        </w:rPr>
        <w:t>(</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Dsmax</w:t>
      </w:r>
      <w:proofErr w:type="spellEnd"/>
      <w:r w:rsidRPr="000A1BD6">
        <w:rPr>
          <w:rFonts w:ascii="Cambria" w:hAnsi="Cambria"/>
          <w:b w:val="0"/>
          <w:sz w:val="22"/>
          <w:szCs w:val="22"/>
          <w:lang w:val="en"/>
        </w:rPr>
        <w:t xml:space="preserve">) to the right of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Dsmax</w:t>
      </w:r>
      <w:proofErr w:type="spellEnd"/>
      <w:r w:rsidRPr="000A1BD6">
        <w:rPr>
          <w:rFonts w:ascii="Cambria" w:hAnsi="Cambria"/>
          <w:b w:val="0"/>
          <w:sz w:val="22"/>
          <w:szCs w:val="22"/>
          <w:lang w:val="en"/>
        </w:rPr>
        <w:t xml:space="preserve">. (6) We fitted a distribution </w:t>
      </w:r>
      <w:r w:rsidR="00942792" w:rsidRPr="000A1BD6">
        <w:rPr>
          <w:rFonts w:ascii="Cambria" w:hAnsi="Cambria"/>
          <w:b w:val="0"/>
          <w:sz w:val="22"/>
          <w:szCs w:val="22"/>
          <w:lang w:val="en"/>
        </w:rPr>
        <w:t>Y</w:t>
      </w:r>
      <w:r w:rsidR="00942792" w:rsidRPr="000A1BD6">
        <w:rPr>
          <w:rFonts w:ascii="Cambria" w:hAnsi="Cambria"/>
          <w:b w:val="0"/>
          <w:sz w:val="22"/>
          <w:szCs w:val="22"/>
          <w:vertAlign w:val="subscript"/>
          <w:lang w:val="en"/>
        </w:rPr>
        <w:t>F</w:t>
      </w:r>
      <w:r w:rsidRPr="000A1BD6">
        <w:rPr>
          <w:rFonts w:ascii="Cambria" w:hAnsi="Cambria"/>
          <w:b w:val="0"/>
          <w:sz w:val="22"/>
          <w:szCs w:val="22"/>
          <w:lang w:val="en"/>
        </w:rPr>
        <w:t xml:space="preserve"> </w:t>
      </w:r>
      <w:r w:rsidR="00942792" w:rsidRPr="000A1BD6">
        <w:rPr>
          <w:rFonts w:ascii="Cambria" w:hAnsi="Cambria"/>
          <w:b w:val="0"/>
          <w:sz w:val="22"/>
          <w:szCs w:val="22"/>
          <w:lang w:val="en"/>
        </w:rPr>
        <w:t xml:space="preserve">(shape see below) </w:t>
      </w:r>
      <w:r w:rsidRPr="000A1BD6">
        <w:rPr>
          <w:rFonts w:ascii="Cambria" w:hAnsi="Cambria"/>
          <w:b w:val="0"/>
          <w:sz w:val="22"/>
          <w:szCs w:val="22"/>
          <w:lang w:val="en"/>
        </w:rPr>
        <w:t xml:space="preserve">plus an error function </w:t>
      </w:r>
      <w:r w:rsidR="00942792" w:rsidRPr="000A1BD6">
        <w:rPr>
          <w:rFonts w:ascii="Cambria" w:hAnsi="Cambria"/>
          <w:b w:val="0"/>
          <w:sz w:val="22"/>
          <w:szCs w:val="22"/>
          <w:lang w:val="en"/>
        </w:rPr>
        <w:t>Y</w:t>
      </w:r>
      <w:r w:rsidRPr="000A1BD6">
        <w:rPr>
          <w:rFonts w:ascii="Cambria" w:hAnsi="Cambria"/>
          <w:b w:val="0"/>
          <w:sz w:val="22"/>
          <w:szCs w:val="22"/>
          <w:vertAlign w:val="subscript"/>
          <w:lang w:val="en"/>
        </w:rPr>
        <w:t>E</w:t>
      </w:r>
      <w:r w:rsidRPr="000A1BD6">
        <w:rPr>
          <w:rFonts w:ascii="Cambria" w:hAnsi="Cambria"/>
          <w:b w:val="0"/>
          <w:sz w:val="22"/>
          <w:szCs w:val="22"/>
          <w:lang w:val="en"/>
        </w:rPr>
        <w:t xml:space="preserve"> to D</w:t>
      </w:r>
      <w:r w:rsidRPr="000A1BD6">
        <w:rPr>
          <w:rFonts w:ascii="Cambria" w:hAnsi="Cambria"/>
          <w:b w:val="0"/>
          <w:sz w:val="22"/>
          <w:szCs w:val="22"/>
          <w:vertAlign w:val="subscript"/>
          <w:lang w:val="en"/>
        </w:rPr>
        <w:t xml:space="preserve">A </w:t>
      </w:r>
      <w:r w:rsidRPr="000A1BD6">
        <w:rPr>
          <w:rFonts w:ascii="Cambria" w:hAnsi="Cambria"/>
          <w:b w:val="0"/>
          <w:sz w:val="22"/>
          <w:szCs w:val="22"/>
          <w:lang w:val="en"/>
        </w:rPr>
        <w:t xml:space="preserve">between </w:t>
      </w:r>
      <w:proofErr w:type="spellStart"/>
      <w:r w:rsidRPr="000A1BD6">
        <w:rPr>
          <w:rFonts w:ascii="Cambria" w:hAnsi="Cambria"/>
          <w:b w:val="0"/>
          <w:sz w:val="22"/>
          <w:szCs w:val="22"/>
        </w:rPr>
        <w:t>X</w:t>
      </w:r>
      <w:r w:rsidRPr="000A1BD6">
        <w:rPr>
          <w:rFonts w:ascii="Cambria" w:hAnsi="Cambria"/>
          <w:b w:val="0"/>
          <w:sz w:val="22"/>
          <w:szCs w:val="22"/>
          <w:vertAlign w:val="subscript"/>
        </w:rPr>
        <w:t>Dsleft</w:t>
      </w:r>
      <w:proofErr w:type="spellEnd"/>
      <w:r w:rsidRPr="000A1BD6">
        <w:rPr>
          <w:rFonts w:ascii="Cambria" w:hAnsi="Cambria"/>
          <w:b w:val="0"/>
          <w:sz w:val="22"/>
          <w:szCs w:val="22"/>
          <w:lang w:val="en"/>
        </w:rPr>
        <w:t xml:space="preserve"> and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Dsright</w:t>
      </w:r>
      <w:proofErr w:type="spellEnd"/>
      <w:r w:rsidRPr="000A1BD6">
        <w:rPr>
          <w:rFonts w:ascii="Cambria" w:hAnsi="Cambria"/>
          <w:b w:val="0"/>
          <w:sz w:val="22"/>
          <w:szCs w:val="22"/>
          <w:lang w:val="en"/>
        </w:rPr>
        <w:t xml:space="preserve">. We required both </w:t>
      </w:r>
      <w:r w:rsidR="00942792" w:rsidRPr="000A1BD6">
        <w:rPr>
          <w:rFonts w:ascii="Cambria" w:hAnsi="Cambria"/>
          <w:b w:val="0"/>
          <w:sz w:val="22"/>
          <w:szCs w:val="22"/>
          <w:lang w:val="en"/>
        </w:rPr>
        <w:t>Y</w:t>
      </w:r>
      <w:r w:rsidR="00942792" w:rsidRPr="000A1BD6">
        <w:rPr>
          <w:rFonts w:ascii="Cambria" w:hAnsi="Cambria"/>
          <w:b w:val="0"/>
          <w:sz w:val="22"/>
          <w:szCs w:val="22"/>
          <w:vertAlign w:val="subscript"/>
          <w:lang w:val="en"/>
        </w:rPr>
        <w:t>F</w:t>
      </w:r>
      <w:r w:rsidRPr="000A1BD6">
        <w:rPr>
          <w:rFonts w:ascii="Cambria" w:hAnsi="Cambria"/>
          <w:b w:val="0"/>
          <w:sz w:val="22"/>
          <w:szCs w:val="22"/>
          <w:lang w:val="en"/>
        </w:rPr>
        <w:t xml:space="preserve"> and the error function to </w:t>
      </w:r>
      <w:r w:rsidR="00AD1256" w:rsidRPr="000A1BD6">
        <w:rPr>
          <w:rFonts w:ascii="Cambria" w:hAnsi="Cambria"/>
          <w:b w:val="0"/>
          <w:sz w:val="22"/>
          <w:szCs w:val="22"/>
          <w:lang w:val="en"/>
        </w:rPr>
        <w:t>not have any x-offset:</w:t>
      </w:r>
      <w:r w:rsidR="00942792" w:rsidRPr="000A1BD6">
        <w:rPr>
          <w:rFonts w:ascii="Cambria" w:hAnsi="Cambria"/>
          <w:b w:val="0"/>
          <w:sz w:val="22"/>
          <w:szCs w:val="22"/>
          <w:lang w:val="en"/>
        </w:rPr>
        <w:t xml:space="preserve"> Y</w:t>
      </w:r>
      <w:r w:rsidR="00942792" w:rsidRPr="000A1BD6">
        <w:rPr>
          <w:rFonts w:ascii="Cambria" w:hAnsi="Cambria"/>
          <w:b w:val="0"/>
          <w:sz w:val="22"/>
          <w:szCs w:val="22"/>
          <w:vertAlign w:val="subscript"/>
          <w:lang w:val="en"/>
        </w:rPr>
        <w:t>F</w:t>
      </w:r>
      <w:r w:rsidR="00942792" w:rsidRPr="000A1BD6">
        <w:rPr>
          <w:rFonts w:ascii="Cambria" w:hAnsi="Cambria"/>
          <w:b w:val="0"/>
          <w:sz w:val="22"/>
          <w:szCs w:val="22"/>
          <w:lang w:val="en"/>
        </w:rPr>
        <w:t xml:space="preserve"> was </w:t>
      </w:r>
      <w:r w:rsidR="00605043" w:rsidRPr="000A1BD6">
        <w:rPr>
          <w:rFonts w:ascii="Cambria" w:hAnsi="Cambria"/>
          <w:b w:val="0"/>
          <w:sz w:val="22"/>
          <w:szCs w:val="22"/>
          <w:lang w:val="en"/>
        </w:rPr>
        <w:t xml:space="preserve">a right-sided </w:t>
      </w:r>
      <w:r w:rsidR="002B62FF" w:rsidRPr="000A1BD6">
        <w:rPr>
          <w:rFonts w:ascii="Cambria" w:hAnsi="Cambria"/>
          <w:b w:val="0"/>
          <w:sz w:val="22"/>
          <w:szCs w:val="22"/>
          <w:lang w:val="en"/>
        </w:rPr>
        <w:t xml:space="preserve">decaying </w:t>
      </w:r>
      <w:r w:rsidR="00605043" w:rsidRPr="000A1BD6">
        <w:rPr>
          <w:rFonts w:ascii="Cambria" w:hAnsi="Cambria"/>
          <w:b w:val="0"/>
          <w:sz w:val="22"/>
          <w:szCs w:val="22"/>
          <w:lang w:val="en"/>
        </w:rPr>
        <w:t xml:space="preserve">exponential </w:t>
      </w:r>
      <w:proofErr w:type="gramStart"/>
      <w:r w:rsidR="00150543" w:rsidRPr="000A1BD6">
        <w:rPr>
          <w:rFonts w:ascii="Cambria" w:hAnsi="Cambria"/>
          <w:b w:val="0"/>
          <w:sz w:val="22"/>
          <w:szCs w:val="22"/>
          <w:lang w:val="en"/>
        </w:rPr>
        <w:t>exp(</w:t>
      </w:r>
      <w:proofErr w:type="gramEnd"/>
      <w:r w:rsidR="00150543" w:rsidRPr="000A1BD6">
        <w:rPr>
          <w:rFonts w:ascii="Cambria" w:hAnsi="Cambria"/>
          <w:b w:val="0"/>
          <w:sz w:val="22"/>
          <w:szCs w:val="22"/>
          <w:lang w:val="en"/>
        </w:rPr>
        <w:t>-x/ λ)</w:t>
      </w:r>
      <w:r w:rsidR="00605043" w:rsidRPr="000A1BD6">
        <w:rPr>
          <w:rFonts w:ascii="Cambria" w:hAnsi="Cambria"/>
          <w:b w:val="0"/>
          <w:sz w:val="22"/>
          <w:szCs w:val="22"/>
          <w:lang w:val="en"/>
        </w:rPr>
        <w:t xml:space="preserve"> (</w:t>
      </w:r>
      <w:r w:rsidR="003018A8" w:rsidRPr="000A1BD6">
        <w:rPr>
          <w:rFonts w:ascii="Cambria" w:hAnsi="Cambria"/>
          <w:b w:val="0"/>
          <w:sz w:val="22"/>
          <w:szCs w:val="22"/>
          <w:lang w:val="en"/>
        </w:rPr>
        <w:t>Y</w:t>
      </w:r>
      <w:r w:rsidR="003018A8" w:rsidRPr="000A1BD6">
        <w:rPr>
          <w:rFonts w:ascii="Cambria" w:hAnsi="Cambria"/>
          <w:b w:val="0"/>
          <w:sz w:val="22"/>
          <w:szCs w:val="22"/>
          <w:vertAlign w:val="subscript"/>
          <w:lang w:val="en"/>
        </w:rPr>
        <w:t xml:space="preserve">F </w:t>
      </w:r>
      <w:r w:rsidR="003018A8" w:rsidRPr="000A1BD6">
        <w:rPr>
          <w:rFonts w:ascii="Cambria" w:hAnsi="Cambria"/>
          <w:b w:val="0"/>
          <w:sz w:val="22"/>
          <w:szCs w:val="22"/>
          <w:lang w:val="en"/>
        </w:rPr>
        <w:t xml:space="preserve">= 0 where x &lt; 0, and </w:t>
      </w:r>
      <w:r w:rsidR="00605043" w:rsidRPr="000A1BD6">
        <w:rPr>
          <w:rFonts w:ascii="Cambria" w:hAnsi="Cambria"/>
          <w:b w:val="0"/>
          <w:sz w:val="22"/>
          <w:szCs w:val="22"/>
          <w:lang w:val="en"/>
        </w:rPr>
        <w:t xml:space="preserve">with </w:t>
      </w:r>
      <w:r w:rsidR="001373B2" w:rsidRPr="000A1BD6">
        <w:rPr>
          <w:rFonts w:ascii="Cambria" w:hAnsi="Cambria"/>
          <w:b w:val="0"/>
          <w:sz w:val="22"/>
          <w:szCs w:val="22"/>
          <w:lang w:val="en"/>
        </w:rPr>
        <w:t xml:space="preserve">λ </w:t>
      </w:r>
      <w:r w:rsidR="00605043" w:rsidRPr="000A1BD6">
        <w:rPr>
          <w:rFonts w:ascii="Cambria" w:hAnsi="Cambria"/>
          <w:b w:val="0"/>
          <w:sz w:val="22"/>
          <w:szCs w:val="22"/>
          <w:lang w:val="en"/>
        </w:rPr>
        <w:t>bounded between 1 and 1000 nm) convolved with a gaussian</w:t>
      </w:r>
      <w:r w:rsidR="00AD1256" w:rsidRPr="000A1BD6">
        <w:rPr>
          <w:rFonts w:ascii="Cambria" w:hAnsi="Cambria"/>
          <w:b w:val="0"/>
          <w:sz w:val="22"/>
          <w:szCs w:val="22"/>
          <w:lang w:val="en"/>
        </w:rPr>
        <w:t xml:space="preserve"> exp(-x</w:t>
      </w:r>
      <w:r w:rsidR="00E82F3C" w:rsidRPr="000A1BD6">
        <w:rPr>
          <w:rFonts w:ascii="Cambria" w:hAnsi="Cambria"/>
          <w:b w:val="0"/>
          <w:sz w:val="22"/>
          <w:szCs w:val="22"/>
          <w:vertAlign w:val="superscript"/>
          <w:lang w:val="en"/>
        </w:rPr>
        <w:t>2</w:t>
      </w:r>
      <w:r w:rsidR="00AD1256" w:rsidRPr="000A1BD6">
        <w:rPr>
          <w:rFonts w:ascii="Cambria" w:hAnsi="Cambria"/>
          <w:b w:val="0"/>
          <w:sz w:val="22"/>
          <w:szCs w:val="22"/>
          <w:lang w:val="en"/>
        </w:rPr>
        <w:t xml:space="preserve">/ </w:t>
      </w:r>
      <w:r w:rsidR="00A64925" w:rsidRPr="000A1BD6">
        <w:rPr>
          <w:rFonts w:ascii="Cambria" w:hAnsi="Cambria"/>
          <w:b w:val="0"/>
          <w:sz w:val="22"/>
          <w:szCs w:val="22"/>
          <w:lang w:val="en"/>
        </w:rPr>
        <w:t>2</w:t>
      </w:r>
      <w:r w:rsidR="00E82F3C" w:rsidRPr="000A1BD6">
        <w:rPr>
          <w:rFonts w:ascii="Cambria" w:hAnsi="Cambria"/>
          <w:b w:val="0"/>
          <w:sz w:val="22"/>
          <w:szCs w:val="22"/>
          <w:lang w:val="en"/>
        </w:rPr>
        <w:t>σ</w:t>
      </w:r>
      <w:r w:rsidR="00E82F3C" w:rsidRPr="000A1BD6">
        <w:rPr>
          <w:rFonts w:ascii="Cambria" w:hAnsi="Cambria"/>
          <w:b w:val="0"/>
          <w:sz w:val="22"/>
          <w:szCs w:val="22"/>
          <w:vertAlign w:val="superscript"/>
          <w:lang w:val="en"/>
        </w:rPr>
        <w:t>2</w:t>
      </w:r>
      <w:r w:rsidR="00AD1256" w:rsidRPr="000A1BD6">
        <w:rPr>
          <w:rFonts w:ascii="Cambria" w:hAnsi="Cambria"/>
          <w:b w:val="0"/>
          <w:sz w:val="22"/>
          <w:szCs w:val="22"/>
          <w:lang w:val="en"/>
        </w:rPr>
        <w:t>)</w:t>
      </w:r>
      <w:r w:rsidR="00605043" w:rsidRPr="000A1BD6">
        <w:rPr>
          <w:rFonts w:ascii="Cambria" w:hAnsi="Cambria"/>
          <w:b w:val="0"/>
          <w:sz w:val="22"/>
          <w:szCs w:val="22"/>
          <w:lang w:val="en"/>
        </w:rPr>
        <w:t xml:space="preserve"> (with </w:t>
      </w:r>
      <w:r w:rsidR="001373B2" w:rsidRPr="000A1BD6">
        <w:rPr>
          <w:rFonts w:ascii="Cambria" w:hAnsi="Cambria"/>
          <w:b w:val="0"/>
          <w:sz w:val="22"/>
          <w:szCs w:val="22"/>
          <w:lang w:val="en"/>
        </w:rPr>
        <w:t xml:space="preserve">σ </w:t>
      </w:r>
      <w:r w:rsidR="00605043" w:rsidRPr="000A1BD6">
        <w:rPr>
          <w:rFonts w:ascii="Cambria" w:hAnsi="Cambria"/>
          <w:b w:val="0"/>
          <w:sz w:val="22"/>
          <w:szCs w:val="22"/>
          <w:lang w:val="en"/>
        </w:rPr>
        <w:t xml:space="preserve">bounded between </w:t>
      </w:r>
      <w:r w:rsidR="00EE613D" w:rsidRPr="000A1BD6">
        <w:rPr>
          <w:rFonts w:ascii="Cambria" w:hAnsi="Cambria"/>
          <w:b w:val="0"/>
          <w:sz w:val="22"/>
          <w:szCs w:val="22"/>
          <w:lang w:val="en"/>
        </w:rPr>
        <w:t>180 to 190 nm to account for the point spread function of our setup</w:t>
      </w:r>
      <w:r w:rsidR="003451D0" w:rsidRPr="000A1BD6">
        <w:rPr>
          <w:rFonts w:ascii="Cambria" w:hAnsi="Cambria"/>
          <w:b w:val="0"/>
          <w:sz w:val="22"/>
          <w:szCs w:val="22"/>
          <w:lang w:val="en"/>
        </w:rPr>
        <w:t xml:space="preserve">; this same </w:t>
      </w:r>
      <w:r w:rsidR="007E454B" w:rsidRPr="000A1BD6">
        <w:rPr>
          <w:rFonts w:ascii="Cambria" w:hAnsi="Cambria"/>
          <w:b w:val="0"/>
          <w:sz w:val="22"/>
          <w:szCs w:val="22"/>
          <w:lang w:val="en"/>
        </w:rPr>
        <w:t>σ had been used as input for Y</w:t>
      </w:r>
      <w:r w:rsidR="007E454B" w:rsidRPr="000A1BD6">
        <w:rPr>
          <w:rFonts w:ascii="Cambria" w:hAnsi="Cambria"/>
          <w:b w:val="0"/>
          <w:sz w:val="22"/>
          <w:szCs w:val="22"/>
          <w:vertAlign w:val="subscript"/>
          <w:lang w:val="en"/>
        </w:rPr>
        <w:t>E</w:t>
      </w:r>
      <w:r w:rsidR="00EE613D" w:rsidRPr="000A1BD6">
        <w:rPr>
          <w:rFonts w:ascii="Cambria" w:hAnsi="Cambria"/>
          <w:b w:val="0"/>
          <w:sz w:val="22"/>
          <w:szCs w:val="22"/>
          <w:lang w:val="en"/>
        </w:rPr>
        <w:t>).</w:t>
      </w:r>
      <w:r w:rsidR="005661CB" w:rsidRPr="000A1BD6">
        <w:rPr>
          <w:rFonts w:ascii="Cambria" w:hAnsi="Cambria"/>
          <w:b w:val="0"/>
          <w:sz w:val="22"/>
          <w:szCs w:val="22"/>
          <w:lang w:val="en"/>
        </w:rPr>
        <w:t xml:space="preserve"> </w:t>
      </w:r>
      <w:r w:rsidRPr="000A1BD6">
        <w:rPr>
          <w:rFonts w:ascii="Cambria" w:hAnsi="Cambria"/>
          <w:b w:val="0"/>
          <w:sz w:val="22"/>
          <w:szCs w:val="22"/>
          <w:lang w:val="en"/>
        </w:rPr>
        <w:t>We also fixed G+E (plus a constant value) to approach the minimum of D</w:t>
      </w:r>
      <w:r w:rsidRPr="000A1BD6">
        <w:rPr>
          <w:rFonts w:ascii="Cambria" w:hAnsi="Cambria"/>
          <w:b w:val="0"/>
          <w:sz w:val="22"/>
          <w:szCs w:val="22"/>
          <w:vertAlign w:val="subscript"/>
          <w:lang w:val="en"/>
        </w:rPr>
        <w:t>A</w:t>
      </w:r>
      <w:r w:rsidRPr="000A1BD6">
        <w:rPr>
          <w:rFonts w:ascii="Cambria" w:hAnsi="Cambria"/>
          <w:b w:val="0"/>
          <w:sz w:val="22"/>
          <w:szCs w:val="22"/>
          <w:lang w:val="en"/>
        </w:rPr>
        <w:t xml:space="preserve"> to the left of the </w:t>
      </w:r>
      <w:r w:rsidR="006D5DF8" w:rsidRPr="000A1BD6">
        <w:rPr>
          <w:rFonts w:ascii="Cambria" w:hAnsi="Cambria"/>
          <w:b w:val="0"/>
          <w:sz w:val="22"/>
          <w:szCs w:val="22"/>
          <w:lang w:val="en"/>
        </w:rPr>
        <w:t>end,</w:t>
      </w:r>
      <w:r w:rsidRPr="000A1BD6">
        <w:rPr>
          <w:rFonts w:ascii="Cambria" w:hAnsi="Cambria"/>
          <w:b w:val="0"/>
          <w:sz w:val="22"/>
          <w:szCs w:val="22"/>
          <w:lang w:val="en"/>
        </w:rPr>
        <w:t xml:space="preserve"> and the average of D</w:t>
      </w:r>
      <w:r w:rsidRPr="000A1BD6">
        <w:rPr>
          <w:rFonts w:ascii="Cambria" w:hAnsi="Cambria"/>
          <w:b w:val="0"/>
          <w:sz w:val="22"/>
          <w:szCs w:val="22"/>
          <w:vertAlign w:val="subscript"/>
          <w:lang w:val="en"/>
        </w:rPr>
        <w:t>A</w:t>
      </w:r>
      <w:r w:rsidRPr="000A1BD6">
        <w:rPr>
          <w:rFonts w:ascii="Cambria" w:hAnsi="Cambria"/>
          <w:b w:val="0"/>
          <w:sz w:val="22"/>
          <w:szCs w:val="22"/>
          <w:lang w:val="en"/>
        </w:rPr>
        <w:t xml:space="preserve"> to the right of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Dsright</w:t>
      </w:r>
      <w:proofErr w:type="spellEnd"/>
      <w:r w:rsidRPr="000A1BD6">
        <w:rPr>
          <w:rFonts w:ascii="Cambria" w:hAnsi="Cambria"/>
          <w:b w:val="0"/>
          <w:sz w:val="22"/>
          <w:szCs w:val="22"/>
          <w:lang w:val="en"/>
        </w:rPr>
        <w:t xml:space="preserve"> (the average of D</w:t>
      </w:r>
      <w:r w:rsidRPr="000A1BD6">
        <w:rPr>
          <w:rFonts w:ascii="Cambria" w:hAnsi="Cambria"/>
          <w:b w:val="0"/>
          <w:sz w:val="22"/>
          <w:szCs w:val="22"/>
          <w:vertAlign w:val="subscript"/>
          <w:lang w:val="en"/>
        </w:rPr>
        <w:t>A</w:t>
      </w:r>
      <w:r w:rsidRPr="000A1BD6">
        <w:rPr>
          <w:rFonts w:ascii="Cambria" w:hAnsi="Cambria"/>
          <w:b w:val="0"/>
          <w:sz w:val="22"/>
          <w:szCs w:val="22"/>
          <w:lang w:val="en"/>
        </w:rPr>
        <w:t xml:space="preserve"> within 5 microns from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Dsright</w:t>
      </w:r>
      <w:proofErr w:type="spellEnd"/>
      <w:r w:rsidRPr="000A1BD6">
        <w:rPr>
          <w:rFonts w:ascii="Cambria" w:hAnsi="Cambria"/>
          <w:b w:val="0"/>
          <w:sz w:val="22"/>
          <w:szCs w:val="22"/>
          <w:vertAlign w:val="subscript"/>
          <w:lang w:val="en"/>
        </w:rPr>
        <w:t xml:space="preserve">, </w:t>
      </w:r>
      <w:r w:rsidRPr="000A1BD6">
        <w:rPr>
          <w:rFonts w:ascii="Cambria" w:hAnsi="Cambria"/>
          <w:b w:val="0"/>
          <w:sz w:val="22"/>
          <w:szCs w:val="22"/>
          <w:lang w:val="en"/>
        </w:rPr>
        <w:t xml:space="preserve">giving more weight to values close to </w:t>
      </w:r>
      <w:proofErr w:type="spellStart"/>
      <w:r w:rsidRPr="000A1BD6">
        <w:rPr>
          <w:rFonts w:ascii="Cambria" w:hAnsi="Cambria"/>
          <w:b w:val="0"/>
          <w:sz w:val="22"/>
          <w:szCs w:val="22"/>
          <w:lang w:val="en"/>
        </w:rPr>
        <w:t>X</w:t>
      </w:r>
      <w:r w:rsidRPr="000A1BD6">
        <w:rPr>
          <w:rFonts w:ascii="Cambria" w:hAnsi="Cambria"/>
          <w:b w:val="0"/>
          <w:sz w:val="22"/>
          <w:szCs w:val="22"/>
          <w:vertAlign w:val="subscript"/>
          <w:lang w:val="en"/>
        </w:rPr>
        <w:t>Dsright</w:t>
      </w:r>
      <w:proofErr w:type="spellEnd"/>
      <w:r w:rsidRPr="000A1BD6">
        <w:rPr>
          <w:rFonts w:ascii="Cambria" w:hAnsi="Cambria"/>
          <w:b w:val="0"/>
          <w:sz w:val="22"/>
          <w:szCs w:val="22"/>
          <w:lang w:val="en"/>
        </w:rPr>
        <w:t xml:space="preserve">). (6) We then summed the Ase1 density below </w:t>
      </w:r>
      <w:r w:rsidR="00150543" w:rsidRPr="000A1BD6">
        <w:rPr>
          <w:rFonts w:ascii="Cambria" w:hAnsi="Cambria"/>
          <w:b w:val="0"/>
          <w:sz w:val="22"/>
          <w:szCs w:val="22"/>
          <w:lang w:val="en"/>
        </w:rPr>
        <w:t>Y</w:t>
      </w:r>
      <w:r w:rsidR="00150543" w:rsidRPr="000A1BD6">
        <w:rPr>
          <w:rFonts w:ascii="Cambria" w:hAnsi="Cambria"/>
          <w:b w:val="0"/>
          <w:sz w:val="22"/>
          <w:szCs w:val="22"/>
          <w:vertAlign w:val="subscript"/>
          <w:lang w:val="en"/>
        </w:rPr>
        <w:t>F</w:t>
      </w:r>
      <w:r w:rsidRPr="000A1BD6">
        <w:rPr>
          <w:rFonts w:ascii="Cambria" w:hAnsi="Cambria"/>
          <w:b w:val="0"/>
          <w:sz w:val="22"/>
          <w:szCs w:val="22"/>
          <w:lang w:val="en"/>
        </w:rPr>
        <w:t xml:space="preserve"> (as discretized in x by the pixel size), which we took as a proxy for the number of swept Ase1-GFP molecules after dividing by the intensity per </w:t>
      </w:r>
      <w:r w:rsidR="00681887" w:rsidRPr="000A1BD6">
        <w:rPr>
          <w:rFonts w:ascii="Cambria" w:hAnsi="Cambria"/>
          <w:b w:val="0"/>
          <w:sz w:val="22"/>
          <w:szCs w:val="22"/>
          <w:lang w:val="en"/>
        </w:rPr>
        <w:t>Ase1 dimer (</w:t>
      </w:r>
      <w:r w:rsidRPr="000A1BD6">
        <w:rPr>
          <w:rFonts w:ascii="Cambria" w:hAnsi="Cambria"/>
          <w:b w:val="0"/>
          <w:sz w:val="22"/>
          <w:szCs w:val="22"/>
          <w:lang w:val="en"/>
        </w:rPr>
        <w:t>obtained as described above</w:t>
      </w:r>
      <w:r w:rsidR="00681887" w:rsidRPr="000A1BD6">
        <w:rPr>
          <w:rFonts w:ascii="Cambria" w:hAnsi="Cambria"/>
          <w:b w:val="0"/>
          <w:sz w:val="22"/>
          <w:szCs w:val="22"/>
          <w:lang w:val="en"/>
        </w:rPr>
        <w:t>)</w:t>
      </w:r>
      <w:r w:rsidRPr="000A1BD6">
        <w:rPr>
          <w:rFonts w:ascii="Cambria" w:hAnsi="Cambria"/>
          <w:b w:val="0"/>
          <w:sz w:val="22"/>
          <w:szCs w:val="22"/>
          <w:lang w:val="en"/>
        </w:rPr>
        <w:t xml:space="preserve">. </w:t>
      </w:r>
      <w:r w:rsidR="0019281D">
        <w:rPr>
          <w:rFonts w:ascii="Cambria" w:hAnsi="Cambria"/>
          <w:b w:val="0"/>
          <w:sz w:val="22"/>
          <w:szCs w:val="22"/>
          <w:lang w:val="en"/>
        </w:rPr>
        <w:t>For</w:t>
      </w:r>
      <w:r w:rsidR="0019281D" w:rsidRPr="0019281D">
        <w:rPr>
          <w:rFonts w:ascii="Cambria" w:hAnsi="Cambria"/>
          <w:b w:val="0"/>
          <w:sz w:val="22"/>
          <w:szCs w:val="22"/>
          <w:lang w:val="en"/>
        </w:rPr>
        <w:t xml:space="preserve"> Figure 3C</w:t>
      </w:r>
      <w:r w:rsidR="00C46AB9">
        <w:rPr>
          <w:rFonts w:ascii="Cambria" w:hAnsi="Cambria"/>
          <w:b w:val="0"/>
          <w:sz w:val="22"/>
          <w:szCs w:val="22"/>
          <w:lang w:val="en"/>
        </w:rPr>
        <w:t xml:space="preserve"> (set B experiments)</w:t>
      </w:r>
      <w:r w:rsidR="0019281D" w:rsidRPr="0019281D">
        <w:rPr>
          <w:rFonts w:ascii="Cambria" w:hAnsi="Cambria"/>
          <w:b w:val="0"/>
          <w:sz w:val="22"/>
          <w:szCs w:val="22"/>
          <w:lang w:val="en"/>
        </w:rPr>
        <w:t xml:space="preserve">, the underlying dataset did not allow for such a detailed analysis as described above, instead, the area under curves such as shown in Figure 3B within 500 </w:t>
      </w:r>
      <w:proofErr w:type="spellStart"/>
      <w:r w:rsidR="0019281D" w:rsidRPr="0019281D">
        <w:rPr>
          <w:rFonts w:ascii="Cambria" w:hAnsi="Cambria"/>
          <w:b w:val="0"/>
          <w:sz w:val="22"/>
          <w:szCs w:val="22"/>
          <w:lang w:val="en"/>
        </w:rPr>
        <w:t>nM</w:t>
      </w:r>
      <w:proofErr w:type="spellEnd"/>
      <w:r w:rsidR="0019281D" w:rsidRPr="0019281D">
        <w:rPr>
          <w:rFonts w:ascii="Cambria" w:hAnsi="Cambria"/>
          <w:b w:val="0"/>
          <w:sz w:val="22"/>
          <w:szCs w:val="22"/>
          <w:lang w:val="en"/>
        </w:rPr>
        <w:t xml:space="preserve"> from the MT end (determined by the local maximum in Ase1 density) toward the MT lattice was taken and multiplied by two. The same procedure was repeated for an area on the MT far away from the tip for each frame, and the median of these values was subtracted from the median of the values determined at the tip (to account for the contribution of noise and the slight increase in Ase1 density over time which was present for </w:t>
      </w:r>
      <w:r w:rsidR="005000AA">
        <w:rPr>
          <w:rFonts w:ascii="Cambria" w:hAnsi="Cambria"/>
          <w:b w:val="0"/>
          <w:sz w:val="22"/>
          <w:szCs w:val="22"/>
          <w:lang w:val="en"/>
        </w:rPr>
        <w:t>single</w:t>
      </w:r>
      <w:r w:rsidR="0019281D" w:rsidRPr="0019281D">
        <w:rPr>
          <w:rFonts w:ascii="Cambria" w:hAnsi="Cambria"/>
          <w:b w:val="0"/>
          <w:sz w:val="22"/>
          <w:szCs w:val="22"/>
          <w:lang w:val="en"/>
        </w:rPr>
        <w:t xml:space="preserve"> MTs at 420 </w:t>
      </w:r>
      <w:proofErr w:type="spellStart"/>
      <w:r w:rsidR="0019281D" w:rsidRPr="0019281D">
        <w:rPr>
          <w:rFonts w:ascii="Cambria" w:hAnsi="Cambria"/>
          <w:b w:val="0"/>
          <w:sz w:val="22"/>
          <w:szCs w:val="22"/>
          <w:lang w:val="en"/>
        </w:rPr>
        <w:t>nM</w:t>
      </w:r>
      <w:proofErr w:type="spellEnd"/>
      <w:r w:rsidR="0019281D" w:rsidRPr="0019281D">
        <w:rPr>
          <w:rFonts w:ascii="Cambria" w:hAnsi="Cambria"/>
          <w:b w:val="0"/>
          <w:sz w:val="22"/>
          <w:szCs w:val="22"/>
          <w:lang w:val="en"/>
        </w:rPr>
        <w:t xml:space="preserve"> Ase1, </w:t>
      </w:r>
      <w:proofErr w:type="gramStart"/>
      <w:r w:rsidR="0019281D" w:rsidRPr="0019281D">
        <w:rPr>
          <w:rFonts w:ascii="Cambria" w:hAnsi="Cambria"/>
          <w:b w:val="0"/>
          <w:sz w:val="22"/>
          <w:szCs w:val="22"/>
          <w:lang w:val="en"/>
        </w:rPr>
        <w:t>i.e.</w:t>
      </w:r>
      <w:proofErr w:type="gramEnd"/>
      <w:r w:rsidR="0019281D" w:rsidRPr="0019281D">
        <w:rPr>
          <w:rFonts w:ascii="Cambria" w:hAnsi="Cambria"/>
          <w:b w:val="0"/>
          <w:sz w:val="22"/>
          <w:szCs w:val="22"/>
          <w:lang w:val="en"/>
        </w:rPr>
        <w:t xml:space="preserve"> the binding of Ase1 to these extensions had not always fully reached equilibrium by the time of catastrophe).</w:t>
      </w:r>
    </w:p>
    <w:p w14:paraId="2B860592" w14:textId="29A891FA" w:rsidR="00AC467E" w:rsidRPr="000A1BD6" w:rsidRDefault="00AC467E" w:rsidP="00931388">
      <w:pPr>
        <w:pStyle w:val="SMHeading"/>
        <w:spacing w:line="360" w:lineRule="auto"/>
        <w:jc w:val="both"/>
        <w:rPr>
          <w:rFonts w:ascii="Cambria" w:hAnsi="Cambria"/>
          <w:b w:val="0"/>
          <w:sz w:val="22"/>
          <w:szCs w:val="22"/>
          <w:lang w:val="en"/>
        </w:rPr>
      </w:pPr>
      <w:r w:rsidRPr="000A1BD6">
        <w:rPr>
          <w:rFonts w:ascii="Cambria" w:hAnsi="Cambria"/>
          <w:b w:val="0"/>
          <w:i/>
          <w:iCs/>
          <w:sz w:val="22"/>
          <w:szCs w:val="22"/>
          <w:lang w:val="en"/>
        </w:rPr>
        <w:t xml:space="preserve">Fluorescence recovery after photobleaching (FRAP) experiments. </w:t>
      </w:r>
      <w:r w:rsidRPr="000A1BD6">
        <w:rPr>
          <w:rFonts w:ascii="Cambria" w:hAnsi="Cambria"/>
          <w:b w:val="0"/>
          <w:sz w:val="22"/>
          <w:szCs w:val="22"/>
          <w:lang w:val="en"/>
        </w:rPr>
        <w:t>B</w:t>
      </w:r>
      <w:proofErr w:type="spellStart"/>
      <w:r w:rsidRPr="000A1BD6">
        <w:rPr>
          <w:rFonts w:ascii="Cambria" w:hAnsi="Cambria"/>
          <w:b w:val="0"/>
          <w:sz w:val="22"/>
          <w:szCs w:val="22"/>
        </w:rPr>
        <w:t>iotinylated</w:t>
      </w:r>
      <w:proofErr w:type="spellEnd"/>
      <w:r w:rsidRPr="000A1BD6">
        <w:rPr>
          <w:rFonts w:ascii="Cambria" w:hAnsi="Cambria"/>
          <w:b w:val="0"/>
          <w:sz w:val="22"/>
          <w:szCs w:val="22"/>
        </w:rPr>
        <w:t xml:space="preserve"> </w:t>
      </w:r>
      <w:r w:rsidRPr="000A1BD6">
        <w:rPr>
          <w:rFonts w:ascii="Cambria" w:hAnsi="Cambria"/>
          <w:b w:val="0"/>
          <w:sz w:val="22"/>
          <w:szCs w:val="22"/>
          <w:lang w:val="en"/>
        </w:rPr>
        <w:t>GMPCPP-stabilized</w:t>
      </w:r>
      <w:r w:rsidRPr="000A1BD6">
        <w:rPr>
          <w:rFonts w:ascii="Cambria" w:hAnsi="Cambria"/>
          <w:b w:val="0"/>
          <w:sz w:val="22"/>
          <w:szCs w:val="22"/>
        </w:rPr>
        <w:t xml:space="preserve"> </w:t>
      </w:r>
      <w:r w:rsidR="00D946DD" w:rsidRPr="000A1BD6">
        <w:rPr>
          <w:rFonts w:ascii="Cambria" w:hAnsi="Cambria"/>
          <w:b w:val="0"/>
          <w:sz w:val="22"/>
          <w:szCs w:val="22"/>
        </w:rPr>
        <w:t>MT</w:t>
      </w:r>
      <w:r w:rsidRPr="000A1BD6">
        <w:rPr>
          <w:rFonts w:ascii="Cambria" w:hAnsi="Cambria"/>
          <w:b w:val="0"/>
          <w:sz w:val="22"/>
          <w:szCs w:val="22"/>
        </w:rPr>
        <w:t>s were immobilized on the coverslip.</w:t>
      </w:r>
      <w:r w:rsidRPr="000A1BD6">
        <w:rPr>
          <w:rFonts w:ascii="Cambria" w:hAnsi="Cambria"/>
          <w:b w:val="0"/>
          <w:sz w:val="22"/>
          <w:szCs w:val="22"/>
          <w:lang w:val="en"/>
        </w:rPr>
        <w:t xml:space="preserve"> We then flushed in the same assay buffer as for set A experiments, incubated until the Ase1 density on </w:t>
      </w:r>
      <w:r w:rsidR="00D946DD" w:rsidRPr="000A1BD6">
        <w:rPr>
          <w:rFonts w:ascii="Cambria" w:hAnsi="Cambria"/>
          <w:b w:val="0"/>
          <w:sz w:val="22"/>
          <w:szCs w:val="22"/>
          <w:lang w:val="en"/>
        </w:rPr>
        <w:t>MT</w:t>
      </w:r>
      <w:r w:rsidRPr="000A1BD6">
        <w:rPr>
          <w:rFonts w:ascii="Cambria" w:hAnsi="Cambria"/>
          <w:b w:val="0"/>
          <w:sz w:val="22"/>
          <w:szCs w:val="22"/>
          <w:lang w:val="en"/>
        </w:rPr>
        <w:t>s reached a steady-state, and subsequently bleached Ase1</w:t>
      </w:r>
      <w:r w:rsidR="00377297">
        <w:rPr>
          <w:rFonts w:ascii="Cambria" w:hAnsi="Cambria"/>
          <w:b w:val="0"/>
          <w:sz w:val="22"/>
          <w:szCs w:val="22"/>
          <w:lang w:val="en"/>
        </w:rPr>
        <w:t>-mNeonGreen</w:t>
      </w:r>
      <w:r w:rsidRPr="000A1BD6">
        <w:rPr>
          <w:rFonts w:ascii="Cambria" w:hAnsi="Cambria"/>
          <w:b w:val="0"/>
          <w:sz w:val="22"/>
          <w:szCs w:val="22"/>
          <w:lang w:val="en"/>
        </w:rPr>
        <w:t xml:space="preserve"> molecules and recorded the recovering Ase1</w:t>
      </w:r>
      <w:r w:rsidR="00377297">
        <w:rPr>
          <w:rFonts w:ascii="Cambria" w:hAnsi="Cambria"/>
          <w:b w:val="0"/>
          <w:sz w:val="22"/>
          <w:szCs w:val="22"/>
          <w:lang w:val="en"/>
        </w:rPr>
        <w:t>-mNeonGreen</w:t>
      </w:r>
      <w:r w:rsidRPr="000A1BD6">
        <w:rPr>
          <w:rFonts w:ascii="Cambria" w:hAnsi="Cambria"/>
          <w:b w:val="0"/>
          <w:sz w:val="22"/>
          <w:szCs w:val="22"/>
          <w:lang w:val="en"/>
        </w:rPr>
        <w:t xml:space="preserve"> signal. We fitted the resulting recovery curve to the expression </w:t>
      </w:r>
      <w:r w:rsidRPr="00302C1A">
        <w:rPr>
          <w:rFonts w:ascii="Cambria" w:hAnsi="Cambria"/>
          <w:b w:val="0"/>
          <w:i/>
          <w:iCs/>
          <w:sz w:val="22"/>
          <w:szCs w:val="22"/>
          <w:lang w:val="en"/>
        </w:rPr>
        <w:t>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 </w:t>
      </w:r>
      <w:r w:rsidRPr="00302C1A">
        <w:rPr>
          <w:rFonts w:ascii="Cambria" w:hAnsi="Cambria"/>
          <w:b w:val="0"/>
          <w:i/>
          <w:iCs/>
          <w:sz w:val="22"/>
          <w:szCs w:val="22"/>
          <w:lang w:val="en"/>
        </w:rPr>
        <w:t>c</w:t>
      </w:r>
      <w:r w:rsidRPr="000A1BD6">
        <w:rPr>
          <w:rFonts w:ascii="Cambria" w:hAnsi="Cambria"/>
          <w:b w:val="0"/>
          <w:sz w:val="22"/>
          <w:szCs w:val="22"/>
          <w:lang w:val="en"/>
        </w:rPr>
        <w:t xml:space="preserve"> exp(-</w:t>
      </w:r>
      <w:proofErr w:type="spellStart"/>
      <w:r w:rsidRPr="00302C1A">
        <w:rPr>
          <w:rFonts w:ascii="Cambria" w:hAnsi="Cambria"/>
          <w:b w:val="0"/>
          <w:i/>
          <w:iCs/>
          <w:sz w:val="22"/>
          <w:szCs w:val="22"/>
          <w:lang w:val="en"/>
        </w:rPr>
        <w:t>bt</w:t>
      </w:r>
      <w:proofErr w:type="spellEnd"/>
      <w:r w:rsidRPr="000A1BD6">
        <w:rPr>
          <w:rFonts w:ascii="Cambria" w:hAnsi="Cambria"/>
          <w:b w:val="0"/>
          <w:sz w:val="22"/>
          <w:szCs w:val="22"/>
          <w:lang w:val="en"/>
        </w:rPr>
        <w:t xml:space="preserve">), where </w:t>
      </w:r>
      <w:r w:rsidRPr="00302C1A">
        <w:rPr>
          <w:rFonts w:ascii="Cambria" w:hAnsi="Cambria"/>
          <w:b w:val="0"/>
          <w:i/>
          <w:iCs/>
          <w:sz w:val="22"/>
          <w:szCs w:val="22"/>
          <w:lang w:val="en"/>
        </w:rPr>
        <w:t>D</w:t>
      </w:r>
      <w:r w:rsidRPr="000A1BD6">
        <w:rPr>
          <w:rFonts w:ascii="Cambria" w:hAnsi="Cambria"/>
          <w:b w:val="0"/>
          <w:sz w:val="22"/>
          <w:szCs w:val="22"/>
          <w:vertAlign w:val="subscript"/>
          <w:lang w:val="en"/>
        </w:rPr>
        <w:t>s</w:t>
      </w:r>
      <w:r w:rsidRPr="000A1BD6">
        <w:rPr>
          <w:rFonts w:ascii="Cambria" w:hAnsi="Cambria"/>
          <w:b w:val="0"/>
          <w:sz w:val="22"/>
          <w:szCs w:val="22"/>
          <w:lang w:val="en"/>
        </w:rPr>
        <w:t xml:space="preserve"> is the steady state density, and </w:t>
      </w:r>
      <w:r w:rsidRPr="00302C1A">
        <w:rPr>
          <w:rFonts w:ascii="Cambria" w:hAnsi="Cambria"/>
          <w:b w:val="0"/>
          <w:i/>
          <w:iCs/>
          <w:sz w:val="22"/>
          <w:szCs w:val="22"/>
          <w:lang w:val="en"/>
        </w:rPr>
        <w:t>c</w:t>
      </w:r>
      <w:r w:rsidRPr="000A1BD6">
        <w:rPr>
          <w:rFonts w:ascii="Cambria" w:hAnsi="Cambria"/>
          <w:b w:val="0"/>
          <w:sz w:val="22"/>
          <w:szCs w:val="22"/>
          <w:lang w:val="en"/>
        </w:rPr>
        <w:t xml:space="preserve"> and </w:t>
      </w:r>
      <w:r w:rsidRPr="00302C1A">
        <w:rPr>
          <w:rFonts w:ascii="Cambria" w:hAnsi="Cambria"/>
          <w:b w:val="0"/>
          <w:i/>
          <w:iCs/>
          <w:sz w:val="22"/>
          <w:szCs w:val="22"/>
          <w:lang w:val="en"/>
        </w:rPr>
        <w:t>b</w:t>
      </w:r>
      <w:r w:rsidRPr="000A1BD6">
        <w:rPr>
          <w:rFonts w:ascii="Cambria" w:hAnsi="Cambria"/>
          <w:b w:val="0"/>
          <w:sz w:val="22"/>
          <w:szCs w:val="22"/>
          <w:lang w:val="en"/>
        </w:rPr>
        <w:t xml:space="preserve"> are fitting parameters. </w:t>
      </w:r>
    </w:p>
    <w:p w14:paraId="4F906AE9" w14:textId="10AE83FB" w:rsidR="00AC467E" w:rsidRPr="000A1BD6" w:rsidRDefault="00AC467E" w:rsidP="00931388">
      <w:pPr>
        <w:pStyle w:val="SMHeading"/>
        <w:spacing w:line="360" w:lineRule="auto"/>
        <w:jc w:val="both"/>
        <w:rPr>
          <w:rFonts w:ascii="Cambria" w:hAnsi="Cambria"/>
          <w:b w:val="0"/>
          <w:sz w:val="22"/>
          <w:szCs w:val="22"/>
        </w:rPr>
      </w:pPr>
      <w:r w:rsidRPr="000A1BD6">
        <w:rPr>
          <w:rFonts w:ascii="Cambria" w:hAnsi="Cambria"/>
          <w:b w:val="0"/>
          <w:i/>
          <w:sz w:val="22"/>
          <w:szCs w:val="22"/>
        </w:rPr>
        <w:t xml:space="preserve">Data representation. </w:t>
      </w:r>
      <w:r w:rsidRPr="000A1BD6">
        <w:rPr>
          <w:rFonts w:ascii="Cambria" w:hAnsi="Cambria"/>
          <w:b w:val="0"/>
          <w:sz w:val="22"/>
          <w:szCs w:val="22"/>
        </w:rPr>
        <w:t>In all boxplots presented in the figures, horizontal midline indicates the median;</w:t>
      </w:r>
      <w:r w:rsidR="00E06840" w:rsidRPr="000A1BD6">
        <w:rPr>
          <w:rFonts w:ascii="Cambria" w:hAnsi="Cambria"/>
          <w:b w:val="0"/>
          <w:sz w:val="22"/>
          <w:szCs w:val="22"/>
        </w:rPr>
        <w:t xml:space="preserve"> plus symbols indicate the mean;</w:t>
      </w:r>
      <w:r w:rsidRPr="000A1BD6">
        <w:rPr>
          <w:rFonts w:ascii="Cambria" w:hAnsi="Cambria"/>
          <w:b w:val="0"/>
          <w:sz w:val="22"/>
          <w:szCs w:val="22"/>
        </w:rPr>
        <w:t xml:space="preserve"> bottom and top box edges indicate the 25th and 75th percentiles, </w:t>
      </w:r>
      <w:r w:rsidRPr="000A1BD6">
        <w:rPr>
          <w:rFonts w:ascii="Cambria" w:hAnsi="Cambria"/>
          <w:b w:val="0"/>
          <w:sz w:val="22"/>
          <w:szCs w:val="22"/>
        </w:rPr>
        <w:lastRenderedPageBreak/>
        <w:t xml:space="preserve">respectively; the whiskers extend to the most extreme data points not considered as outliers (the function </w:t>
      </w:r>
      <w:r w:rsidRPr="000A1BD6">
        <w:rPr>
          <w:rFonts w:ascii="Cambria" w:hAnsi="Cambria"/>
          <w:b w:val="0"/>
          <w:i/>
          <w:sz w:val="22"/>
          <w:szCs w:val="22"/>
        </w:rPr>
        <w:t>Alternative box plot</w:t>
      </w:r>
      <w:r w:rsidRPr="000A1BD6">
        <w:rPr>
          <w:rFonts w:ascii="Cambria" w:hAnsi="Cambria"/>
          <w:b w:val="0"/>
          <w:sz w:val="22"/>
          <w:szCs w:val="22"/>
        </w:rPr>
        <w:t xml:space="preserve"> from the </w:t>
      </w:r>
      <w:proofErr w:type="spellStart"/>
      <w:r w:rsidRPr="000A1BD6">
        <w:rPr>
          <w:rFonts w:ascii="Cambria" w:hAnsi="Cambria"/>
          <w:b w:val="0"/>
          <w:sz w:val="22"/>
          <w:szCs w:val="22"/>
        </w:rPr>
        <w:t>IoSR</w:t>
      </w:r>
      <w:proofErr w:type="spellEnd"/>
      <w:r w:rsidRPr="000A1BD6">
        <w:rPr>
          <w:rFonts w:ascii="Cambria" w:hAnsi="Cambria"/>
          <w:b w:val="0"/>
          <w:sz w:val="22"/>
          <w:szCs w:val="22"/>
        </w:rPr>
        <w:t xml:space="preserve"> </w:t>
      </w:r>
      <w:proofErr w:type="spellStart"/>
      <w:r w:rsidRPr="000A1BD6">
        <w:rPr>
          <w:rFonts w:ascii="Cambria" w:hAnsi="Cambria"/>
          <w:b w:val="0"/>
          <w:sz w:val="22"/>
          <w:szCs w:val="22"/>
        </w:rPr>
        <w:t>Matlab</w:t>
      </w:r>
      <w:proofErr w:type="spellEnd"/>
      <w:r w:rsidRPr="000A1BD6">
        <w:rPr>
          <w:rFonts w:ascii="Cambria" w:hAnsi="Cambria"/>
          <w:b w:val="0"/>
          <w:sz w:val="22"/>
          <w:szCs w:val="22"/>
        </w:rPr>
        <w:t xml:space="preserve"> Toolbox has been used); the numbers indicate the sample size; the notches</w:t>
      </w:r>
      <w:r w:rsidR="00EA3AF2">
        <w:rPr>
          <w:rFonts w:ascii="Cambria" w:hAnsi="Cambria"/>
          <w:b w:val="0"/>
          <w:sz w:val="22"/>
          <w:szCs w:val="22"/>
        </w:rPr>
        <w:t xml:space="preserve"> in Figure 2 </w:t>
      </w:r>
      <w:proofErr w:type="gramStart"/>
      <w:r w:rsidR="00EA3AF2">
        <w:rPr>
          <w:rFonts w:ascii="Cambria" w:hAnsi="Cambria"/>
          <w:b w:val="0"/>
          <w:sz w:val="22"/>
          <w:szCs w:val="22"/>
        </w:rPr>
        <w:t>A,B</w:t>
      </w:r>
      <w:proofErr w:type="gramEnd"/>
      <w:r w:rsidRPr="000A1BD6">
        <w:rPr>
          <w:rFonts w:ascii="Cambria" w:hAnsi="Cambria"/>
          <w:b w:val="0"/>
          <w:sz w:val="22"/>
          <w:szCs w:val="22"/>
        </w:rPr>
        <w:t xml:space="preserve"> are centered on the median and extend to ±1.58*IQR/sqrt(sample size). </w:t>
      </w:r>
    </w:p>
    <w:p w14:paraId="7A2DC209" w14:textId="77777777" w:rsidR="00931388" w:rsidRPr="000A1BD6" w:rsidRDefault="00931388" w:rsidP="00931388">
      <w:pPr>
        <w:pStyle w:val="SMHeading"/>
        <w:spacing w:line="360" w:lineRule="auto"/>
        <w:jc w:val="both"/>
        <w:rPr>
          <w:rFonts w:ascii="Cambria" w:hAnsi="Cambria"/>
          <w:b w:val="0"/>
          <w:sz w:val="22"/>
          <w:szCs w:val="22"/>
        </w:rPr>
      </w:pPr>
    </w:p>
    <w:p w14:paraId="7BB56E40" w14:textId="77777777" w:rsidR="00931388" w:rsidRPr="000A1BD6" w:rsidRDefault="00931388" w:rsidP="00931388">
      <w:pPr>
        <w:spacing w:line="360" w:lineRule="auto"/>
        <w:rPr>
          <w:rFonts w:ascii="Cambria" w:hAnsi="Cambria"/>
          <w:b/>
          <w:bCs/>
          <w:sz w:val="22"/>
          <w:u w:val="single"/>
        </w:rPr>
      </w:pPr>
      <w:r w:rsidRPr="000A1BD6">
        <w:rPr>
          <w:rFonts w:ascii="Cambria" w:hAnsi="Cambria"/>
          <w:b/>
          <w:bCs/>
          <w:sz w:val="22"/>
          <w:u w:val="single"/>
        </w:rPr>
        <w:t>Mathematical modelling</w:t>
      </w:r>
    </w:p>
    <w:p w14:paraId="7A539265" w14:textId="77777777" w:rsidR="00931388" w:rsidRPr="000A1BD6" w:rsidRDefault="00931388" w:rsidP="00931388">
      <w:pPr>
        <w:spacing w:line="360" w:lineRule="auto"/>
        <w:rPr>
          <w:rFonts w:ascii="Cambria" w:hAnsi="Cambria"/>
          <w:b/>
          <w:bCs/>
          <w:sz w:val="22"/>
        </w:rPr>
      </w:pPr>
      <w:r w:rsidRPr="000A1BD6">
        <w:rPr>
          <w:rFonts w:ascii="Cambria" w:hAnsi="Cambria"/>
          <w:b/>
          <w:bCs/>
          <w:sz w:val="22"/>
        </w:rPr>
        <w:t>Assumptions</w:t>
      </w:r>
    </w:p>
    <w:p w14:paraId="73242459" w14:textId="3C73C4D3" w:rsidR="00931388" w:rsidRPr="000A1BD6" w:rsidRDefault="00931388" w:rsidP="00931388">
      <w:pPr>
        <w:spacing w:line="360" w:lineRule="auto"/>
        <w:rPr>
          <w:rFonts w:ascii="Cambria" w:hAnsi="Cambria"/>
          <w:sz w:val="22"/>
        </w:rPr>
      </w:pPr>
      <w:r w:rsidRPr="000A1BD6">
        <w:rPr>
          <w:rFonts w:ascii="Cambria" w:hAnsi="Cambria"/>
          <w:sz w:val="22"/>
        </w:rPr>
        <w:t xml:space="preserve">The model of Ase1 accumulation on </w:t>
      </w:r>
      <w:r w:rsidR="00D946DD" w:rsidRPr="000A1BD6">
        <w:rPr>
          <w:rFonts w:ascii="Cambria" w:hAnsi="Cambria"/>
          <w:sz w:val="22"/>
        </w:rPr>
        <w:t>depolymerizing</w:t>
      </w:r>
      <w:r w:rsidRPr="000A1BD6">
        <w:rPr>
          <w:rFonts w:ascii="Cambria" w:hAnsi="Cambria"/>
          <w:sz w:val="22"/>
        </w:rPr>
        <w:t xml:space="preserve"> </w:t>
      </w:r>
      <w:r w:rsidR="00D946DD" w:rsidRPr="000A1BD6">
        <w:rPr>
          <w:rFonts w:ascii="Cambria" w:hAnsi="Cambria"/>
          <w:sz w:val="22"/>
        </w:rPr>
        <w:t>MT</w:t>
      </w:r>
      <w:r w:rsidRPr="000A1BD6">
        <w:rPr>
          <w:rFonts w:ascii="Cambria" w:hAnsi="Cambria"/>
          <w:sz w:val="22"/>
        </w:rPr>
        <w:t xml:space="preserve">s, and its effect on </w:t>
      </w:r>
      <w:r w:rsidR="00D946DD" w:rsidRPr="000A1BD6">
        <w:rPr>
          <w:rFonts w:ascii="Cambria" w:hAnsi="Cambria"/>
          <w:sz w:val="22"/>
        </w:rPr>
        <w:t>depolymerization</w:t>
      </w:r>
      <w:r w:rsidRPr="000A1BD6">
        <w:rPr>
          <w:rFonts w:ascii="Cambria" w:hAnsi="Cambria"/>
          <w:sz w:val="22"/>
        </w:rPr>
        <w:t xml:space="preserve"> </w:t>
      </w:r>
      <w:r w:rsidR="00AC2144">
        <w:rPr>
          <w:rFonts w:ascii="Cambria" w:hAnsi="Cambria"/>
          <w:sz w:val="22"/>
        </w:rPr>
        <w:t>velocity</w:t>
      </w:r>
      <w:r w:rsidRPr="000A1BD6">
        <w:rPr>
          <w:rFonts w:ascii="Cambria" w:hAnsi="Cambria"/>
          <w:sz w:val="22"/>
        </w:rPr>
        <w:t xml:space="preserve"> (</w:t>
      </w:r>
      <w:r w:rsidR="004578F2">
        <w:rPr>
          <w:rFonts w:ascii="Cambria" w:hAnsi="Cambria"/>
          <w:sz w:val="22"/>
        </w:rPr>
        <w:t>Figure</w:t>
      </w:r>
      <w:r w:rsidRPr="000A1BD6">
        <w:rPr>
          <w:rFonts w:ascii="Cambria" w:hAnsi="Cambria"/>
          <w:sz w:val="22"/>
        </w:rPr>
        <w:t xml:space="preserve"> 4A) is built on the following assumptions:</w:t>
      </w:r>
    </w:p>
    <w:p w14:paraId="4C936DAE" w14:textId="7FA031CC" w:rsidR="00931388" w:rsidRPr="000A1BD6" w:rsidRDefault="00347949" w:rsidP="00931388">
      <w:pPr>
        <w:pStyle w:val="ListParagraph"/>
        <w:numPr>
          <w:ilvl w:val="0"/>
          <w:numId w:val="4"/>
        </w:numPr>
        <w:spacing w:line="360" w:lineRule="auto"/>
        <w:rPr>
          <w:rFonts w:ascii="Cambria" w:hAnsi="Cambria"/>
          <w:sz w:val="22"/>
        </w:rPr>
      </w:pPr>
      <w:ins w:id="855" w:author="Manuel Lera Ramírez" w:date="2023-04-19T01:00:00Z">
        <w:r w:rsidRPr="00347949">
          <w:rPr>
            <w:rFonts w:ascii="Cambria" w:hAnsi="Cambria"/>
            <w:sz w:val="22"/>
          </w:rPr>
          <w:t xml:space="preserve">We neglect interactions between protofilaments and assume that the </w:t>
        </w:r>
        <w:r>
          <w:rPr>
            <w:rFonts w:ascii="Cambria" w:hAnsi="Cambria"/>
            <w:sz w:val="22"/>
          </w:rPr>
          <w:t xml:space="preserve">behaviour of the </w:t>
        </w:r>
      </w:ins>
      <w:ins w:id="856" w:author="Manuel Lera Ramírez" w:date="2023-04-19T01:01:00Z">
        <w:r>
          <w:rPr>
            <w:rFonts w:ascii="Cambria" w:hAnsi="Cambria"/>
            <w:sz w:val="22"/>
          </w:rPr>
          <w:t xml:space="preserve">whole microtubule </w:t>
        </w:r>
        <w:r w:rsidR="00A76855">
          <w:rPr>
            <w:rFonts w:ascii="Cambria" w:hAnsi="Cambria"/>
            <w:sz w:val="22"/>
          </w:rPr>
          <w:t>is determined by</w:t>
        </w:r>
      </w:ins>
      <w:ins w:id="857" w:author="Manuel Lera Ramírez" w:date="2023-04-19T01:00:00Z">
        <w:r w:rsidRPr="00347949">
          <w:rPr>
            <w:rFonts w:ascii="Cambria" w:hAnsi="Cambria"/>
            <w:sz w:val="22"/>
          </w:rPr>
          <w:t xml:space="preserve"> </w:t>
        </w:r>
      </w:ins>
      <w:ins w:id="858" w:author="Manuel Lera Ramírez" w:date="2023-04-19T01:02:00Z">
        <w:r w:rsidR="0084022B">
          <w:rPr>
            <w:rFonts w:ascii="Cambria" w:hAnsi="Cambria"/>
            <w:sz w:val="22"/>
          </w:rPr>
          <w:t xml:space="preserve">a single protofilament. </w:t>
        </w:r>
      </w:ins>
      <w:del w:id="859" w:author="Manuel Lera Ramírez" w:date="2023-04-19T01:02:00Z">
        <w:r w:rsidR="00931388" w:rsidRPr="000A1BD6" w:rsidDel="0084022B">
          <w:rPr>
            <w:rFonts w:ascii="Cambria" w:hAnsi="Cambria"/>
            <w:sz w:val="22"/>
          </w:rPr>
          <w:delText xml:space="preserve">The </w:delText>
        </w:r>
      </w:del>
      <w:ins w:id="860" w:author="Manuel Lera Ramírez" w:date="2023-04-19T01:02:00Z">
        <w:r w:rsidR="0084022B">
          <w:rPr>
            <w:rFonts w:ascii="Cambria" w:hAnsi="Cambria"/>
            <w:sz w:val="22"/>
          </w:rPr>
          <w:t>As such, the</w:t>
        </w:r>
        <w:r w:rsidR="0084022B" w:rsidRPr="000A1BD6">
          <w:rPr>
            <w:rFonts w:ascii="Cambria" w:hAnsi="Cambria"/>
            <w:sz w:val="22"/>
          </w:rPr>
          <w:t xml:space="preserve"> </w:t>
        </w:r>
      </w:ins>
      <w:r w:rsidR="00D946DD" w:rsidRPr="000A1BD6">
        <w:rPr>
          <w:rFonts w:ascii="Cambria" w:hAnsi="Cambria"/>
          <w:sz w:val="22"/>
        </w:rPr>
        <w:t>MT</w:t>
      </w:r>
      <w:r w:rsidR="00931388" w:rsidRPr="000A1BD6">
        <w:rPr>
          <w:rFonts w:ascii="Cambria" w:hAnsi="Cambria"/>
          <w:sz w:val="22"/>
        </w:rPr>
        <w:t xml:space="preserve"> is a one-dimensional lattice, where lattice of size </w:t>
      </w:r>
      <m:oMath>
        <m:r>
          <w:rPr>
            <w:rFonts w:ascii="Cambria Math" w:hAnsi="Cambria Math"/>
            <w:sz w:val="22"/>
          </w:rPr>
          <m:t>a</m:t>
        </m:r>
      </m:oMath>
      <w:r w:rsidR="00931388" w:rsidRPr="000A1BD6">
        <w:rPr>
          <w:rFonts w:ascii="Cambria" w:eastAsiaTheme="minorEastAsia" w:hAnsi="Cambria"/>
          <w:sz w:val="22"/>
        </w:rPr>
        <w:t>=8nm start at</w:t>
      </w:r>
      <w:r w:rsidR="00931388" w:rsidRPr="000A1BD6">
        <w:rPr>
          <w:rFonts w:ascii="Cambria" w:hAnsi="Cambria"/>
          <w:sz w:val="22"/>
        </w:rPr>
        <w:t xml:space="preserve"> index </w:t>
      </w:r>
      <m:oMath>
        <m:r>
          <w:rPr>
            <w:rFonts w:ascii="Cambria Math" w:hAnsi="Cambria Math"/>
            <w:sz w:val="22"/>
          </w:rPr>
          <m:t>i=1</m:t>
        </m:r>
      </m:oMath>
      <w:r w:rsidR="00931388" w:rsidRPr="000A1BD6">
        <w:rPr>
          <w:rFonts w:ascii="Cambria" w:hAnsi="Cambria"/>
          <w:sz w:val="22"/>
        </w:rPr>
        <w:t xml:space="preserve"> at the plus end, extending to </w:t>
      </w:r>
      <m:oMath>
        <m:r>
          <w:rPr>
            <w:rFonts w:ascii="Cambria Math" w:hAnsi="Cambria Math"/>
            <w:sz w:val="22"/>
          </w:rPr>
          <m:t>i=400</m:t>
        </m:r>
      </m:oMath>
      <w:r w:rsidR="00931388" w:rsidRPr="000A1BD6">
        <w:rPr>
          <w:rFonts w:ascii="Cambria" w:eastAsiaTheme="minorEastAsia" w:hAnsi="Cambria"/>
          <w:sz w:val="22"/>
        </w:rPr>
        <w:t>.</w:t>
      </w:r>
      <w:r w:rsidR="00931388" w:rsidRPr="000A1BD6">
        <w:rPr>
          <w:rFonts w:ascii="Cambria" w:hAnsi="Cambria"/>
          <w:sz w:val="22"/>
        </w:rPr>
        <w:t xml:space="preserve"> </w:t>
      </w:r>
    </w:p>
    <w:p w14:paraId="4EE39616" w14:textId="5A06C94C" w:rsidR="00931388" w:rsidRPr="000A1BD6" w:rsidRDefault="00931388" w:rsidP="00931388">
      <w:pPr>
        <w:pStyle w:val="ListParagraph"/>
        <w:numPr>
          <w:ilvl w:val="0"/>
          <w:numId w:val="4"/>
        </w:numPr>
        <w:spacing w:line="360" w:lineRule="auto"/>
        <w:rPr>
          <w:rFonts w:ascii="Cambria" w:hAnsi="Cambria"/>
          <w:sz w:val="22"/>
        </w:rPr>
      </w:pPr>
      <w:r w:rsidRPr="000A1BD6">
        <w:rPr>
          <w:rFonts w:ascii="Cambria" w:hAnsi="Cambria"/>
          <w:sz w:val="22"/>
        </w:rPr>
        <w:t>Only bound Ase1 molecules are considered by recording the presence or absence (0 or 1) of Ase1 in each lattice site.  Bound Ase1 molecules exchange with solution with two constant rates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 xml:space="preserve">on </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0A1BD6">
        <w:rPr>
          <w:rFonts w:ascii="Cambria" w:hAnsi="Cambria"/>
          <w:sz w:val="22"/>
        </w:rPr>
        <w:t>). Binding is only allowed if the lattice site is empty (</w:t>
      </w:r>
      <w:r w:rsidR="004578F2">
        <w:rPr>
          <w:rFonts w:ascii="Cambria" w:hAnsi="Cambria"/>
          <w:sz w:val="22"/>
        </w:rPr>
        <w:t>Figure</w:t>
      </w:r>
      <w:r w:rsidRPr="000A1BD6">
        <w:rPr>
          <w:rFonts w:ascii="Cambria" w:hAnsi="Cambria"/>
          <w:sz w:val="22"/>
        </w:rPr>
        <w:t xml:space="preserve"> 4A).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0A1BD6">
        <w:rPr>
          <w:rFonts w:ascii="Cambria" w:eastAsiaTheme="minorEastAsia" w:hAnsi="Cambria"/>
          <w:sz w:val="22"/>
        </w:rPr>
        <w:t xml:space="preserve"> was directly measured, and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oMath>
      <w:r w:rsidRPr="000A1BD6">
        <w:rPr>
          <w:rFonts w:ascii="Cambria" w:eastAsiaTheme="minorEastAsia" w:hAnsi="Cambria"/>
          <w:sz w:val="22"/>
        </w:rPr>
        <w:t xml:space="preserve"> was adjusted to match the Ase1 equilibrium density on </w:t>
      </w:r>
      <w:r w:rsidR="00D946DD" w:rsidRPr="000A1BD6">
        <w:rPr>
          <w:rFonts w:ascii="Cambria" w:eastAsiaTheme="minorEastAsia" w:hAnsi="Cambria"/>
          <w:sz w:val="22"/>
        </w:rPr>
        <w:t>MT</w:t>
      </w:r>
      <w:r w:rsidRPr="000A1BD6">
        <w:rPr>
          <w:rFonts w:ascii="Cambria" w:eastAsiaTheme="minorEastAsia" w:hAnsi="Cambria"/>
          <w:sz w:val="22"/>
        </w:rPr>
        <w:t>s (</w:t>
      </w:r>
      <w:r w:rsidR="00E7341A">
        <w:rPr>
          <w:rFonts w:ascii="Cambria" w:eastAsiaTheme="minorEastAsia" w:hAnsi="Cambria"/>
          <w:sz w:val="22"/>
        </w:rPr>
        <w:t xml:space="preserve">Table </w:t>
      </w:r>
      <w:del w:id="861" w:author="Jochen Krattenmacher" w:date="2023-01-05T22:27:00Z">
        <w:r w:rsidR="00E7341A" w:rsidDel="00E02A26">
          <w:rPr>
            <w:rFonts w:ascii="Cambria" w:eastAsiaTheme="minorEastAsia" w:hAnsi="Cambria"/>
            <w:sz w:val="22"/>
          </w:rPr>
          <w:delText>S2</w:delText>
        </w:r>
      </w:del>
      <w:ins w:id="862" w:author="Jochen Krattenmacher" w:date="2023-01-05T22:27:00Z">
        <w:r w:rsidR="00E02A26">
          <w:rPr>
            <w:rFonts w:ascii="Cambria" w:eastAsiaTheme="minorEastAsia" w:hAnsi="Cambria"/>
            <w:sz w:val="22"/>
          </w:rPr>
          <w:t>S1</w:t>
        </w:r>
      </w:ins>
      <w:r w:rsidRPr="000A1BD6">
        <w:rPr>
          <w:rFonts w:ascii="Cambria" w:eastAsiaTheme="minorEastAsia" w:hAnsi="Cambria"/>
          <w:sz w:val="22"/>
        </w:rPr>
        <w:t>).</w:t>
      </w:r>
    </w:p>
    <w:p w14:paraId="0C0196B9" w14:textId="52937E1E" w:rsidR="00931388" w:rsidRPr="000A1BD6" w:rsidRDefault="00931388" w:rsidP="00931388">
      <w:pPr>
        <w:pStyle w:val="ListParagraph"/>
        <w:numPr>
          <w:ilvl w:val="0"/>
          <w:numId w:val="4"/>
        </w:numPr>
        <w:spacing w:line="360" w:lineRule="auto"/>
        <w:rPr>
          <w:rFonts w:ascii="Cambria" w:hAnsi="Cambria"/>
          <w:sz w:val="22"/>
        </w:rPr>
      </w:pPr>
      <w:r w:rsidRPr="000A1BD6">
        <w:rPr>
          <w:rFonts w:ascii="Cambria" w:hAnsi="Cambria"/>
          <w:sz w:val="22"/>
        </w:rPr>
        <w:t>Ase1 particles on the lattice undergo unbiased diffusion characterized by a constant hopping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oMath>
      <w:r w:rsidRPr="000A1BD6">
        <w:rPr>
          <w:rFonts w:ascii="Cambria" w:hAnsi="Cambria"/>
          <w:sz w:val="22"/>
        </w:rPr>
        <w:t>). Hopping is only allowed to an empty site (</w:t>
      </w:r>
      <w:r w:rsidR="004578F2">
        <w:rPr>
          <w:rFonts w:ascii="Cambria" w:hAnsi="Cambria"/>
          <w:sz w:val="22"/>
        </w:rPr>
        <w:t>Figure</w:t>
      </w:r>
      <w:r w:rsidRPr="000A1BD6">
        <w:rPr>
          <w:rFonts w:ascii="Cambria" w:hAnsi="Cambria"/>
          <w:sz w:val="22"/>
        </w:rPr>
        <w:t xml:space="preserve"> 4A). The rate</w:t>
      </w:r>
      <w:r w:rsidRPr="000A1BD6">
        <w:rPr>
          <w:rFonts w:ascii="Cambria" w:eastAsiaTheme="minorEastAsia" w:hAnsi="Cambria"/>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oMath>
      <w:r w:rsidRPr="000A1BD6">
        <w:rPr>
          <w:rFonts w:ascii="Cambria" w:hAnsi="Cambria"/>
          <w:sz w:val="22"/>
        </w:rPr>
        <w:t xml:space="preserve"> is calculated from the experimentally measured diffusion coefficient of Ase1</w:t>
      </w:r>
      <w:r w:rsidRPr="000A1BD6">
        <w:rPr>
          <w:rFonts w:ascii="Cambria" w:eastAsiaTheme="minorEastAsia" w:hAnsi="Cambria"/>
          <w:sz w:val="22"/>
        </w:rPr>
        <w:t xml:space="preserve"> </w:t>
      </w:r>
      <w:r w:rsidRPr="000A1BD6">
        <w:rPr>
          <w:rFonts w:ascii="Cambria" w:hAnsi="Cambria"/>
          <w:sz w:val="22"/>
        </w:rPr>
        <w:t>(</w:t>
      </w:r>
      <w:r w:rsidR="00E7341A">
        <w:rPr>
          <w:rFonts w:ascii="Cambria" w:eastAsiaTheme="minorEastAsia" w:hAnsi="Cambria"/>
          <w:sz w:val="22"/>
        </w:rPr>
        <w:t>Table S</w:t>
      </w:r>
      <w:ins w:id="863" w:author="Jochen Krattenmacher" w:date="2023-01-05T22:27:00Z">
        <w:r w:rsidR="00E02A26">
          <w:rPr>
            <w:rFonts w:ascii="Cambria" w:eastAsiaTheme="minorEastAsia" w:hAnsi="Cambria"/>
            <w:sz w:val="22"/>
          </w:rPr>
          <w:t>1</w:t>
        </w:r>
      </w:ins>
      <w:del w:id="864" w:author="Jochen Krattenmacher" w:date="2023-01-05T22:27:00Z">
        <w:r w:rsidR="00E7341A" w:rsidDel="00E02A26">
          <w:rPr>
            <w:rFonts w:ascii="Cambria" w:eastAsiaTheme="minorEastAsia" w:hAnsi="Cambria"/>
            <w:sz w:val="22"/>
          </w:rPr>
          <w:delText>2</w:delText>
        </w:r>
      </w:del>
      <w:r w:rsidRPr="000A1BD6">
        <w:rPr>
          <w:rFonts w:ascii="Cambria" w:hAnsi="Cambria"/>
          <w:sz w:val="22"/>
        </w:rPr>
        <w:t xml:space="preserve">), as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r>
          <w:rPr>
            <w:rFonts w:ascii="Cambria Math" w:hAnsi="Cambria Math"/>
            <w:sz w:val="22"/>
          </w:rPr>
          <m:t>=D/</m:t>
        </m:r>
        <m:sSup>
          <m:sSupPr>
            <m:ctrlPr>
              <w:rPr>
                <w:rFonts w:ascii="Cambria Math" w:hAnsi="Cambria Math"/>
                <w:i/>
                <w:sz w:val="22"/>
              </w:rPr>
            </m:ctrlPr>
          </m:sSupPr>
          <m:e>
            <m:r>
              <w:rPr>
                <w:rFonts w:ascii="Cambria Math" w:hAnsi="Cambria Math"/>
                <w:sz w:val="22"/>
              </w:rPr>
              <m:t>a</m:t>
            </m:r>
          </m:e>
          <m:sup>
            <m:r>
              <w:rPr>
                <w:rFonts w:ascii="Cambria Math" w:hAnsi="Cambria Math"/>
                <w:sz w:val="22"/>
              </w:rPr>
              <m:t>2</m:t>
            </m:r>
          </m:sup>
        </m:sSup>
      </m:oMath>
      <w:r w:rsidRPr="000A1BD6">
        <w:rPr>
          <w:rFonts w:ascii="Cambria" w:eastAsiaTheme="minorEastAsia" w:hAnsi="Cambria"/>
          <w:sz w:val="22"/>
        </w:rPr>
        <w:t>.</w:t>
      </w:r>
    </w:p>
    <w:p w14:paraId="33FFEAAF" w14:textId="3E629F6E" w:rsidR="00931388" w:rsidRPr="000A1BD6" w:rsidRDefault="00931388" w:rsidP="00931388">
      <w:pPr>
        <w:pStyle w:val="ListParagraph"/>
        <w:numPr>
          <w:ilvl w:val="0"/>
          <w:numId w:val="4"/>
        </w:numPr>
        <w:spacing w:line="360" w:lineRule="auto"/>
        <w:rPr>
          <w:rFonts w:ascii="Cambria" w:hAnsi="Cambria"/>
          <w:sz w:val="22"/>
        </w:rPr>
      </w:pPr>
      <w:r w:rsidRPr="000A1BD6">
        <w:rPr>
          <w:rFonts w:ascii="Cambria" w:hAnsi="Cambria"/>
          <w:sz w:val="22"/>
        </w:rPr>
        <w:t>The Ase1 particle in the terminal site (</w:t>
      </w:r>
      <m:oMath>
        <m:r>
          <w:rPr>
            <w:rFonts w:ascii="Cambria Math" w:hAnsi="Cambria Math"/>
            <w:sz w:val="22"/>
          </w:rPr>
          <m:t>i</m:t>
        </m:r>
        <m:r>
          <w:rPr>
            <w:rFonts w:ascii="Cambria Math" w:eastAsiaTheme="minorEastAsia" w:hAnsi="Cambria Math"/>
            <w:sz w:val="22"/>
          </w:rPr>
          <m:t>=1</m:t>
        </m:r>
      </m:oMath>
      <w:r w:rsidRPr="000A1BD6">
        <w:rPr>
          <w:rFonts w:ascii="Cambria" w:hAnsi="Cambria"/>
          <w:sz w:val="22"/>
        </w:rPr>
        <w:t xml:space="preserve">), cannot hop past the </w:t>
      </w:r>
      <w:r w:rsidR="00D946DD" w:rsidRPr="000A1BD6">
        <w:rPr>
          <w:rFonts w:ascii="Cambria" w:hAnsi="Cambria"/>
          <w:sz w:val="22"/>
        </w:rPr>
        <w:t>MT</w:t>
      </w:r>
      <w:r w:rsidRPr="000A1BD6">
        <w:rPr>
          <w:rFonts w:ascii="Cambria" w:hAnsi="Cambria"/>
          <w:sz w:val="22"/>
        </w:rPr>
        <w:t xml:space="preserve"> end (red arrow on the left of </w:t>
      </w:r>
      <w:r w:rsidR="004578F2">
        <w:rPr>
          <w:rFonts w:ascii="Cambria" w:hAnsi="Cambria"/>
          <w:sz w:val="22"/>
        </w:rPr>
        <w:t>Figure</w:t>
      </w:r>
      <w:r w:rsidRPr="000A1BD6">
        <w:rPr>
          <w:rFonts w:ascii="Cambria" w:hAnsi="Cambria"/>
          <w:sz w:val="22"/>
        </w:rPr>
        <w:t xml:space="preserve"> 4A), but can detach with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0A1BD6">
        <w:rPr>
          <w:rFonts w:ascii="Cambria" w:hAnsi="Cambria"/>
          <w:sz w:val="22"/>
        </w:rPr>
        <w:t>.</w:t>
      </w:r>
    </w:p>
    <w:p w14:paraId="7BDB0D3E" w14:textId="5A69710F" w:rsidR="00931388" w:rsidRPr="000A1BD6" w:rsidRDefault="00931388" w:rsidP="00931388">
      <w:pPr>
        <w:pStyle w:val="ListParagraph"/>
        <w:numPr>
          <w:ilvl w:val="0"/>
          <w:numId w:val="4"/>
        </w:numPr>
        <w:spacing w:line="360" w:lineRule="auto"/>
        <w:rPr>
          <w:rFonts w:ascii="Cambria" w:hAnsi="Cambria"/>
          <w:sz w:val="22"/>
        </w:rPr>
      </w:pPr>
      <w:r w:rsidRPr="000A1BD6">
        <w:rPr>
          <w:rFonts w:ascii="Cambria" w:hAnsi="Cambria"/>
          <w:sz w:val="22"/>
        </w:rPr>
        <w:t xml:space="preserve">The terminal lattice site may dissociate from the </w:t>
      </w:r>
      <w:r w:rsidR="00D946DD" w:rsidRPr="000A1BD6">
        <w:rPr>
          <w:rFonts w:ascii="Cambria" w:hAnsi="Cambria"/>
          <w:sz w:val="22"/>
        </w:rPr>
        <w:t>MT</w:t>
      </w:r>
      <w:r w:rsidRPr="000A1BD6">
        <w:rPr>
          <w:rFonts w:ascii="Cambria" w:hAnsi="Cambria"/>
          <w:sz w:val="22"/>
        </w:rPr>
        <w:t xml:space="preserve">, with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Pr="000A1BD6">
        <w:rPr>
          <w:rFonts w:ascii="Cambria" w:eastAsiaTheme="minorEastAsia" w:hAnsi="Cambria"/>
          <w:sz w:val="22"/>
        </w:rPr>
        <w:t xml:space="preserve"> which depends on the presence of Ase1, according to each model</w:t>
      </w:r>
      <w:r w:rsidRPr="000A1BD6">
        <w:rPr>
          <w:rFonts w:ascii="Cambria" w:hAnsi="Cambria"/>
          <w:sz w:val="22"/>
        </w:rPr>
        <w:t>:</w:t>
      </w:r>
    </w:p>
    <w:p w14:paraId="1D980347" w14:textId="716E79E0" w:rsidR="00931388" w:rsidRPr="000A1BD6" w:rsidRDefault="00931388" w:rsidP="00931388">
      <w:pPr>
        <w:pStyle w:val="ListParagraph"/>
        <w:numPr>
          <w:ilvl w:val="1"/>
          <w:numId w:val="4"/>
        </w:numPr>
        <w:spacing w:line="360" w:lineRule="auto"/>
        <w:rPr>
          <w:rFonts w:ascii="Cambria" w:hAnsi="Cambria"/>
          <w:sz w:val="22"/>
        </w:rPr>
      </w:pPr>
      <w:r w:rsidRPr="000A1BD6">
        <w:rPr>
          <w:rFonts w:ascii="Cambria" w:hAnsi="Cambria"/>
          <w:sz w:val="22"/>
        </w:rPr>
        <w:t xml:space="preserve">In Model 1, it occurs with rate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0A1BD6">
        <w:rPr>
          <w:rFonts w:ascii="Cambria" w:eastAsiaTheme="minorEastAsia" w:hAnsi="Cambria"/>
          <w:sz w:val="22"/>
        </w:rPr>
        <w:t xml:space="preserve"> </w:t>
      </w:r>
      <w:r w:rsidRPr="000A1BD6">
        <w:rPr>
          <w:rFonts w:ascii="Cambria" w:hAnsi="Cambria"/>
          <w:sz w:val="22"/>
        </w:rPr>
        <w:t xml:space="preserve">if the terminal lattice site is not occupied </w:t>
      </w:r>
      <w:r w:rsidRPr="000A1BD6">
        <w:rPr>
          <w:rFonts w:ascii="Cambria" w:eastAsiaTheme="minorEastAsia" w:hAnsi="Cambria"/>
          <w:sz w:val="22"/>
        </w:rPr>
        <w:t>(</w:t>
      </w:r>
      <w:r w:rsidR="004578F2">
        <w:rPr>
          <w:rFonts w:ascii="Cambria" w:eastAsiaTheme="minorEastAsia" w:hAnsi="Cambria"/>
          <w:sz w:val="22"/>
        </w:rPr>
        <w:t>Figure</w:t>
      </w:r>
      <w:r w:rsidRPr="000A1BD6">
        <w:rPr>
          <w:rFonts w:ascii="Cambria" w:eastAsiaTheme="minorEastAsia" w:hAnsi="Cambria"/>
          <w:sz w:val="22"/>
        </w:rPr>
        <w:t xml:space="preserve"> 4B top)</w:t>
      </w:r>
      <w:r w:rsidRPr="000A1BD6">
        <w:rPr>
          <w:rFonts w:ascii="Cambria" w:hAnsi="Cambria"/>
          <w:sz w:val="22"/>
        </w:rPr>
        <w:t xml:space="preserve">, and with rate </w:t>
      </w:r>
      <m:oMath>
        <m:sSubSup>
          <m:sSubSupPr>
            <m:ctrlPr>
              <w:rPr>
                <w:rFonts w:ascii="Cambria Math" w:hAnsi="Cambria Math"/>
                <w:i/>
                <w:sz w:val="22"/>
              </w:rPr>
            </m:ctrlPr>
          </m:sSubSupPr>
          <m:e>
            <m:r>
              <m:rPr>
                <m:sty m:val="p"/>
              </m:rPr>
              <w:rPr>
                <w:rFonts w:ascii="Cambria Math" w:hAnsi="Cambria Math"/>
                <w:sz w:val="22"/>
              </w:rPr>
              <m:t>(1-Ω)</m:t>
            </m:r>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0A1BD6">
        <w:rPr>
          <w:rFonts w:ascii="Cambria" w:hAnsi="Cambria"/>
          <w:sz w:val="22"/>
        </w:rPr>
        <w:t xml:space="preserve"> if it is occupied </w:t>
      </w:r>
      <w:r w:rsidRPr="000A1BD6">
        <w:rPr>
          <w:rFonts w:ascii="Cambria" w:eastAsiaTheme="minorEastAsia" w:hAnsi="Cambria"/>
          <w:sz w:val="22"/>
        </w:rPr>
        <w:t>(</w:t>
      </w:r>
      <w:r w:rsidR="004578F2">
        <w:rPr>
          <w:rFonts w:ascii="Cambria" w:eastAsiaTheme="minorEastAsia" w:hAnsi="Cambria"/>
          <w:sz w:val="22"/>
        </w:rPr>
        <w:t>Figure</w:t>
      </w:r>
      <w:r w:rsidRPr="000A1BD6">
        <w:rPr>
          <w:rFonts w:ascii="Cambria" w:eastAsiaTheme="minorEastAsia" w:hAnsi="Cambria"/>
          <w:sz w:val="22"/>
        </w:rPr>
        <w:t xml:space="preserve"> 4B bottom)</w:t>
      </w:r>
      <w:r w:rsidRPr="000A1BD6">
        <w:rPr>
          <w:rFonts w:ascii="Cambria" w:hAnsi="Cambria"/>
          <w:sz w:val="22"/>
        </w:rPr>
        <w:t xml:space="preserve">. </w:t>
      </w:r>
      <m:oMath>
        <m:r>
          <m:rPr>
            <m:sty m:val="p"/>
          </m:rPr>
          <w:rPr>
            <w:rFonts w:ascii="Cambria Math" w:hAnsi="Cambria Math"/>
            <w:sz w:val="22"/>
          </w:rPr>
          <m:t>Ω</m:t>
        </m:r>
      </m:oMath>
      <w:r w:rsidRPr="000A1BD6">
        <w:rPr>
          <w:rFonts w:ascii="Cambria" w:eastAsiaTheme="minorEastAsia" w:hAnsi="Cambria"/>
          <w:sz w:val="22"/>
        </w:rPr>
        <w:t xml:space="preserve"> is a parameter between zero and </w:t>
      </w:r>
      <w:proofErr w:type="gramStart"/>
      <w:r w:rsidRPr="000A1BD6">
        <w:rPr>
          <w:rFonts w:ascii="Cambria" w:eastAsiaTheme="minorEastAsia" w:hAnsi="Cambria"/>
          <w:sz w:val="22"/>
        </w:rPr>
        <w:t>one.</w:t>
      </w:r>
      <w:proofErr w:type="gramEnd"/>
      <w:r w:rsidRPr="000A1BD6">
        <w:rPr>
          <w:rFonts w:ascii="Cambria" w:eastAsiaTheme="minorEastAsia" w:hAnsi="Cambria"/>
          <w:sz w:val="22"/>
        </w:rPr>
        <w:t xml:space="preserve"> If </w:t>
      </w:r>
      <m:oMath>
        <m:r>
          <m:rPr>
            <m:sty m:val="p"/>
          </m:rPr>
          <w:rPr>
            <w:rFonts w:ascii="Cambria Math" w:hAnsi="Cambria Math"/>
            <w:sz w:val="22"/>
          </w:rPr>
          <m:t>Ω=0</m:t>
        </m:r>
      </m:oMath>
      <w:r w:rsidRPr="000A1BD6">
        <w:rPr>
          <w:rFonts w:ascii="Cambria" w:eastAsiaTheme="minorEastAsia" w:hAnsi="Cambria"/>
          <w:sz w:val="22"/>
        </w:rPr>
        <w:t xml:space="preserve">, the presence of Ase1 has no effect, and if </w:t>
      </w:r>
      <m:oMath>
        <m:r>
          <m:rPr>
            <m:sty m:val="p"/>
          </m:rPr>
          <w:rPr>
            <w:rFonts w:ascii="Cambria Math" w:hAnsi="Cambria Math"/>
            <w:sz w:val="22"/>
          </w:rPr>
          <m:t>Ω=1</m:t>
        </m:r>
      </m:oMath>
      <w:r w:rsidRPr="000A1BD6">
        <w:rPr>
          <w:rFonts w:ascii="Cambria" w:eastAsiaTheme="minorEastAsia" w:hAnsi="Cambria"/>
          <w:sz w:val="22"/>
        </w:rPr>
        <w:t>, the first tubulin subunit cannot unbind if it is bound to Ase1.</w:t>
      </w:r>
    </w:p>
    <w:p w14:paraId="6BC28917" w14:textId="6ADCDFFB" w:rsidR="00931388" w:rsidRPr="000A1BD6" w:rsidRDefault="00931388" w:rsidP="00931388">
      <w:pPr>
        <w:pStyle w:val="ListParagraph"/>
        <w:numPr>
          <w:ilvl w:val="1"/>
          <w:numId w:val="4"/>
        </w:numPr>
        <w:spacing w:line="360" w:lineRule="auto"/>
        <w:rPr>
          <w:rFonts w:ascii="Cambria" w:eastAsiaTheme="minorEastAsia" w:hAnsi="Cambria"/>
          <w:sz w:val="22"/>
        </w:rPr>
      </w:pPr>
      <w:r w:rsidRPr="000A1BD6">
        <w:rPr>
          <w:rFonts w:ascii="Cambria" w:hAnsi="Cambria"/>
          <w:sz w:val="22"/>
        </w:rPr>
        <w:lastRenderedPageBreak/>
        <w:t xml:space="preserve">In Model 2, it occurs with rate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0A1BD6">
        <w:rPr>
          <w:rFonts w:ascii="Cambria" w:eastAsiaTheme="minorEastAsia" w:hAnsi="Cambria"/>
          <w:sz w:val="22"/>
        </w:rPr>
        <w:t xml:space="preserve"> </w:t>
      </w:r>
      <w:r w:rsidRPr="000A1BD6">
        <w:rPr>
          <w:rFonts w:ascii="Cambria" w:hAnsi="Cambria"/>
          <w:sz w:val="22"/>
        </w:rPr>
        <w:t xml:space="preserve">if the first </w:t>
      </w:r>
      <m:oMath>
        <m:r>
          <m:rPr>
            <m:sty m:val="p"/>
          </m:rPr>
          <w:rPr>
            <w:rFonts w:ascii="Cambria Math" w:hAnsi="Cambria Math"/>
            <w:sz w:val="22"/>
          </w:rPr>
          <m:t>N</m:t>
        </m:r>
      </m:oMath>
      <w:r w:rsidRPr="000A1BD6">
        <w:rPr>
          <w:rFonts w:ascii="Cambria" w:hAnsi="Cambria"/>
          <w:sz w:val="22"/>
        </w:rPr>
        <w:t xml:space="preserve"> lattice sites are all not occupied </w:t>
      </w:r>
      <w:r w:rsidRPr="000A1BD6">
        <w:rPr>
          <w:rFonts w:ascii="Cambria" w:eastAsiaTheme="minorEastAsia" w:hAnsi="Cambria"/>
          <w:sz w:val="22"/>
        </w:rPr>
        <w:t>(</w:t>
      </w:r>
      <w:r w:rsidR="004578F2">
        <w:rPr>
          <w:rFonts w:ascii="Cambria" w:eastAsiaTheme="minorEastAsia" w:hAnsi="Cambria"/>
          <w:sz w:val="22"/>
        </w:rPr>
        <w:t>Figure</w:t>
      </w:r>
      <w:r w:rsidRPr="000A1BD6">
        <w:rPr>
          <w:rFonts w:ascii="Cambria" w:eastAsiaTheme="minorEastAsia" w:hAnsi="Cambria"/>
          <w:sz w:val="22"/>
        </w:rPr>
        <w:t xml:space="preserve"> 4C top)</w:t>
      </w:r>
      <w:r w:rsidRPr="000A1BD6">
        <w:rPr>
          <w:rFonts w:ascii="Cambria" w:hAnsi="Cambria"/>
          <w:sz w:val="22"/>
        </w:rPr>
        <w:t xml:space="preserve">, and with rate </w:t>
      </w:r>
      <m:oMath>
        <m:sSubSup>
          <m:sSubSupPr>
            <m:ctrlPr>
              <w:rPr>
                <w:rFonts w:ascii="Cambria Math" w:hAnsi="Cambria Math"/>
                <w:i/>
                <w:sz w:val="22"/>
              </w:rPr>
            </m:ctrlPr>
          </m:sSubSupPr>
          <m:e>
            <m:r>
              <m:rPr>
                <m:sty m:val="p"/>
              </m:rPr>
              <w:rPr>
                <w:rFonts w:ascii="Cambria Math" w:hAnsi="Cambria Math"/>
                <w:sz w:val="22"/>
              </w:rPr>
              <m:t>(1-Ω)</m:t>
            </m:r>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0A1BD6">
        <w:rPr>
          <w:rFonts w:ascii="Cambria" w:hAnsi="Cambria"/>
          <w:sz w:val="22"/>
        </w:rPr>
        <w:t xml:space="preserve"> if any of the </w:t>
      </w:r>
      <m:oMath>
        <m:r>
          <m:rPr>
            <m:sty m:val="p"/>
          </m:rPr>
          <w:rPr>
            <w:rFonts w:ascii="Cambria Math" w:hAnsi="Cambria Math"/>
            <w:sz w:val="22"/>
          </w:rPr>
          <m:t>N</m:t>
        </m:r>
      </m:oMath>
      <w:r w:rsidRPr="000A1BD6">
        <w:rPr>
          <w:rFonts w:ascii="Cambria" w:eastAsiaTheme="minorEastAsia" w:hAnsi="Cambria"/>
          <w:sz w:val="22"/>
        </w:rPr>
        <w:t xml:space="preserve"> terminal sites</w:t>
      </w:r>
      <w:r w:rsidRPr="000A1BD6">
        <w:rPr>
          <w:rFonts w:ascii="Cambria" w:hAnsi="Cambria"/>
          <w:sz w:val="22"/>
        </w:rPr>
        <w:t xml:space="preserve"> </w:t>
      </w:r>
      <w:proofErr w:type="gramStart"/>
      <w:r w:rsidRPr="000A1BD6">
        <w:rPr>
          <w:rFonts w:ascii="Cambria" w:hAnsi="Cambria"/>
          <w:sz w:val="22"/>
        </w:rPr>
        <w:t>is</w:t>
      </w:r>
      <w:proofErr w:type="gramEnd"/>
      <w:r w:rsidRPr="000A1BD6">
        <w:rPr>
          <w:rFonts w:ascii="Cambria" w:hAnsi="Cambria"/>
          <w:sz w:val="22"/>
        </w:rPr>
        <w:t xml:space="preserve"> occupied </w:t>
      </w:r>
      <w:r w:rsidRPr="000A1BD6">
        <w:rPr>
          <w:rFonts w:ascii="Cambria" w:eastAsiaTheme="minorEastAsia" w:hAnsi="Cambria"/>
          <w:sz w:val="22"/>
        </w:rPr>
        <w:t>(</w:t>
      </w:r>
      <w:r w:rsidR="004578F2">
        <w:rPr>
          <w:rFonts w:ascii="Cambria" w:eastAsiaTheme="minorEastAsia" w:hAnsi="Cambria"/>
          <w:sz w:val="22"/>
        </w:rPr>
        <w:t>Figure</w:t>
      </w:r>
      <w:r w:rsidRPr="000A1BD6">
        <w:rPr>
          <w:rFonts w:ascii="Cambria" w:eastAsiaTheme="minorEastAsia" w:hAnsi="Cambria"/>
          <w:sz w:val="22"/>
        </w:rPr>
        <w:t xml:space="preserve"> 4C bottom)</w:t>
      </w:r>
      <w:r w:rsidRPr="000A1BD6">
        <w:rPr>
          <w:rFonts w:ascii="Cambria" w:hAnsi="Cambria"/>
          <w:sz w:val="22"/>
        </w:rPr>
        <w:t>.</w:t>
      </w:r>
    </w:p>
    <w:p w14:paraId="21123071" w14:textId="77777777" w:rsidR="00931388" w:rsidRPr="000A1BD6" w:rsidRDefault="00931388" w:rsidP="00931388">
      <w:pPr>
        <w:pStyle w:val="ListParagraph"/>
        <w:numPr>
          <w:ilvl w:val="1"/>
          <w:numId w:val="4"/>
        </w:numPr>
        <w:spacing w:line="360" w:lineRule="auto"/>
        <w:rPr>
          <w:rFonts w:ascii="Cambria" w:eastAsiaTheme="minorEastAsia" w:hAnsi="Cambria"/>
          <w:sz w:val="22"/>
        </w:rPr>
      </w:pPr>
      <w:r w:rsidRPr="000A1BD6">
        <w:rPr>
          <w:rFonts w:ascii="Cambria" w:eastAsiaTheme="minorEastAsia" w:hAnsi="Cambria"/>
          <w:sz w:val="22"/>
        </w:rPr>
        <w:t>For Model 3 (phenomenological model) see below.</w:t>
      </w:r>
    </w:p>
    <w:p w14:paraId="51D926E8" w14:textId="4A84690A" w:rsidR="00931388" w:rsidRPr="000A1BD6" w:rsidRDefault="00A858B2" w:rsidP="00931388">
      <w:pPr>
        <w:spacing w:line="360" w:lineRule="auto"/>
        <w:ind w:left="720"/>
        <w:rPr>
          <w:rFonts w:ascii="Cambria" w:eastAsiaTheme="minorEastAsia" w:hAnsi="Cambria"/>
          <w:sz w:val="22"/>
        </w:rPr>
      </w:pP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00931388" w:rsidRPr="000A1BD6">
        <w:rPr>
          <w:rFonts w:ascii="Cambria" w:eastAsiaTheme="minorEastAsia" w:hAnsi="Cambria"/>
          <w:sz w:val="22"/>
        </w:rPr>
        <w:t xml:space="preserve"> is derived from the depolymerization rate of </w:t>
      </w:r>
      <w:r w:rsidR="00D946DD" w:rsidRPr="000A1BD6">
        <w:rPr>
          <w:rFonts w:ascii="Cambria" w:eastAsiaTheme="minorEastAsia" w:hAnsi="Cambria"/>
          <w:sz w:val="22"/>
        </w:rPr>
        <w:t>MT</w:t>
      </w:r>
      <w:r w:rsidR="00931388" w:rsidRPr="000A1BD6">
        <w:rPr>
          <w:rFonts w:ascii="Cambria" w:eastAsiaTheme="minorEastAsia" w:hAnsi="Cambria"/>
          <w:sz w:val="22"/>
        </w:rPr>
        <w:t>s in the absence of Ase1 (</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0</m:t>
            </m:r>
          </m:sub>
        </m:sSub>
      </m:oMath>
      <w:r w:rsidR="00931388" w:rsidRPr="000A1BD6">
        <w:rPr>
          <w:rFonts w:ascii="Cambria" w:eastAsiaTheme="minorEastAsia" w:hAnsi="Cambria"/>
          <w:sz w:val="22"/>
        </w:rPr>
        <w:t>), measured experimentally (</w:t>
      </w:r>
      <w:r w:rsidR="00E7341A">
        <w:rPr>
          <w:rFonts w:ascii="Cambria" w:eastAsiaTheme="minorEastAsia" w:hAnsi="Cambria"/>
          <w:sz w:val="22"/>
        </w:rPr>
        <w:t>Table S</w:t>
      </w:r>
      <w:ins w:id="865" w:author="Jochen Krattenmacher" w:date="2023-01-05T22:27:00Z">
        <w:r w:rsidR="00E02A26">
          <w:rPr>
            <w:rFonts w:ascii="Cambria" w:eastAsiaTheme="minorEastAsia" w:hAnsi="Cambria"/>
            <w:sz w:val="22"/>
          </w:rPr>
          <w:t>1</w:t>
        </w:r>
      </w:ins>
      <w:del w:id="866" w:author="Jochen Krattenmacher" w:date="2023-01-05T22:27:00Z">
        <w:r w:rsidR="00E7341A" w:rsidDel="00E02A26">
          <w:rPr>
            <w:rFonts w:ascii="Cambria" w:eastAsiaTheme="minorEastAsia" w:hAnsi="Cambria"/>
            <w:sz w:val="22"/>
          </w:rPr>
          <w:delText>2</w:delText>
        </w:r>
      </w:del>
      <w:r w:rsidR="00931388" w:rsidRPr="000A1BD6">
        <w:rPr>
          <w:rFonts w:ascii="Cambria" w:eastAsiaTheme="minorEastAsia" w:hAnsi="Cambria"/>
          <w:sz w:val="22"/>
        </w:rPr>
        <w:t xml:space="preserve">), such that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0</m:t>
            </m:r>
          </m:sub>
        </m:sSub>
        <m:r>
          <w:rPr>
            <w:rFonts w:ascii="Cambria Math" w:hAnsi="Cambria Math"/>
            <w:sz w:val="22"/>
          </w:rPr>
          <m:t>/</m:t>
        </m:r>
        <m:r>
          <w:rPr>
            <w:rFonts w:ascii="Cambria Math" w:hAnsi="Cambria Math"/>
            <w:sz w:val="22"/>
          </w:rPr>
          <m:t>a</m:t>
        </m:r>
      </m:oMath>
      <w:r w:rsidR="00931388" w:rsidRPr="000A1BD6">
        <w:rPr>
          <w:rFonts w:ascii="Cambria" w:eastAsiaTheme="minorEastAsia" w:hAnsi="Cambria"/>
          <w:sz w:val="22"/>
        </w:rPr>
        <w:t>.</w:t>
      </w:r>
    </w:p>
    <w:p w14:paraId="4B8EAFBF" w14:textId="08045B46" w:rsidR="00302C1A" w:rsidRPr="00302C1A" w:rsidRDefault="00931388" w:rsidP="00C91769">
      <w:pPr>
        <w:pStyle w:val="ListParagraph"/>
        <w:numPr>
          <w:ilvl w:val="0"/>
          <w:numId w:val="4"/>
        </w:numPr>
        <w:spacing w:line="360" w:lineRule="auto"/>
        <w:rPr>
          <w:rFonts w:ascii="Cambria" w:eastAsiaTheme="minorEastAsia" w:hAnsi="Cambria"/>
          <w:sz w:val="22"/>
        </w:rPr>
      </w:pPr>
      <w:r w:rsidRPr="000A1BD6">
        <w:rPr>
          <w:rFonts w:ascii="Cambria" w:eastAsiaTheme="minorEastAsia" w:hAnsi="Cambria"/>
          <w:sz w:val="22"/>
        </w:rPr>
        <w:t xml:space="preserve">If the </w:t>
      </w:r>
      <w:r w:rsidRPr="000A1BD6">
        <w:rPr>
          <w:rFonts w:ascii="Cambria" w:hAnsi="Cambria"/>
          <w:sz w:val="22"/>
        </w:rPr>
        <w:t xml:space="preserve">terminal </w:t>
      </w:r>
      <w:r w:rsidRPr="000A1BD6">
        <w:rPr>
          <w:rFonts w:ascii="Cambria" w:eastAsiaTheme="minorEastAsia" w:hAnsi="Cambria"/>
          <w:sz w:val="22"/>
        </w:rPr>
        <w:t xml:space="preserve">lattice site </w:t>
      </w:r>
      <w:r w:rsidRPr="000A1BD6">
        <w:rPr>
          <w:rFonts w:ascii="Cambria" w:hAnsi="Cambria"/>
          <w:sz w:val="22"/>
        </w:rPr>
        <w:t>dissociates</w:t>
      </w:r>
      <w:r w:rsidRPr="000A1BD6">
        <w:rPr>
          <w:rFonts w:ascii="Cambria" w:eastAsiaTheme="minorEastAsia" w:hAnsi="Cambria"/>
          <w:sz w:val="22"/>
        </w:rPr>
        <w:t xml:space="preserve"> when a molecule of Ase1 is bound to it, this Ase1 is lost as well (</w:t>
      </w:r>
      <w:r w:rsidR="004578F2">
        <w:rPr>
          <w:rFonts w:ascii="Cambria" w:eastAsiaTheme="minorEastAsia" w:hAnsi="Cambria"/>
          <w:sz w:val="22"/>
        </w:rPr>
        <w:t>Figure</w:t>
      </w:r>
      <w:r w:rsidRPr="000A1BD6">
        <w:rPr>
          <w:rFonts w:ascii="Cambria" w:eastAsiaTheme="minorEastAsia" w:hAnsi="Cambria"/>
          <w:sz w:val="22"/>
        </w:rPr>
        <w:t xml:space="preserve"> 4B, bottom).</w:t>
      </w:r>
    </w:p>
    <w:p w14:paraId="4A3705E3" w14:textId="77777777" w:rsidR="00302C1A" w:rsidRDefault="00302C1A" w:rsidP="00931388">
      <w:pPr>
        <w:spacing w:line="360" w:lineRule="auto"/>
        <w:rPr>
          <w:rFonts w:ascii="Cambria" w:hAnsi="Cambria"/>
          <w:b/>
          <w:bCs/>
          <w:sz w:val="22"/>
        </w:rPr>
      </w:pPr>
    </w:p>
    <w:p w14:paraId="7C7B4620" w14:textId="2A2E386A" w:rsidR="00931388" w:rsidRPr="000A1BD6" w:rsidRDefault="00931388" w:rsidP="00931388">
      <w:pPr>
        <w:spacing w:line="360" w:lineRule="auto"/>
        <w:rPr>
          <w:rFonts w:ascii="Cambria" w:eastAsiaTheme="minorEastAsia" w:hAnsi="Cambria"/>
          <w:sz w:val="22"/>
        </w:rPr>
      </w:pPr>
      <w:r w:rsidRPr="000A1BD6">
        <w:rPr>
          <w:rFonts w:ascii="Cambria" w:hAnsi="Cambria"/>
          <w:b/>
          <w:bCs/>
          <w:sz w:val="22"/>
        </w:rPr>
        <w:t>Simplification to a system of constant size</w:t>
      </w:r>
    </w:p>
    <w:p w14:paraId="203E4764" w14:textId="2B25E263" w:rsidR="00931388" w:rsidRPr="000A1BD6" w:rsidRDefault="00931388" w:rsidP="00F2154F">
      <w:pPr>
        <w:spacing w:line="360" w:lineRule="auto"/>
        <w:jc w:val="both"/>
        <w:rPr>
          <w:rFonts w:ascii="Cambria" w:eastAsiaTheme="minorEastAsia" w:hAnsi="Cambria"/>
          <w:sz w:val="22"/>
        </w:rPr>
      </w:pPr>
      <w:r w:rsidRPr="000A1BD6">
        <w:rPr>
          <w:rFonts w:ascii="Cambria" w:eastAsiaTheme="minorEastAsia" w:hAnsi="Cambria"/>
          <w:sz w:val="22"/>
        </w:rPr>
        <w:t xml:space="preserve">Since terminal subunits are more likely to be lost when they are without Ase1 than when they are with Ase1, any dissociation event increases the density of Ase1 remaining on the </w:t>
      </w:r>
      <w:r w:rsidR="00D946DD" w:rsidRPr="000A1BD6">
        <w:rPr>
          <w:rFonts w:ascii="Cambria" w:eastAsiaTheme="minorEastAsia" w:hAnsi="Cambria"/>
          <w:sz w:val="22"/>
        </w:rPr>
        <w:t>MT</w:t>
      </w:r>
      <w:r w:rsidRPr="000A1BD6">
        <w:rPr>
          <w:rFonts w:ascii="Cambria" w:eastAsiaTheme="minorEastAsia" w:hAnsi="Cambria"/>
          <w:sz w:val="22"/>
        </w:rPr>
        <w:t xml:space="preserve">. This effect is only present at the </w:t>
      </w:r>
      <w:r w:rsidR="00D946DD" w:rsidRPr="000A1BD6">
        <w:rPr>
          <w:rFonts w:ascii="Cambria" w:eastAsiaTheme="minorEastAsia" w:hAnsi="Cambria"/>
          <w:sz w:val="22"/>
        </w:rPr>
        <w:t>MT</w:t>
      </w:r>
      <w:r w:rsidRPr="000A1BD6">
        <w:rPr>
          <w:rFonts w:ascii="Cambria" w:eastAsiaTheme="minorEastAsia" w:hAnsi="Cambria"/>
          <w:sz w:val="22"/>
        </w:rPr>
        <w:t xml:space="preserve"> </w:t>
      </w:r>
      <w:r w:rsidR="006D5DF8" w:rsidRPr="000A1BD6">
        <w:rPr>
          <w:rFonts w:ascii="Cambria" w:eastAsiaTheme="minorEastAsia" w:hAnsi="Cambria"/>
          <w:sz w:val="22"/>
        </w:rPr>
        <w:t>end,</w:t>
      </w:r>
      <w:r w:rsidRPr="000A1BD6">
        <w:rPr>
          <w:rFonts w:ascii="Cambria" w:eastAsiaTheme="minorEastAsia" w:hAnsi="Cambria"/>
          <w:sz w:val="22"/>
        </w:rPr>
        <w:t xml:space="preserve"> and away from the </w:t>
      </w:r>
      <w:r w:rsidR="006D5DF8" w:rsidRPr="000A1BD6">
        <w:rPr>
          <w:rFonts w:ascii="Cambria" w:eastAsiaTheme="minorEastAsia" w:hAnsi="Cambria"/>
          <w:sz w:val="22"/>
        </w:rPr>
        <w:t>end,</w:t>
      </w:r>
      <w:r w:rsidRPr="000A1BD6">
        <w:rPr>
          <w:rFonts w:ascii="Cambria" w:eastAsiaTheme="minorEastAsia" w:hAnsi="Cambria"/>
          <w:sz w:val="22"/>
        </w:rPr>
        <w:t xml:space="preserve"> the probability of a binding site being occupied is only determined by the binding and unbinding constants: </w:t>
      </w:r>
      <m:oMath>
        <m:r>
          <w:rPr>
            <w:rFonts w:ascii="Cambria Math" w:hAnsi="Cambria Math"/>
            <w:sz w:val="22"/>
          </w:rPr>
          <m:t>α=</m:t>
        </m:r>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r>
          <w:rPr>
            <w:rFonts w:ascii="Cambria Math" w:hAnsi="Cambria Math"/>
            <w:sz w:val="22"/>
          </w:rPr>
          <m:t>)</m:t>
        </m:r>
      </m:oMath>
      <w:r w:rsidRPr="000A1BD6">
        <w:rPr>
          <w:rFonts w:ascii="Cambria" w:eastAsiaTheme="minorEastAsia" w:hAnsi="Cambria"/>
          <w:sz w:val="22"/>
        </w:rPr>
        <w:t>.</w:t>
      </w:r>
    </w:p>
    <w:p w14:paraId="10459448" w14:textId="63212640" w:rsidR="00931388" w:rsidRPr="000A1BD6" w:rsidRDefault="00931388" w:rsidP="00F2154F">
      <w:pPr>
        <w:spacing w:line="360" w:lineRule="auto"/>
        <w:jc w:val="both"/>
        <w:rPr>
          <w:rFonts w:ascii="Cambria" w:eastAsiaTheme="minorEastAsia" w:hAnsi="Cambria"/>
          <w:sz w:val="22"/>
        </w:rPr>
      </w:pPr>
      <w:r w:rsidRPr="000A1BD6">
        <w:rPr>
          <w:rFonts w:ascii="Cambria" w:eastAsiaTheme="minorEastAsia" w:hAnsi="Cambria"/>
          <w:sz w:val="22"/>
        </w:rPr>
        <w:t xml:space="preserve">Therefore, we can restrict the model to a section of the </w:t>
      </w:r>
      <w:r w:rsidR="00D946DD" w:rsidRPr="000A1BD6">
        <w:rPr>
          <w:rFonts w:ascii="Cambria" w:eastAsiaTheme="minorEastAsia" w:hAnsi="Cambria"/>
          <w:sz w:val="22"/>
        </w:rPr>
        <w:t>MT</w:t>
      </w:r>
      <w:r w:rsidRPr="000A1BD6">
        <w:rPr>
          <w:rFonts w:ascii="Cambria" w:eastAsiaTheme="minorEastAsia" w:hAnsi="Cambria"/>
          <w:sz w:val="22"/>
        </w:rPr>
        <w:t xml:space="preserve"> with </w:t>
      </w:r>
      <m:oMath>
        <m:r>
          <w:rPr>
            <w:rFonts w:ascii="Cambria Math" w:hAnsi="Cambria Math"/>
            <w:sz w:val="22"/>
          </w:rPr>
          <m:t>L</m:t>
        </m:r>
      </m:oMath>
      <w:r w:rsidRPr="000A1BD6">
        <w:rPr>
          <w:rFonts w:ascii="Cambria" w:eastAsiaTheme="minorEastAsia" w:hAnsi="Cambria"/>
          <w:sz w:val="22"/>
        </w:rPr>
        <w:t xml:space="preserve"> lattice sites, as long as the probability of finding a mole</w:t>
      </w:r>
      <w:proofErr w:type="spellStart"/>
      <w:r w:rsidRPr="000A1BD6">
        <w:rPr>
          <w:rFonts w:ascii="Cambria" w:eastAsiaTheme="minorEastAsia" w:hAnsi="Cambria"/>
          <w:sz w:val="22"/>
        </w:rPr>
        <w:t>cule</w:t>
      </w:r>
      <w:proofErr w:type="spellEnd"/>
      <w:r w:rsidRPr="000A1BD6">
        <w:rPr>
          <w:rFonts w:ascii="Cambria" w:eastAsiaTheme="minorEastAsia" w:hAnsi="Cambria"/>
          <w:sz w:val="22"/>
        </w:rPr>
        <w:t xml:space="preserve"> at position </w:t>
      </w:r>
      <m:oMath>
        <m:r>
          <w:rPr>
            <w:rFonts w:ascii="Cambria Math" w:hAnsi="Cambria Math"/>
            <w:sz w:val="22"/>
          </w:rPr>
          <m:t>L</m:t>
        </m:r>
      </m:oMath>
      <w:r w:rsidRPr="000A1BD6">
        <w:rPr>
          <w:rFonts w:ascii="Cambria" w:eastAsiaTheme="minorEastAsia" w:hAnsi="Cambria"/>
          <w:sz w:val="22"/>
        </w:rPr>
        <w:t xml:space="preserve"> is close to </w:t>
      </w:r>
      <m:oMath>
        <m:r>
          <w:rPr>
            <w:rFonts w:ascii="Cambria Math" w:hAnsi="Cambria Math"/>
            <w:sz w:val="22"/>
          </w:rPr>
          <m:t>α</m:t>
        </m:r>
      </m:oMath>
      <w:r w:rsidRPr="000A1BD6">
        <w:rPr>
          <w:rFonts w:ascii="Cambria" w:eastAsiaTheme="minorEastAsia" w:hAnsi="Cambria"/>
          <w:sz w:val="22"/>
        </w:rPr>
        <w:t xml:space="preserve">. When a depolymerisation event happens, we shift the lattice indexes such that site </w:t>
      </w:r>
      <m:oMath>
        <m:r>
          <w:rPr>
            <w:rFonts w:ascii="Cambria Math" w:hAnsi="Cambria Math"/>
            <w:sz w:val="22"/>
          </w:rPr>
          <m:t>i+1</m:t>
        </m:r>
      </m:oMath>
      <w:r w:rsidRPr="000A1BD6">
        <w:rPr>
          <w:rFonts w:ascii="Cambria" w:eastAsiaTheme="minorEastAsia" w:hAnsi="Cambria"/>
          <w:sz w:val="22"/>
        </w:rPr>
        <w:t xml:space="preserve"> becomes site </w:t>
      </w:r>
      <m:oMath>
        <m:r>
          <w:rPr>
            <w:rFonts w:ascii="Cambria Math" w:hAnsi="Cambria Math"/>
            <w:sz w:val="22"/>
          </w:rPr>
          <m:t>i</m:t>
        </m:r>
      </m:oMath>
      <w:r w:rsidRPr="000A1BD6">
        <w:rPr>
          <w:rFonts w:ascii="Cambria" w:eastAsiaTheme="minorEastAsia" w:hAnsi="Cambria"/>
          <w:sz w:val="22"/>
        </w:rPr>
        <w:t xml:space="preserve">, and set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i=L</m:t>
            </m:r>
          </m:sub>
        </m:sSub>
        <m:r>
          <w:rPr>
            <w:rFonts w:ascii="Cambria Math" w:eastAsiaTheme="minorEastAsia" w:hAnsi="Cambria Math"/>
            <w:sz w:val="22"/>
          </w:rPr>
          <m:t xml:space="preserve">= </m:t>
        </m:r>
        <m:r>
          <w:rPr>
            <w:rFonts w:ascii="Cambria Math" w:hAnsi="Cambria Math"/>
            <w:sz w:val="22"/>
          </w:rPr>
          <m:t>α</m:t>
        </m:r>
      </m:oMath>
      <w:r w:rsidRPr="000A1BD6">
        <w:rPr>
          <w:rFonts w:ascii="Cambria" w:eastAsiaTheme="minorEastAsia" w:hAnsi="Cambria"/>
          <w:sz w:val="22"/>
        </w:rPr>
        <w:t xml:space="preserve">. </w:t>
      </w:r>
    </w:p>
    <w:p w14:paraId="522FB571" w14:textId="77777777" w:rsidR="00931388" w:rsidRPr="000A1BD6" w:rsidRDefault="00931388" w:rsidP="00931388">
      <w:pPr>
        <w:spacing w:line="360" w:lineRule="auto"/>
        <w:rPr>
          <w:rFonts w:ascii="Cambria" w:eastAsiaTheme="minorEastAsia" w:hAnsi="Cambria"/>
          <w:sz w:val="22"/>
        </w:rPr>
      </w:pPr>
    </w:p>
    <w:p w14:paraId="58565689" w14:textId="77777777" w:rsidR="00931388" w:rsidRPr="000A1BD6" w:rsidRDefault="00931388" w:rsidP="00931388">
      <w:pPr>
        <w:spacing w:line="360" w:lineRule="auto"/>
        <w:rPr>
          <w:rFonts w:ascii="Cambria" w:eastAsiaTheme="minorEastAsia" w:hAnsi="Cambria"/>
          <w:sz w:val="22"/>
        </w:rPr>
      </w:pPr>
      <w:r w:rsidRPr="000A1BD6">
        <w:rPr>
          <w:rFonts w:ascii="Cambria" w:hAnsi="Cambria"/>
          <w:b/>
          <w:bCs/>
          <w:sz w:val="22"/>
        </w:rPr>
        <w:t>Mean field theory</w:t>
      </w:r>
    </w:p>
    <w:p w14:paraId="0342B172" w14:textId="77777777" w:rsidR="00931388" w:rsidRPr="000A1BD6" w:rsidRDefault="00931388" w:rsidP="00F2154F">
      <w:pPr>
        <w:spacing w:line="360" w:lineRule="auto"/>
        <w:jc w:val="both"/>
        <w:rPr>
          <w:rFonts w:ascii="Cambria" w:eastAsiaTheme="minorEastAsia" w:hAnsi="Cambria"/>
          <w:sz w:val="22"/>
        </w:rPr>
      </w:pPr>
      <w:r w:rsidRPr="000A1BD6">
        <w:rPr>
          <w:rFonts w:ascii="Cambria" w:eastAsiaTheme="minorEastAsia" w:hAnsi="Cambria"/>
          <w:sz w:val="22"/>
        </w:rPr>
        <w:t xml:space="preserve">The system can be solved using a mean-field approximation, by just considering the ensemble of </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0A1BD6">
        <w:rPr>
          <w:rFonts w:ascii="Cambria" w:eastAsiaTheme="minorEastAsia" w:hAnsi="Cambria"/>
          <w:sz w:val="22"/>
        </w:rPr>
        <w:t xml:space="preserve">, the average probability of a site </w:t>
      </w:r>
      <m:oMath>
        <m:r>
          <w:rPr>
            <w:rFonts w:ascii="Cambria Math" w:hAnsi="Cambria Math"/>
            <w:sz w:val="22"/>
          </w:rPr>
          <m:t>i</m:t>
        </m:r>
      </m:oMath>
      <w:r w:rsidRPr="000A1BD6">
        <w:rPr>
          <w:rFonts w:ascii="Cambria" w:eastAsiaTheme="minorEastAsia" w:hAnsi="Cambria"/>
          <w:sz w:val="22"/>
        </w:rPr>
        <w:t xml:space="preserve"> being occupied and neglecting higher-order correlations between neighbouring sites. We can then write a set of discrete differential equations to represent the dynamics of the system:</w:t>
      </w:r>
    </w:p>
    <w:p w14:paraId="309E1691" w14:textId="77777777" w:rsidR="00931388" w:rsidRPr="000A1BD6" w:rsidRDefault="00A858B2" w:rsidP="00931388">
      <w:pPr>
        <w:spacing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m:t>
          </m:r>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r>
                    <w:rPr>
                      <w:rFonts w:ascii="Cambria Math" w:eastAsiaTheme="minorEastAsia" w:hAnsi="Cambria Math"/>
                      <w:sz w:val="22"/>
                    </w:rPr>
                    <m:t>+1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r>
                    <w:rPr>
                      <w:rFonts w:ascii="Cambria Math" w:eastAsiaTheme="minorEastAsia" w:hAnsi="Cambria Math"/>
                      <w:sz w:val="22"/>
                    </w:rPr>
                    <m:t>-</m:t>
                  </m:r>
                  <m:r>
                    <w:rPr>
                      <w:rFonts w:ascii="Cambria Math" w:eastAsiaTheme="minorEastAsia" w:hAnsi="Cambria Math"/>
                      <w:sz w:val="22"/>
                    </w:rPr>
                    <m:t>1</m:t>
                  </m:r>
                </m:sub>
              </m:sSub>
              <m:r>
                <w:rPr>
                  <w:rFonts w:ascii="Cambria Math" w:eastAsiaTheme="minorEastAsia" w:hAnsi="Cambria Math"/>
                  <w:sz w:val="22"/>
                </w:rPr>
                <m:t>-</m:t>
              </m:r>
              <m:r>
                <w:rPr>
                  <w:rFonts w:ascii="Cambria Math" w:eastAsiaTheme="minorEastAsia" w:hAnsi="Cambria Math"/>
                  <w:sz w:val="22"/>
                </w:rPr>
                <m:t>2</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h</m:t>
              </m:r>
            </m:sub>
          </m:sSub>
          <m:r>
            <w:rPr>
              <w:rFonts w:ascii="Cambria Math" w:eastAsiaTheme="minorEastAsia" w:hAnsi="Cambria Math"/>
              <w:sz w:val="22"/>
            </w:rPr>
            <m:t>+</m:t>
          </m:r>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on</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off</m:t>
              </m:r>
            </m:sub>
          </m:sSub>
          <m:r>
            <w:rPr>
              <w:rFonts w:ascii="Cambria Math" w:eastAsiaTheme="minorEastAsia" w:hAnsi="Cambria Math"/>
              <w:sz w:val="22"/>
            </w:rPr>
            <m:t>+</m:t>
          </m:r>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r>
                    <w:rPr>
                      <w:rFonts w:ascii="Cambria Math" w:eastAsiaTheme="minorEastAsia" w:hAnsi="Cambria Math"/>
                      <w:sz w:val="22"/>
                    </w:rPr>
                    <m:t>+1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oMath>
      </m:oMathPara>
    </w:p>
    <w:p w14:paraId="3BD47C57" w14:textId="77777777" w:rsidR="00931388" w:rsidRPr="000A1BD6" w:rsidRDefault="00931388" w:rsidP="00931388">
      <w:pPr>
        <w:spacing w:line="360" w:lineRule="auto"/>
        <w:rPr>
          <w:rFonts w:ascii="Cambria" w:eastAsiaTheme="minorEastAsia" w:hAnsi="Cambria"/>
          <w:sz w:val="22"/>
        </w:rPr>
      </w:pPr>
      <w:r w:rsidRPr="000A1BD6">
        <w:rPr>
          <w:rFonts w:ascii="Cambria" w:eastAsiaTheme="minorEastAsia" w:hAnsi="Cambria"/>
          <w:sz w:val="22"/>
        </w:rPr>
        <w:t xml:space="preserve">Specific equations apply at the boundaries </w:t>
      </w:r>
      <m:oMath>
        <m:r>
          <w:rPr>
            <w:rFonts w:ascii="Cambria Math" w:hAnsi="Cambria Math"/>
            <w:sz w:val="22"/>
          </w:rPr>
          <m:t>i=1</m:t>
        </m:r>
      </m:oMath>
      <w:r w:rsidRPr="000A1BD6">
        <w:rPr>
          <w:rFonts w:ascii="Cambria" w:eastAsiaTheme="minorEastAsia" w:hAnsi="Cambria"/>
          <w:sz w:val="22"/>
        </w:rPr>
        <w:t xml:space="preserve"> and </w:t>
      </w:r>
      <m:oMath>
        <m:r>
          <w:rPr>
            <w:rFonts w:ascii="Cambria Math" w:hAnsi="Cambria Math"/>
            <w:sz w:val="22"/>
          </w:rPr>
          <m:t>L</m:t>
        </m:r>
      </m:oMath>
      <w:r w:rsidRPr="000A1BD6">
        <w:rPr>
          <w:rFonts w:ascii="Cambria" w:eastAsiaTheme="minorEastAsia" w:hAnsi="Cambria"/>
          <w:sz w:val="22"/>
        </w:rPr>
        <w:t>:</w:t>
      </w:r>
    </w:p>
    <w:p w14:paraId="61B2E0E8" w14:textId="77777777" w:rsidR="00931388" w:rsidRPr="000A1BD6" w:rsidRDefault="00A858B2" w:rsidP="00931388">
      <w:pPr>
        <w:spacing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h</m:t>
              </m:r>
            </m:sub>
          </m:sSub>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2</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off</m:t>
              </m:r>
            </m:sub>
          </m:sSub>
          <m:r>
            <w:rPr>
              <w:rFonts w:ascii="Cambria Math" w:eastAsiaTheme="minorEastAsia" w:hAnsi="Cambria Math"/>
              <w:sz w:val="22"/>
            </w:rPr>
            <m:t>+</m:t>
          </m:r>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on</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2</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d</m:t>
              </m:r>
            </m:sub>
            <m:sup>
              <m:r>
                <w:rPr>
                  <w:rFonts w:ascii="Cambria Math" w:eastAsiaTheme="minorEastAsia" w:hAnsi="Cambria Math"/>
                  <w:sz w:val="22"/>
                </w:rPr>
                <m:t>0</m:t>
              </m:r>
            </m:sup>
          </m:sSubSup>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Ω</m:t>
              </m:r>
            </m:e>
          </m:d>
        </m:oMath>
      </m:oMathPara>
    </w:p>
    <w:p w14:paraId="266B132D" w14:textId="77777777" w:rsidR="00931388" w:rsidRPr="000A1BD6" w:rsidRDefault="00A858B2" w:rsidP="00931388">
      <w:pPr>
        <w:spacing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L</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=0</m:t>
          </m:r>
        </m:oMath>
      </m:oMathPara>
    </w:p>
    <w:p w14:paraId="74CB7897" w14:textId="77777777" w:rsidR="00931388" w:rsidRPr="000A1BD6" w:rsidRDefault="00931388" w:rsidP="00F2154F">
      <w:pPr>
        <w:spacing w:line="360" w:lineRule="auto"/>
        <w:jc w:val="both"/>
        <w:rPr>
          <w:rFonts w:ascii="Cambria" w:eastAsiaTheme="minorEastAsia" w:hAnsi="Cambria"/>
          <w:sz w:val="22"/>
        </w:rPr>
      </w:pPr>
      <w:r w:rsidRPr="000A1BD6">
        <w:rPr>
          <w:rFonts w:ascii="Cambria" w:eastAsiaTheme="minorEastAsia" w:hAnsi="Cambria"/>
          <w:sz w:val="22"/>
        </w:rPr>
        <w:t>The terms of the equation are associated with the rates of diffusion, binding, unbinding (</w:t>
      </w:r>
      <m:oMath>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r>
              <m:rPr>
                <m:sty m:val="p"/>
              </m:rPr>
              <w:rPr>
                <w:rFonts w:ascii="Cambria Math" w:eastAsiaTheme="minorEastAsia" w:hAnsi="Cambria Math"/>
                <w:sz w:val="22"/>
              </w:rPr>
              <m:t xml:space="preserve">, </m:t>
            </m:r>
            <m:r>
              <w:rPr>
                <w:rFonts w:ascii="Cambria Math" w:hAnsi="Cambria Math"/>
                <w:sz w:val="22"/>
              </w:rPr>
              <m:t>k</m:t>
            </m:r>
          </m:e>
          <m:sub>
            <m:r>
              <w:rPr>
                <w:rFonts w:ascii="Cambria Math" w:hAnsi="Cambria Math"/>
                <w:sz w:val="22"/>
              </w:rPr>
              <m:t xml:space="preserve">on </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0A1BD6">
        <w:rPr>
          <w:rFonts w:ascii="Cambria" w:eastAsiaTheme="minorEastAsia" w:hAnsi="Cambria"/>
          <w:sz w:val="22"/>
        </w:rPr>
        <w:t>) which are constant, and the depolymerization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Pr="000A1BD6">
        <w:rPr>
          <w:rFonts w:ascii="Cambria" w:eastAsiaTheme="minorEastAsia" w:hAnsi="Cambria"/>
          <w:sz w:val="22"/>
        </w:rPr>
        <w:t>), which is affected by lattice occupancy in a different way in each model (see Assumptions).</w:t>
      </w:r>
    </w:p>
    <w:p w14:paraId="3CDE317E" w14:textId="77777777" w:rsidR="00931388" w:rsidRPr="000A1BD6" w:rsidRDefault="00931388" w:rsidP="00931388">
      <w:pPr>
        <w:spacing w:line="360" w:lineRule="auto"/>
        <w:rPr>
          <w:rFonts w:ascii="Cambria" w:eastAsiaTheme="minorEastAsia" w:hAnsi="Cambria"/>
          <w:sz w:val="22"/>
        </w:rPr>
      </w:pPr>
      <w:r w:rsidRPr="000A1BD6">
        <w:rPr>
          <w:rFonts w:ascii="Cambria" w:eastAsiaTheme="minorEastAsia" w:hAnsi="Cambria"/>
          <w:sz w:val="22"/>
        </w:rPr>
        <w:t xml:space="preserve">For Model 1, </w:t>
      </w:r>
      <m:oMath>
        <m:sSubSup>
          <m:sSubSupPr>
            <m:ctrlPr>
              <w:rPr>
                <w:rFonts w:ascii="Cambria Math" w:eastAsiaTheme="minorEastAsia" w:hAnsi="Cambria Math"/>
                <w:i/>
                <w:sz w:val="22"/>
              </w:rPr>
            </m:ctrlPr>
          </m:sSubSupPr>
          <m:e>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=k</m:t>
            </m:r>
          </m:e>
          <m:sub>
            <m:r>
              <w:rPr>
                <w:rFonts w:ascii="Cambria Math" w:eastAsiaTheme="minorEastAsia" w:hAnsi="Cambria Math"/>
                <w:sz w:val="22"/>
              </w:rPr>
              <m:t>d</m:t>
            </m:r>
          </m:sub>
          <m:sup>
            <m:r>
              <w:rPr>
                <w:rFonts w:ascii="Cambria Math" w:eastAsiaTheme="minorEastAsia" w:hAnsi="Cambria Math"/>
                <w:sz w:val="22"/>
              </w:rPr>
              <m:t>0</m:t>
            </m:r>
          </m:sup>
        </m:sSubSup>
        <m:r>
          <w:rPr>
            <w:rFonts w:ascii="Cambria Math" w:eastAsiaTheme="minorEastAsia" w:hAnsi="Cambria Math"/>
            <w:sz w:val="22"/>
          </w:rPr>
          <m:t>(1-</m:t>
        </m:r>
        <m:r>
          <m:rPr>
            <m:sty m:val="p"/>
          </m:rPr>
          <w:rPr>
            <w:rFonts w:ascii="Cambria Math" w:eastAsiaTheme="minorEastAsia" w:hAnsi="Cambria Math"/>
            <w:sz w:val="22"/>
          </w:rPr>
          <m:t>Ω</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r>
          <w:rPr>
            <w:rFonts w:ascii="Cambria Math" w:eastAsiaTheme="minorEastAsia" w:hAnsi="Cambria Math"/>
            <w:sz w:val="22"/>
          </w:rPr>
          <m:t>)</m:t>
        </m:r>
      </m:oMath>
      <w:r w:rsidRPr="000A1BD6">
        <w:rPr>
          <w:rFonts w:ascii="Cambria" w:eastAsiaTheme="minorEastAsia" w:hAnsi="Cambria"/>
          <w:sz w:val="22"/>
        </w:rPr>
        <w:t>.</w:t>
      </w:r>
    </w:p>
    <w:p w14:paraId="331D7355" w14:textId="77777777" w:rsidR="00931388" w:rsidRPr="000A1BD6" w:rsidRDefault="00931388" w:rsidP="00931388">
      <w:pPr>
        <w:spacing w:line="360" w:lineRule="auto"/>
        <w:rPr>
          <w:rFonts w:ascii="Cambria" w:eastAsiaTheme="minorEastAsia" w:hAnsi="Cambria"/>
          <w:sz w:val="22"/>
        </w:rPr>
      </w:pPr>
      <w:r w:rsidRPr="000A1BD6">
        <w:rPr>
          <w:rFonts w:ascii="Cambria" w:eastAsiaTheme="minorEastAsia" w:hAnsi="Cambria"/>
          <w:sz w:val="22"/>
        </w:rPr>
        <w:lastRenderedPageBreak/>
        <w:t xml:space="preserve">For Model 2, </w:t>
      </w:r>
      <m:oMath>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0</m:t>
            </m:r>
          </m:sub>
          <m:sup>
            <m:r>
              <w:rPr>
                <w:rFonts w:ascii="Cambria Math" w:eastAsiaTheme="minorEastAsia" w:hAnsi="Cambria Math"/>
                <w:sz w:val="22"/>
              </w:rPr>
              <m:t>d</m:t>
            </m:r>
          </m:sup>
        </m:sSubSup>
        <m:r>
          <w:rPr>
            <w:rFonts w:ascii="Cambria Math" w:eastAsiaTheme="minorEastAsia" w:hAnsi="Cambria Math"/>
            <w:sz w:val="22"/>
          </w:rPr>
          <m:t>[1-</m:t>
        </m:r>
        <m:r>
          <m:rPr>
            <m:sty m:val="p"/>
          </m:rPr>
          <w:rPr>
            <w:rFonts w:ascii="Cambria Math" w:eastAsiaTheme="minorEastAsia" w:hAnsi="Cambria Math"/>
            <w:sz w:val="22"/>
          </w:rPr>
          <m:t>Ω</m:t>
        </m:r>
        <m:r>
          <w:rPr>
            <w:rFonts w:ascii="Cambria Math" w:eastAsiaTheme="minorEastAsia" w:hAnsi="Cambria Math"/>
            <w:sz w:val="22"/>
          </w:rPr>
          <m:t>+</m:t>
        </m:r>
        <m:r>
          <m:rPr>
            <m:sty m:val="p"/>
          </m:rPr>
          <w:rPr>
            <w:rFonts w:ascii="Cambria Math" w:eastAsiaTheme="minorEastAsia" w:hAnsi="Cambria Math"/>
            <w:sz w:val="22"/>
          </w:rPr>
          <m:t>Ω</m:t>
        </m:r>
        <m:nary>
          <m:naryPr>
            <m:chr m:val="∏"/>
            <m:limLoc m:val="subSup"/>
            <m:ctrlPr>
              <w:rPr>
                <w:rFonts w:ascii="Cambria Math" w:eastAsiaTheme="minorEastAsia" w:hAnsi="Cambria Math"/>
                <w:i/>
                <w:sz w:val="22"/>
              </w:rPr>
            </m:ctrlPr>
          </m:naryPr>
          <m:sub>
            <m:r>
              <w:rPr>
                <w:rFonts w:ascii="Cambria Math" w:eastAsiaTheme="minorEastAsia" w:hAnsi="Cambria Math"/>
                <w:sz w:val="22"/>
              </w:rPr>
              <m:t>i=1</m:t>
            </m:r>
          </m:sub>
          <m:sup>
            <m:r>
              <w:rPr>
                <w:rFonts w:ascii="Cambria Math" w:eastAsiaTheme="minorEastAsia" w:hAnsi="Cambria Math"/>
                <w:sz w:val="22"/>
              </w:rPr>
              <m:t>i=N</m:t>
            </m:r>
          </m:sup>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r>
              <w:rPr>
                <w:rFonts w:ascii="Cambria Math" w:eastAsiaTheme="minorEastAsia" w:hAnsi="Cambria Math"/>
                <w:sz w:val="22"/>
              </w:rPr>
              <m:t>)]</m:t>
            </m:r>
          </m:e>
        </m:nary>
      </m:oMath>
      <w:r w:rsidRPr="000A1BD6">
        <w:rPr>
          <w:rFonts w:ascii="Cambria" w:eastAsiaTheme="minorEastAsia" w:hAnsi="Cambria"/>
          <w:sz w:val="22"/>
        </w:rPr>
        <w:t>.</w:t>
      </w:r>
    </w:p>
    <w:p w14:paraId="0BDE6570" w14:textId="31948C14" w:rsidR="00931388" w:rsidRPr="000A1BD6" w:rsidRDefault="00931388" w:rsidP="00F2154F">
      <w:pPr>
        <w:spacing w:line="360" w:lineRule="auto"/>
        <w:jc w:val="both"/>
        <w:rPr>
          <w:rFonts w:ascii="Cambria" w:eastAsiaTheme="minorEastAsia" w:hAnsi="Cambria"/>
          <w:sz w:val="22"/>
        </w:rPr>
      </w:pPr>
      <w:r w:rsidRPr="000A1BD6">
        <w:rPr>
          <w:rFonts w:ascii="Cambria" w:eastAsiaTheme="minorEastAsia" w:hAnsi="Cambria"/>
          <w:sz w:val="22"/>
        </w:rPr>
        <w:t xml:space="preserve">This dynamical system can be evolved from any initial conditions, converging to the unique steady-state solution for a set of given parameters. Assuming that the </w:t>
      </w:r>
      <w:r w:rsidR="00D946DD" w:rsidRPr="000A1BD6">
        <w:rPr>
          <w:rFonts w:ascii="Cambria" w:eastAsiaTheme="minorEastAsia" w:hAnsi="Cambria"/>
          <w:sz w:val="22"/>
        </w:rPr>
        <w:t>MT</w:t>
      </w:r>
      <w:r w:rsidRPr="000A1BD6">
        <w:rPr>
          <w:rFonts w:ascii="Cambria" w:eastAsiaTheme="minorEastAsia" w:hAnsi="Cambria"/>
          <w:sz w:val="22"/>
        </w:rPr>
        <w:t xml:space="preserve"> is at binding equilibrium when it starts </w:t>
      </w:r>
      <w:r w:rsidR="00D946DD" w:rsidRPr="000A1BD6">
        <w:rPr>
          <w:rFonts w:ascii="Cambria" w:eastAsiaTheme="minorEastAsia" w:hAnsi="Cambria"/>
          <w:sz w:val="22"/>
        </w:rPr>
        <w:t>depolymerizing</w:t>
      </w:r>
      <w:r w:rsidRPr="000A1BD6">
        <w:rPr>
          <w:rFonts w:ascii="Cambria" w:eastAsiaTheme="minorEastAsia" w:hAnsi="Cambria"/>
          <w:sz w:val="22"/>
        </w:rPr>
        <w:t xml:space="preserve">, we initially set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r>
          <w:rPr>
            <w:rFonts w:ascii="Cambria Math" w:eastAsiaTheme="minorEastAsia" w:hAnsi="Cambria Math"/>
            <w:sz w:val="22"/>
          </w:rPr>
          <m:t xml:space="preserve">= </m:t>
        </m:r>
        <m:r>
          <w:rPr>
            <w:rFonts w:ascii="Cambria Math" w:hAnsi="Cambria Math"/>
            <w:sz w:val="22"/>
          </w:rPr>
          <m:t>α</m:t>
        </m:r>
      </m:oMath>
      <w:r w:rsidRPr="000A1BD6">
        <w:rPr>
          <w:rFonts w:ascii="Cambria" w:eastAsiaTheme="minorEastAsia" w:hAnsi="Cambria"/>
          <w:sz w:val="22"/>
        </w:rPr>
        <w:t xml:space="preserve"> for all sites. From those initial conditions, we integrate the equations numerically using Python’s </w:t>
      </w:r>
      <w:proofErr w:type="spellStart"/>
      <w:r w:rsidRPr="000A1BD6">
        <w:rPr>
          <w:rFonts w:ascii="Cambria" w:eastAsiaTheme="minorEastAsia" w:hAnsi="Cambria"/>
          <w:i/>
          <w:iCs/>
          <w:sz w:val="22"/>
        </w:rPr>
        <w:t>odeint</w:t>
      </w:r>
      <w:proofErr w:type="spellEnd"/>
      <w:r w:rsidRPr="000A1BD6">
        <w:rPr>
          <w:rFonts w:ascii="Cambria" w:eastAsiaTheme="minorEastAsia" w:hAnsi="Cambria"/>
          <w:sz w:val="22"/>
        </w:rPr>
        <w:t xml:space="preserve"> function (see source code).</w:t>
      </w:r>
    </w:p>
    <w:p w14:paraId="64CD04CD" w14:textId="77777777" w:rsidR="00931388" w:rsidRPr="000A1BD6" w:rsidRDefault="00931388" w:rsidP="00931388">
      <w:pPr>
        <w:spacing w:line="360" w:lineRule="auto"/>
        <w:rPr>
          <w:rFonts w:ascii="Cambria" w:eastAsiaTheme="minorEastAsia" w:hAnsi="Cambria"/>
          <w:sz w:val="22"/>
        </w:rPr>
      </w:pPr>
    </w:p>
    <w:p w14:paraId="6DE64031" w14:textId="7BEAC771" w:rsidR="00931388" w:rsidRPr="000A1BD6" w:rsidDel="0095068D" w:rsidRDefault="00931388" w:rsidP="00931388">
      <w:pPr>
        <w:spacing w:line="360" w:lineRule="auto"/>
        <w:rPr>
          <w:del w:id="867" w:author="Manuel Lera Ramírez" w:date="2023-04-19T01:03:00Z"/>
          <w:rFonts w:ascii="Cambria" w:eastAsiaTheme="minorEastAsia" w:hAnsi="Cambria"/>
          <w:sz w:val="22"/>
        </w:rPr>
      </w:pPr>
      <w:del w:id="868" w:author="Manuel Lera Ramírez" w:date="2023-04-19T01:03:00Z">
        <w:r w:rsidRPr="000A1BD6" w:rsidDel="0095068D">
          <w:rPr>
            <w:rFonts w:ascii="Cambria" w:hAnsi="Cambria"/>
            <w:b/>
            <w:bCs/>
            <w:sz w:val="22"/>
          </w:rPr>
          <w:delText>Phenomenological model</w:delText>
        </w:r>
      </w:del>
    </w:p>
    <w:p w14:paraId="7B189BB5" w14:textId="1EC95BEA" w:rsidR="00931388" w:rsidRPr="000A1BD6" w:rsidDel="0095068D" w:rsidRDefault="00931388" w:rsidP="00F2154F">
      <w:pPr>
        <w:spacing w:line="360" w:lineRule="auto"/>
        <w:jc w:val="both"/>
        <w:rPr>
          <w:del w:id="869" w:author="Manuel Lera Ramírez" w:date="2023-04-19T01:03:00Z"/>
          <w:rFonts w:ascii="Cambria" w:hAnsi="Cambria"/>
          <w:sz w:val="22"/>
        </w:rPr>
      </w:pPr>
      <w:del w:id="870" w:author="Manuel Lera Ramírez" w:date="2023-04-19T01:03:00Z">
        <w:r w:rsidRPr="000A1BD6" w:rsidDel="0095068D">
          <w:rPr>
            <w:rFonts w:ascii="Cambria" w:eastAsiaTheme="minorEastAsia" w:hAnsi="Cambria"/>
            <w:sz w:val="22"/>
          </w:rPr>
          <w:delText xml:space="preserve">The third model is phenomenological because it considers multiple protofilaments without including their true spatial arrangements. In this model, we use the same equations as before, except for </w:delText>
        </w:r>
      </w:del>
      <m:oMath>
        <m:sSub>
          <m:sSubPr>
            <m:ctrlPr>
              <w:del w:id="871" w:author="Manuel Lera Ramírez" w:date="2023-04-19T01:03:00Z">
                <w:rPr>
                  <w:rFonts w:ascii="Cambria Math" w:eastAsiaTheme="minorEastAsia" w:hAnsi="Cambria Math"/>
                  <w:i/>
                  <w:sz w:val="22"/>
                </w:rPr>
              </w:del>
            </m:ctrlPr>
          </m:sSubPr>
          <m:e>
            <m:r>
              <w:del w:id="872" w:author="Manuel Lera Ramírez" w:date="2023-04-19T01:03:00Z">
                <w:rPr>
                  <w:rFonts w:ascii="Cambria Math" w:eastAsiaTheme="minorEastAsia" w:hAnsi="Cambria Math"/>
                  <w:sz w:val="22"/>
                </w:rPr>
                <m:t>k</m:t>
              </w:del>
            </m:r>
          </m:e>
          <m:sub>
            <m:r>
              <w:del w:id="873" w:author="Manuel Lera Ramírez" w:date="2023-04-19T01:03:00Z">
                <w:rPr>
                  <w:rFonts w:ascii="Cambria Math" w:eastAsiaTheme="minorEastAsia" w:hAnsi="Cambria Math"/>
                  <w:sz w:val="22"/>
                </w:rPr>
                <m:t>d</m:t>
              </w:del>
            </m:r>
          </m:sub>
        </m:sSub>
        <m:r>
          <w:del w:id="874" w:author="Manuel Lera Ramírez" w:date="2023-04-19T01:03:00Z">
            <w:rPr>
              <w:rFonts w:ascii="Cambria Math" w:eastAsiaTheme="minorEastAsia" w:hAnsi="Cambria Math"/>
              <w:sz w:val="22"/>
            </w:rPr>
            <m:t>=</m:t>
          </w:del>
        </m:r>
        <m:sSubSup>
          <m:sSubSupPr>
            <m:ctrlPr>
              <w:del w:id="875" w:author="Manuel Lera Ramírez" w:date="2023-04-19T01:03:00Z">
                <w:rPr>
                  <w:rFonts w:ascii="Cambria Math" w:eastAsiaTheme="minorEastAsia" w:hAnsi="Cambria Math"/>
                  <w:i/>
                  <w:sz w:val="22"/>
                </w:rPr>
              </w:del>
            </m:ctrlPr>
          </m:sSubSupPr>
          <m:e>
            <m:r>
              <w:del w:id="876" w:author="Manuel Lera Ramírez" w:date="2023-04-19T01:03:00Z">
                <w:rPr>
                  <w:rFonts w:ascii="Cambria Math" w:eastAsiaTheme="minorEastAsia" w:hAnsi="Cambria Math"/>
                  <w:sz w:val="22"/>
                </w:rPr>
                <m:t>k</m:t>
              </w:del>
            </m:r>
          </m:e>
          <m:sub>
            <m:r>
              <w:del w:id="877" w:author="Manuel Lera Ramírez" w:date="2023-04-19T01:03:00Z">
                <w:rPr>
                  <w:rFonts w:ascii="Cambria Math" w:eastAsiaTheme="minorEastAsia" w:hAnsi="Cambria Math"/>
                  <w:sz w:val="22"/>
                </w:rPr>
                <m:t>0</m:t>
              </w:del>
            </m:r>
          </m:sub>
          <m:sup>
            <m:r>
              <w:del w:id="878" w:author="Manuel Lera Ramírez" w:date="2023-04-19T01:03:00Z">
                <w:rPr>
                  <w:rFonts w:ascii="Cambria Math" w:eastAsiaTheme="minorEastAsia" w:hAnsi="Cambria Math"/>
                  <w:sz w:val="22"/>
                </w:rPr>
                <m:t>d</m:t>
              </w:del>
            </m:r>
          </m:sup>
        </m:sSubSup>
        <m:r>
          <w:del w:id="879" w:author="Manuel Lera Ramírez" w:date="2023-04-19T01:03:00Z">
            <w:rPr>
              <w:rFonts w:ascii="Cambria Math" w:eastAsiaTheme="minorEastAsia" w:hAnsi="Cambria Math"/>
              <w:sz w:val="22"/>
            </w:rPr>
            <m:t>[1-</m:t>
          </w:del>
        </m:r>
        <m:r>
          <w:del w:id="880" w:author="Manuel Lera Ramírez" w:date="2023-04-19T01:03:00Z">
            <m:rPr>
              <m:sty m:val="p"/>
            </m:rPr>
            <w:rPr>
              <w:rFonts w:ascii="Cambria Math" w:eastAsiaTheme="minorEastAsia" w:hAnsi="Cambria Math"/>
              <w:sz w:val="22"/>
            </w:rPr>
            <m:t>Ω</m:t>
          </w:del>
        </m:r>
        <m:r>
          <w:del w:id="881" w:author="Manuel Lera Ramírez" w:date="2023-04-19T01:03:00Z">
            <w:rPr>
              <w:rFonts w:ascii="Cambria Math" w:eastAsiaTheme="minorEastAsia" w:hAnsi="Cambria Math"/>
              <w:sz w:val="22"/>
            </w:rPr>
            <m:t>+</m:t>
          </w:del>
        </m:r>
        <m:r>
          <w:del w:id="882" w:author="Manuel Lera Ramírez" w:date="2023-04-19T01:03:00Z">
            <m:rPr>
              <m:sty m:val="p"/>
            </m:rPr>
            <w:rPr>
              <w:rFonts w:ascii="Cambria Math" w:eastAsiaTheme="minorEastAsia" w:hAnsi="Cambria Math"/>
              <w:sz w:val="22"/>
            </w:rPr>
            <m:t>Ω</m:t>
          </w:del>
        </m:r>
        <m:nary>
          <m:naryPr>
            <m:chr m:val="∏"/>
            <m:limLoc m:val="subSup"/>
            <m:ctrlPr>
              <w:del w:id="883" w:author="Manuel Lera Ramírez" w:date="2023-04-19T01:03:00Z">
                <w:rPr>
                  <w:rFonts w:ascii="Cambria Math" w:eastAsiaTheme="minorEastAsia" w:hAnsi="Cambria Math"/>
                  <w:i/>
                  <w:sz w:val="22"/>
                </w:rPr>
              </w:del>
            </m:ctrlPr>
          </m:naryPr>
          <m:sub>
            <m:r>
              <w:del w:id="884" w:author="Manuel Lera Ramírez" w:date="2023-04-19T01:03:00Z">
                <w:rPr>
                  <w:rFonts w:ascii="Cambria Math" w:eastAsiaTheme="minorEastAsia" w:hAnsi="Cambria Math"/>
                  <w:sz w:val="22"/>
                </w:rPr>
                <m:t>i=1</m:t>
              </w:del>
            </m:r>
          </m:sub>
          <m:sup>
            <m:r>
              <w:del w:id="885" w:author="Manuel Lera Ramírez" w:date="2023-04-19T01:03:00Z">
                <w:rPr>
                  <w:rFonts w:ascii="Cambria Math" w:eastAsiaTheme="minorEastAsia" w:hAnsi="Cambria Math"/>
                  <w:sz w:val="22"/>
                </w:rPr>
                <m:t>i=N</m:t>
              </w:del>
            </m:r>
          </m:sup>
          <m:e>
            <m:sSup>
              <m:sSupPr>
                <m:ctrlPr>
                  <w:del w:id="886" w:author="Manuel Lera Ramírez" w:date="2023-04-19T01:03:00Z">
                    <w:rPr>
                      <w:rFonts w:ascii="Cambria Math" w:eastAsiaTheme="minorEastAsia" w:hAnsi="Cambria Math"/>
                      <w:i/>
                      <w:sz w:val="22"/>
                    </w:rPr>
                  </w:del>
                </m:ctrlPr>
              </m:sSupPr>
              <m:e>
                <m:d>
                  <m:dPr>
                    <m:ctrlPr>
                      <w:del w:id="887" w:author="Manuel Lera Ramírez" w:date="2023-04-19T01:03:00Z">
                        <w:rPr>
                          <w:rFonts w:ascii="Cambria Math" w:eastAsiaTheme="minorEastAsia" w:hAnsi="Cambria Math"/>
                          <w:i/>
                          <w:sz w:val="22"/>
                        </w:rPr>
                      </w:del>
                    </m:ctrlPr>
                  </m:dPr>
                  <m:e>
                    <m:r>
                      <w:del w:id="888" w:author="Manuel Lera Ramírez" w:date="2023-04-19T01:03:00Z">
                        <w:rPr>
                          <w:rFonts w:ascii="Cambria Math" w:eastAsiaTheme="minorEastAsia" w:hAnsi="Cambria Math"/>
                          <w:sz w:val="22"/>
                        </w:rPr>
                        <m:t>1-</m:t>
                      </w:del>
                    </m:r>
                    <m:sSub>
                      <m:sSubPr>
                        <m:ctrlPr>
                          <w:del w:id="889" w:author="Manuel Lera Ramírez" w:date="2023-04-19T01:03:00Z">
                            <w:rPr>
                              <w:rFonts w:ascii="Cambria Math" w:eastAsiaTheme="minorEastAsia" w:hAnsi="Cambria Math"/>
                              <w:i/>
                              <w:sz w:val="22"/>
                            </w:rPr>
                          </w:del>
                        </m:ctrlPr>
                      </m:sSubPr>
                      <m:e>
                        <m:r>
                          <w:del w:id="890" w:author="Manuel Lera Ramírez" w:date="2023-04-19T01:03:00Z">
                            <w:rPr>
                              <w:rFonts w:ascii="Cambria Math" w:eastAsiaTheme="minorEastAsia" w:hAnsi="Cambria Math"/>
                              <w:sz w:val="22"/>
                            </w:rPr>
                            <m:t>P</m:t>
                          </w:del>
                        </m:r>
                      </m:e>
                      <m:sub>
                        <m:r>
                          <w:del w:id="891" w:author="Manuel Lera Ramírez" w:date="2023-04-19T01:03:00Z">
                            <w:rPr>
                              <w:rFonts w:ascii="Cambria Math" w:eastAsiaTheme="minorEastAsia" w:hAnsi="Cambria Math"/>
                              <w:sz w:val="22"/>
                            </w:rPr>
                            <m:t>i</m:t>
                          </w:del>
                        </m:r>
                      </m:sub>
                    </m:sSub>
                  </m:e>
                </m:d>
              </m:e>
              <m:sup>
                <m:r>
                  <w:del w:id="892" w:author="Manuel Lera Ramírez" w:date="2023-04-19T01:03:00Z">
                    <w:rPr>
                      <w:rFonts w:ascii="Cambria Math" w:eastAsiaTheme="minorEastAsia" w:hAnsi="Cambria Math"/>
                      <w:sz w:val="22"/>
                    </w:rPr>
                    <m:t>3</m:t>
                  </w:del>
                </m:r>
              </m:sup>
            </m:sSup>
          </m:e>
        </m:nary>
        <m:r>
          <w:del w:id="893" w:author="Manuel Lera Ramírez" w:date="2023-04-19T01:03:00Z">
            <w:rPr>
              <w:rFonts w:ascii="Cambria Math" w:eastAsiaTheme="minorEastAsia" w:hAnsi="Cambria Math"/>
              <w:sz w:val="22"/>
            </w:rPr>
            <m:t>]</m:t>
          </w:del>
        </m:r>
      </m:oMath>
      <w:del w:id="894" w:author="Manuel Lera Ramírez" w:date="2023-04-19T01:03:00Z">
        <w:r w:rsidRPr="000A1BD6" w:rsidDel="0095068D">
          <w:rPr>
            <w:rFonts w:ascii="Cambria" w:eastAsiaTheme="minorEastAsia" w:hAnsi="Cambria"/>
            <w:sz w:val="22"/>
          </w:rPr>
          <w:delText>. The key simplification is to assume that all protofilaments are in register and th</w:delText>
        </w:r>
      </w:del>
      <w:customXmlDelRangeStart w:id="895" w:author="Manuel Lera Ramírez" w:date="2023-04-19T01:03:00Z"/>
      <w:sdt>
        <w:sdtPr>
          <w:rPr>
            <w:rFonts w:ascii="Cambria" w:hAnsi="Cambria"/>
            <w:sz w:val="22"/>
          </w:rPr>
          <w:tag w:val="goog_rdk_1"/>
          <w:id w:val="-738018967"/>
        </w:sdtPr>
        <w:sdtEndPr/>
        <w:sdtContent>
          <w:customXmlDelRangeEnd w:id="895"/>
          <w:customXmlDelRangeStart w:id="896" w:author="Manuel Lera Ramírez" w:date="2023-04-19T01:03:00Z"/>
        </w:sdtContent>
      </w:sdt>
      <w:customXmlDelRangeEnd w:id="896"/>
      <w:del w:id="897" w:author="Manuel Lera Ramírez" w:date="2023-04-19T01:03:00Z">
        <w:r w:rsidRPr="000A1BD6" w:rsidDel="0095068D">
          <w:rPr>
            <w:rFonts w:ascii="Cambria" w:eastAsiaTheme="minorEastAsia" w:hAnsi="Cambria"/>
            <w:sz w:val="22"/>
          </w:rPr>
          <w:delText xml:space="preserve">at the probabilities </w:delText>
        </w:r>
      </w:del>
      <m:oMath>
        <m:sSub>
          <m:sSubPr>
            <m:ctrlPr>
              <w:del w:id="898" w:author="Manuel Lera Ramírez" w:date="2023-04-19T01:03:00Z">
                <w:rPr>
                  <w:rFonts w:ascii="Cambria Math" w:eastAsiaTheme="minorEastAsia" w:hAnsi="Cambria Math"/>
                  <w:i/>
                  <w:sz w:val="22"/>
                </w:rPr>
              </w:del>
            </m:ctrlPr>
          </m:sSubPr>
          <m:e>
            <m:r>
              <w:del w:id="899" w:author="Manuel Lera Ramírez" w:date="2023-04-19T01:03:00Z">
                <w:rPr>
                  <w:rFonts w:ascii="Cambria Math" w:eastAsiaTheme="minorEastAsia" w:hAnsi="Cambria Math"/>
                  <w:sz w:val="22"/>
                </w:rPr>
                <m:t>P</m:t>
              </w:del>
            </m:r>
          </m:e>
          <m:sub>
            <m:r>
              <w:del w:id="900" w:author="Manuel Lera Ramírez" w:date="2023-04-19T01:03:00Z">
                <w:rPr>
                  <w:rFonts w:ascii="Cambria Math" w:eastAsiaTheme="minorEastAsia" w:hAnsi="Cambria Math"/>
                  <w:sz w:val="22"/>
                </w:rPr>
                <m:t>i</m:t>
              </w:del>
            </m:r>
          </m:sub>
        </m:sSub>
      </m:oMath>
      <w:del w:id="901" w:author="Manuel Lera Ramírez" w:date="2023-04-19T01:03:00Z">
        <w:r w:rsidRPr="000A1BD6" w:rsidDel="0095068D">
          <w:rPr>
            <w:rFonts w:ascii="Cambria" w:eastAsiaTheme="minorEastAsia" w:hAnsi="Cambria"/>
            <w:sz w:val="22"/>
          </w:rPr>
          <w:delText xml:space="preserve"> for different protofilaments are all equal for any </w:delText>
        </w:r>
      </w:del>
      <m:oMath>
        <m:r>
          <w:del w:id="902" w:author="Manuel Lera Ramírez" w:date="2023-04-19T01:03:00Z">
            <w:rPr>
              <w:rFonts w:ascii="Cambria Math" w:eastAsiaTheme="minorEastAsia" w:hAnsi="Cambria Math"/>
              <w:sz w:val="22"/>
            </w:rPr>
            <m:t>i</m:t>
          </w:del>
        </m:r>
      </m:oMath>
      <w:del w:id="903" w:author="Manuel Lera Ramírez" w:date="2023-04-19T01:03:00Z">
        <w:r w:rsidRPr="000A1BD6" w:rsidDel="0095068D">
          <w:rPr>
            <w:rFonts w:ascii="Cambria" w:eastAsiaTheme="minorEastAsia" w:hAnsi="Cambria"/>
            <w:sz w:val="22"/>
          </w:rPr>
          <w:delText xml:space="preserve">. With this simplification the system of equations is easily solvable, capturing the effect that </w:delText>
        </w:r>
      </w:del>
      <w:ins w:id="904" w:author="Jochen Krattenmacher" w:date="2023-02-09T21:02:00Z">
        <w:del w:id="905" w:author="Manuel Lera Ramírez" w:date="2023-04-19T01:03:00Z">
          <w:r w:rsidR="00105100" w:rsidDel="0095068D">
            <w:rPr>
              <w:rFonts w:ascii="Cambria" w:eastAsiaTheme="minorEastAsia" w:hAnsi="Cambria"/>
              <w:sz w:val="22"/>
            </w:rPr>
            <w:delText xml:space="preserve">later </w:delText>
          </w:r>
        </w:del>
      </w:ins>
      <w:del w:id="906" w:author="Manuel Lera Ramírez" w:date="2023-04-19T01:03:00Z">
        <w:r w:rsidRPr="000A1BD6" w:rsidDel="0095068D">
          <w:rPr>
            <w:rFonts w:ascii="Cambria" w:eastAsiaTheme="minorEastAsia" w:hAnsi="Cambria"/>
            <w:sz w:val="22"/>
          </w:rPr>
          <w:delText xml:space="preserve">cooperativity </w:delText>
        </w:r>
      </w:del>
      <w:ins w:id="907" w:author="Jochen Krattenmacher" w:date="2023-02-09T21:02:00Z">
        <w:del w:id="908" w:author="Manuel Lera Ramírez" w:date="2023-04-19T01:03:00Z">
          <w:r w:rsidR="00105100" w:rsidDel="0095068D">
            <w:rPr>
              <w:rFonts w:ascii="Cambria" w:eastAsiaTheme="minorEastAsia" w:hAnsi="Cambria"/>
              <w:sz w:val="22"/>
            </w:rPr>
            <w:delText>tubulin bonds</w:delText>
          </w:r>
          <w:r w:rsidR="00105100" w:rsidRPr="000A1BD6" w:rsidDel="0095068D">
            <w:rPr>
              <w:rFonts w:ascii="Cambria" w:eastAsiaTheme="minorEastAsia" w:hAnsi="Cambria"/>
              <w:sz w:val="22"/>
            </w:rPr>
            <w:delText xml:space="preserve"> </w:delText>
          </w:r>
        </w:del>
      </w:ins>
      <w:del w:id="909" w:author="Manuel Lera Ramírez" w:date="2023-04-19T01:03:00Z">
        <w:r w:rsidRPr="000A1BD6" w:rsidDel="0095068D">
          <w:rPr>
            <w:rFonts w:ascii="Cambria" w:eastAsiaTheme="minorEastAsia" w:hAnsi="Cambria"/>
            <w:sz w:val="22"/>
          </w:rPr>
          <w:delText xml:space="preserve">across protofilaments might have on </w:delText>
        </w:r>
        <w:r w:rsidR="00D946DD" w:rsidRPr="000A1BD6" w:rsidDel="0095068D">
          <w:rPr>
            <w:rFonts w:ascii="Cambria" w:eastAsiaTheme="minorEastAsia" w:hAnsi="Cambria"/>
            <w:sz w:val="22"/>
          </w:rPr>
          <w:delText>depolymerization</w:delText>
        </w:r>
        <w:r w:rsidRPr="000A1BD6" w:rsidDel="0095068D">
          <w:rPr>
            <w:rFonts w:ascii="Cambria" w:eastAsiaTheme="minorEastAsia" w:hAnsi="Cambria"/>
            <w:sz w:val="22"/>
          </w:rPr>
          <w:delText xml:space="preserve"> </w:delText>
        </w:r>
        <w:r w:rsidR="00AC2144" w:rsidDel="0095068D">
          <w:rPr>
            <w:rFonts w:ascii="Cambria" w:eastAsiaTheme="minorEastAsia" w:hAnsi="Cambria"/>
            <w:sz w:val="22"/>
          </w:rPr>
          <w:delText>velocity</w:delText>
        </w:r>
        <w:r w:rsidRPr="000A1BD6" w:rsidDel="0095068D">
          <w:rPr>
            <w:rFonts w:ascii="Cambria" w:eastAsiaTheme="minorEastAsia" w:hAnsi="Cambria"/>
            <w:sz w:val="22"/>
          </w:rPr>
          <w:delText xml:space="preserve">. A geometrically more realistic </w:delText>
        </w:r>
      </w:del>
      <w:customXmlDelRangeStart w:id="910" w:author="Manuel Lera Ramírez" w:date="2023-04-19T01:03:00Z"/>
      <w:sdt>
        <w:sdtPr>
          <w:rPr>
            <w:rFonts w:ascii="Cambria" w:hAnsi="Cambria"/>
            <w:sz w:val="22"/>
          </w:rPr>
          <w:tag w:val="goog_rdk_0"/>
          <w:id w:val="1000463555"/>
        </w:sdtPr>
        <w:sdtEndPr/>
        <w:sdtContent>
          <w:customXmlDelRangeEnd w:id="910"/>
          <w:customXmlDelRangeStart w:id="911" w:author="Manuel Lera Ramírez" w:date="2023-04-19T01:03:00Z"/>
        </w:sdtContent>
      </w:sdt>
      <w:customXmlDelRangeEnd w:id="911"/>
      <w:del w:id="912" w:author="Manuel Lera Ramírez" w:date="2023-04-19T01:03:00Z">
        <w:r w:rsidRPr="000A1BD6" w:rsidDel="0095068D">
          <w:rPr>
            <w:rFonts w:ascii="Cambria" w:eastAsiaTheme="minorEastAsia" w:hAnsi="Cambria"/>
            <w:sz w:val="22"/>
          </w:rPr>
          <w:delText>model is possible but out of scope of the current study.</w:delText>
        </w:r>
      </w:del>
    </w:p>
    <w:p w14:paraId="230130B4" w14:textId="77777777" w:rsidR="00D10D26" w:rsidRDefault="00D10D26" w:rsidP="00D10D26">
      <w:pPr>
        <w:pStyle w:val="SMHeading"/>
        <w:spacing w:before="0" w:after="0" w:line="480" w:lineRule="auto"/>
        <w:rPr>
          <w:rFonts w:ascii="Cambria" w:hAnsi="Cambria"/>
          <w:color w:val="2F5496" w:themeColor="accent1" w:themeShade="BF"/>
          <w:sz w:val="22"/>
          <w:szCs w:val="22"/>
        </w:rPr>
      </w:pPr>
    </w:p>
    <w:p w14:paraId="72624150" w14:textId="2B9C3746" w:rsidR="00AC467E" w:rsidRPr="000A1BD6" w:rsidRDefault="00AC467E" w:rsidP="00D10D26">
      <w:pPr>
        <w:pStyle w:val="SMHeading"/>
        <w:spacing w:before="0" w:after="0"/>
        <w:rPr>
          <w:rFonts w:ascii="Cambria" w:hAnsi="Cambria"/>
          <w:b w:val="0"/>
          <w:sz w:val="22"/>
          <w:szCs w:val="22"/>
        </w:rPr>
      </w:pPr>
      <w:r w:rsidRPr="006526A8">
        <w:rPr>
          <w:rFonts w:ascii="Cambria" w:hAnsi="Cambria"/>
          <w:color w:val="2F5496" w:themeColor="accent1" w:themeShade="BF"/>
          <w:sz w:val="22"/>
          <w:szCs w:val="22"/>
        </w:rPr>
        <w:t>Code Availability</w:t>
      </w:r>
      <w:r w:rsidRPr="000A1BD6">
        <w:rPr>
          <w:rFonts w:ascii="Cambria" w:hAnsi="Cambria"/>
          <w:sz w:val="22"/>
          <w:szCs w:val="22"/>
        </w:rPr>
        <w:t xml:space="preserve"> </w:t>
      </w:r>
      <w:r w:rsidRPr="000A1BD6">
        <w:rPr>
          <w:rFonts w:ascii="Cambria" w:hAnsi="Cambria"/>
          <w:b w:val="0"/>
          <w:sz w:val="22"/>
          <w:szCs w:val="22"/>
        </w:rPr>
        <w:t xml:space="preserve">Custom written code is available </w:t>
      </w:r>
      <w:r w:rsidR="00D10D26">
        <w:rPr>
          <w:rFonts w:ascii="Cambria" w:hAnsi="Cambria"/>
          <w:b w:val="0"/>
          <w:sz w:val="22"/>
          <w:szCs w:val="22"/>
        </w:rPr>
        <w:t xml:space="preserve">at: </w:t>
      </w:r>
      <w:r w:rsidR="00D10D26" w:rsidRPr="00D10D26">
        <w:rPr>
          <w:rFonts w:ascii="Cambria" w:hAnsi="Cambria"/>
          <w:b w:val="0"/>
          <w:sz w:val="22"/>
          <w:szCs w:val="22"/>
        </w:rPr>
        <w:t>https://github.com/jochenkrattenmacher/Ase1-paper</w:t>
      </w:r>
      <w:r w:rsidR="00D10D26">
        <w:rPr>
          <w:rFonts w:ascii="Cambria" w:hAnsi="Cambria"/>
          <w:b w:val="0"/>
          <w:sz w:val="22"/>
          <w:szCs w:val="22"/>
        </w:rPr>
        <w:t xml:space="preserve"> </w:t>
      </w:r>
      <w:r w:rsidR="00D10D26" w:rsidRPr="00D10D26">
        <w:rPr>
          <w:rFonts w:ascii="Cambria" w:hAnsi="Cambria"/>
          <w:b w:val="0"/>
          <w:sz w:val="22"/>
          <w:szCs w:val="22"/>
        </w:rPr>
        <w:t>https://github.com/manulera/Krattenmacher_et_al_2021</w:t>
      </w:r>
    </w:p>
    <w:p w14:paraId="6D66BB82" w14:textId="55B2E6FD" w:rsidR="00042936" w:rsidRPr="000A1BD6" w:rsidRDefault="00AC467E" w:rsidP="00AC467E">
      <w:pPr>
        <w:pStyle w:val="SMHeading"/>
        <w:rPr>
          <w:rFonts w:ascii="Cambria" w:hAnsi="Cambria"/>
          <w:b w:val="0"/>
          <w:bCs w:val="0"/>
          <w:sz w:val="22"/>
          <w:szCs w:val="22"/>
        </w:rPr>
      </w:pPr>
      <w:r w:rsidRPr="006526A8">
        <w:rPr>
          <w:rFonts w:ascii="Cambria" w:hAnsi="Cambria"/>
          <w:color w:val="2F5496" w:themeColor="accent1" w:themeShade="BF"/>
          <w:sz w:val="22"/>
          <w:szCs w:val="22"/>
        </w:rPr>
        <w:t xml:space="preserve">Data Availability </w:t>
      </w:r>
      <w:r w:rsidRPr="000A1BD6">
        <w:rPr>
          <w:rFonts w:ascii="Cambria" w:hAnsi="Cambria"/>
          <w:b w:val="0"/>
          <w:bCs w:val="0"/>
          <w:sz w:val="22"/>
          <w:szCs w:val="22"/>
        </w:rPr>
        <w:t>Data is available from the corresponding authors on request.</w:t>
      </w:r>
    </w:p>
    <w:p w14:paraId="775BCBE9" w14:textId="6E78A0A0" w:rsidR="00042936" w:rsidRPr="006526A8" w:rsidRDefault="00042936" w:rsidP="00AC467E">
      <w:pPr>
        <w:pStyle w:val="SMHeading"/>
        <w:rPr>
          <w:rFonts w:ascii="Cambria" w:hAnsi="Cambria"/>
          <w:color w:val="2F5496" w:themeColor="accent1" w:themeShade="BF"/>
          <w:sz w:val="22"/>
          <w:szCs w:val="22"/>
        </w:rPr>
      </w:pPr>
      <w:r w:rsidRPr="006526A8">
        <w:rPr>
          <w:rFonts w:ascii="Cambria" w:hAnsi="Cambria"/>
          <w:color w:val="2F5496" w:themeColor="accent1" w:themeShade="BF"/>
          <w:sz w:val="22"/>
          <w:szCs w:val="22"/>
        </w:rPr>
        <w:t>Acknowledgments</w:t>
      </w:r>
    </w:p>
    <w:p w14:paraId="2B04C76E" w14:textId="50F469D9" w:rsidR="009B4A6B" w:rsidRPr="000A1BD6" w:rsidRDefault="000616B2" w:rsidP="000A1BD6">
      <w:pPr>
        <w:pStyle w:val="SMHeading"/>
        <w:jc w:val="both"/>
        <w:rPr>
          <w:rFonts w:ascii="Cambria" w:hAnsi="Cambria"/>
          <w:b w:val="0"/>
          <w:bCs w:val="0"/>
          <w:sz w:val="22"/>
          <w:szCs w:val="22"/>
        </w:rPr>
      </w:pPr>
      <w:r w:rsidRPr="000A1BD6">
        <w:rPr>
          <w:rFonts w:ascii="Cambria" w:hAnsi="Cambria"/>
          <w:b w:val="0"/>
          <w:bCs w:val="0"/>
          <w:sz w:val="22"/>
          <w:szCs w:val="22"/>
        </w:rPr>
        <w:t xml:space="preserve">We thank Veronika </w:t>
      </w:r>
      <w:proofErr w:type="spellStart"/>
      <w:r w:rsidRPr="000A1BD6">
        <w:rPr>
          <w:rFonts w:ascii="Cambria" w:hAnsi="Cambria"/>
          <w:b w:val="0"/>
          <w:bCs w:val="0"/>
          <w:sz w:val="22"/>
          <w:szCs w:val="22"/>
        </w:rPr>
        <w:t>Vanova</w:t>
      </w:r>
      <w:proofErr w:type="spellEnd"/>
      <w:r w:rsidRPr="000A1BD6">
        <w:rPr>
          <w:rFonts w:ascii="Cambria" w:hAnsi="Cambria"/>
          <w:b w:val="0"/>
          <w:bCs w:val="0"/>
          <w:sz w:val="22"/>
          <w:szCs w:val="22"/>
        </w:rPr>
        <w:t xml:space="preserve"> and Tereza </w:t>
      </w:r>
      <w:proofErr w:type="spellStart"/>
      <w:r w:rsidRPr="000A1BD6">
        <w:rPr>
          <w:rFonts w:ascii="Cambria" w:hAnsi="Cambria"/>
          <w:b w:val="0"/>
          <w:bCs w:val="0"/>
          <w:sz w:val="22"/>
          <w:szCs w:val="22"/>
        </w:rPr>
        <w:t>Smidova</w:t>
      </w:r>
      <w:proofErr w:type="spellEnd"/>
      <w:r w:rsidRPr="000A1BD6">
        <w:rPr>
          <w:rFonts w:ascii="Cambria" w:hAnsi="Cambria"/>
          <w:b w:val="0"/>
          <w:bCs w:val="0"/>
          <w:sz w:val="22"/>
          <w:szCs w:val="22"/>
        </w:rPr>
        <w:t xml:space="preserve"> for technical support. We acknowledge</w:t>
      </w:r>
      <w:r w:rsidR="00042936" w:rsidRPr="000A1BD6">
        <w:rPr>
          <w:rFonts w:ascii="Cambria" w:hAnsi="Cambria"/>
          <w:b w:val="0"/>
          <w:bCs w:val="0"/>
          <w:sz w:val="22"/>
          <w:szCs w:val="22"/>
        </w:rPr>
        <w:t xml:space="preserve"> projects nos. 19-27477X (Z.L.), 20-04068S (M.B.) and 19-17398S (S.H.) from the Czech Science Foundation</w:t>
      </w:r>
      <w:r w:rsidRPr="000A1BD6">
        <w:rPr>
          <w:rFonts w:ascii="Cambria" w:hAnsi="Cambria"/>
          <w:b w:val="0"/>
          <w:bCs w:val="0"/>
          <w:sz w:val="22"/>
          <w:szCs w:val="22"/>
        </w:rPr>
        <w:t>,</w:t>
      </w:r>
      <w:r w:rsidR="00042936" w:rsidRPr="000A1BD6">
        <w:rPr>
          <w:rFonts w:ascii="Cambria" w:hAnsi="Cambria"/>
          <w:b w:val="0"/>
          <w:bCs w:val="0"/>
          <w:sz w:val="22"/>
          <w:szCs w:val="22"/>
        </w:rPr>
        <w:t xml:space="preserve"> </w:t>
      </w:r>
      <w:r w:rsidR="00EB72B6" w:rsidRPr="000A1BD6">
        <w:rPr>
          <w:rFonts w:ascii="Cambria" w:hAnsi="Cambria"/>
          <w:b w:val="0"/>
          <w:bCs w:val="0"/>
          <w:sz w:val="22"/>
          <w:szCs w:val="22"/>
        </w:rPr>
        <w:t xml:space="preserve">project no. 116120 (J.K.) from the Grant Agency of Charles University, </w:t>
      </w:r>
      <w:r w:rsidR="00042936" w:rsidRPr="000A1BD6">
        <w:rPr>
          <w:rFonts w:ascii="Cambria" w:hAnsi="Cambria"/>
          <w:b w:val="0"/>
          <w:bCs w:val="0"/>
          <w:sz w:val="22"/>
          <w:szCs w:val="22"/>
        </w:rPr>
        <w:t>the institutional support of the Czech Academy of Sciences (RVO: 86652036)</w:t>
      </w:r>
      <w:r w:rsidRPr="000A1BD6">
        <w:rPr>
          <w:rFonts w:ascii="Cambria" w:hAnsi="Cambria"/>
          <w:b w:val="0"/>
          <w:bCs w:val="0"/>
          <w:sz w:val="22"/>
          <w:szCs w:val="22"/>
        </w:rPr>
        <w:t xml:space="preserve">, </w:t>
      </w:r>
      <w:r w:rsidR="00042936" w:rsidRPr="000A1BD6">
        <w:rPr>
          <w:rFonts w:ascii="Cambria" w:hAnsi="Cambria"/>
          <w:b w:val="0"/>
          <w:bCs w:val="0"/>
          <w:sz w:val="22"/>
          <w:szCs w:val="22"/>
        </w:rPr>
        <w:t>CMS-</w:t>
      </w:r>
      <w:proofErr w:type="spellStart"/>
      <w:r w:rsidR="00042936" w:rsidRPr="000A1BD6">
        <w:rPr>
          <w:rFonts w:ascii="Cambria" w:hAnsi="Cambria"/>
          <w:b w:val="0"/>
          <w:bCs w:val="0"/>
          <w:sz w:val="22"/>
          <w:szCs w:val="22"/>
        </w:rPr>
        <w:t>Biocev</w:t>
      </w:r>
      <w:proofErr w:type="spellEnd"/>
      <w:r w:rsidR="00042936" w:rsidRPr="000A1BD6">
        <w:rPr>
          <w:rFonts w:ascii="Cambria" w:hAnsi="Cambria"/>
          <w:b w:val="0"/>
          <w:bCs w:val="0"/>
          <w:sz w:val="22"/>
          <w:szCs w:val="22"/>
        </w:rPr>
        <w:t xml:space="preserve"> (Biophysical techniques) supported by MEYS CR (LM2015043)</w:t>
      </w:r>
      <w:r w:rsidRPr="000A1BD6">
        <w:rPr>
          <w:rFonts w:ascii="Cambria" w:hAnsi="Cambria"/>
          <w:b w:val="0"/>
          <w:bCs w:val="0"/>
          <w:sz w:val="22"/>
          <w:szCs w:val="22"/>
        </w:rPr>
        <w:t xml:space="preserve"> and</w:t>
      </w:r>
      <w:r w:rsidR="00042936" w:rsidRPr="000A1BD6">
        <w:rPr>
          <w:rFonts w:ascii="Cambria" w:hAnsi="Cambria"/>
          <w:b w:val="0"/>
          <w:bCs w:val="0"/>
          <w:sz w:val="22"/>
          <w:szCs w:val="22"/>
        </w:rPr>
        <w:t xml:space="preserve"> the Centre of Imaging Methods core facility, Faculty of Science, Charles University, supported by the Czech-</w:t>
      </w:r>
      <w:proofErr w:type="spellStart"/>
      <w:r w:rsidR="00042936" w:rsidRPr="000A1BD6">
        <w:rPr>
          <w:rFonts w:ascii="Cambria" w:hAnsi="Cambria"/>
          <w:b w:val="0"/>
          <w:bCs w:val="0"/>
          <w:sz w:val="22"/>
          <w:szCs w:val="22"/>
        </w:rPr>
        <w:t>BioImaging</w:t>
      </w:r>
      <w:proofErr w:type="spellEnd"/>
      <w:r w:rsidR="00042936" w:rsidRPr="000A1BD6">
        <w:rPr>
          <w:rFonts w:ascii="Cambria" w:hAnsi="Cambria"/>
          <w:b w:val="0"/>
          <w:bCs w:val="0"/>
          <w:sz w:val="22"/>
          <w:szCs w:val="22"/>
        </w:rPr>
        <w:t xml:space="preserve"> through MEYS CR (LM2015062 and CZ.02.1.01/0.0/0.0/16_013/0001775)</w:t>
      </w:r>
      <w:r w:rsidRPr="000A1BD6">
        <w:rPr>
          <w:rFonts w:ascii="Cambria" w:hAnsi="Cambria"/>
          <w:b w:val="0"/>
          <w:bCs w:val="0"/>
          <w:sz w:val="22"/>
          <w:szCs w:val="22"/>
        </w:rPr>
        <w:t>.</w:t>
      </w:r>
      <w:r w:rsidR="00302C1A">
        <w:rPr>
          <w:rFonts w:ascii="Cambria" w:hAnsi="Cambria"/>
          <w:b w:val="0"/>
          <w:bCs w:val="0"/>
          <w:sz w:val="22"/>
          <w:szCs w:val="22"/>
        </w:rPr>
        <w:t xml:space="preserve"> P.N. and X.L.</w:t>
      </w:r>
      <w:r w:rsidR="00302C1A" w:rsidRPr="000704F9">
        <w:rPr>
          <w:rFonts w:ascii="Cambria" w:hAnsi="Cambria"/>
          <w:b w:val="0"/>
          <w:bCs w:val="0"/>
          <w:sz w:val="22"/>
          <w:szCs w:val="22"/>
        </w:rPr>
        <w:t xml:space="preserve"> acknowledge the financial support of 52150710541 from NSFC, P.R. China.</w:t>
      </w:r>
    </w:p>
    <w:p w14:paraId="6772F49D" w14:textId="77777777" w:rsidR="000616B2" w:rsidRPr="006526A8" w:rsidRDefault="000616B2" w:rsidP="000616B2">
      <w:pPr>
        <w:pStyle w:val="SMHeading"/>
        <w:rPr>
          <w:rFonts w:ascii="Cambria" w:hAnsi="Cambria"/>
          <w:color w:val="2F5496" w:themeColor="accent1" w:themeShade="BF"/>
          <w:sz w:val="22"/>
          <w:szCs w:val="22"/>
        </w:rPr>
      </w:pPr>
      <w:r w:rsidRPr="006526A8">
        <w:rPr>
          <w:rFonts w:ascii="Cambria" w:hAnsi="Cambria"/>
          <w:color w:val="2F5496" w:themeColor="accent1" w:themeShade="BF"/>
          <w:sz w:val="22"/>
          <w:szCs w:val="22"/>
        </w:rPr>
        <w:t>Author contributions</w:t>
      </w:r>
    </w:p>
    <w:p w14:paraId="41CC569A" w14:textId="2F084CD5" w:rsidR="00415923" w:rsidRPr="000A1BD6" w:rsidRDefault="000616B2" w:rsidP="000A1BD6">
      <w:pPr>
        <w:pStyle w:val="SMHeading"/>
        <w:jc w:val="both"/>
        <w:rPr>
          <w:rFonts w:ascii="Cambria" w:hAnsi="Cambria"/>
          <w:b w:val="0"/>
          <w:bCs w:val="0"/>
          <w:sz w:val="22"/>
          <w:szCs w:val="22"/>
        </w:rPr>
      </w:pPr>
      <w:proofErr w:type="spellStart"/>
      <w:r w:rsidRPr="000A1BD6">
        <w:rPr>
          <w:rFonts w:ascii="Cambria" w:hAnsi="Cambria"/>
          <w:b w:val="0"/>
          <w:bCs w:val="0"/>
          <w:sz w:val="22"/>
          <w:szCs w:val="22"/>
        </w:rPr>
        <w:t>Conceptualisation</w:t>
      </w:r>
      <w:proofErr w:type="spellEnd"/>
      <w:r w:rsidRPr="000A1BD6">
        <w:rPr>
          <w:rFonts w:ascii="Cambria" w:hAnsi="Cambria"/>
          <w:b w:val="0"/>
          <w:bCs w:val="0"/>
          <w:sz w:val="22"/>
          <w:szCs w:val="22"/>
        </w:rPr>
        <w:t xml:space="preserve">, S.D., M.B., Z.L.; Methodology, J.K., </w:t>
      </w:r>
      <w:r w:rsidR="00415923" w:rsidRPr="000A1BD6">
        <w:rPr>
          <w:rFonts w:ascii="Cambria" w:hAnsi="Cambria"/>
          <w:b w:val="0"/>
          <w:bCs w:val="0"/>
          <w:sz w:val="22"/>
          <w:szCs w:val="22"/>
        </w:rPr>
        <w:t xml:space="preserve">M.L.R., F.N., S.D., </w:t>
      </w:r>
      <w:r w:rsidRPr="000A1BD6">
        <w:rPr>
          <w:rFonts w:ascii="Cambria" w:hAnsi="Cambria"/>
          <w:b w:val="0"/>
          <w:bCs w:val="0"/>
          <w:sz w:val="22"/>
          <w:szCs w:val="22"/>
        </w:rPr>
        <w:t>M.B.</w:t>
      </w:r>
      <w:r w:rsidR="00415923" w:rsidRPr="000A1BD6">
        <w:rPr>
          <w:rFonts w:ascii="Cambria" w:hAnsi="Cambria"/>
          <w:b w:val="0"/>
          <w:bCs w:val="0"/>
          <w:sz w:val="22"/>
          <w:szCs w:val="22"/>
        </w:rPr>
        <w:t>,</w:t>
      </w:r>
      <w:r w:rsidRPr="000A1BD6">
        <w:rPr>
          <w:rFonts w:ascii="Cambria" w:hAnsi="Cambria"/>
          <w:b w:val="0"/>
          <w:bCs w:val="0"/>
          <w:sz w:val="22"/>
          <w:szCs w:val="22"/>
        </w:rPr>
        <w:t xml:space="preserve"> Z.L.; Investigation, </w:t>
      </w:r>
      <w:r w:rsidR="00415923" w:rsidRPr="000A1BD6">
        <w:rPr>
          <w:rFonts w:ascii="Cambria" w:hAnsi="Cambria"/>
          <w:b w:val="0"/>
          <w:bCs w:val="0"/>
          <w:sz w:val="22"/>
          <w:szCs w:val="22"/>
        </w:rPr>
        <w:t>J.K</w:t>
      </w:r>
      <w:r w:rsidRPr="000A1BD6">
        <w:rPr>
          <w:rFonts w:ascii="Cambria" w:hAnsi="Cambria"/>
          <w:b w:val="0"/>
          <w:bCs w:val="0"/>
          <w:sz w:val="22"/>
          <w:szCs w:val="22"/>
        </w:rPr>
        <w:t>.</w:t>
      </w:r>
      <w:r w:rsidR="00415923" w:rsidRPr="000A1BD6">
        <w:rPr>
          <w:rFonts w:ascii="Cambria" w:hAnsi="Cambria"/>
          <w:b w:val="0"/>
          <w:bCs w:val="0"/>
          <w:sz w:val="22"/>
          <w:szCs w:val="22"/>
        </w:rPr>
        <w:t>, M.L.R.</w:t>
      </w:r>
      <w:r w:rsidRPr="000A1BD6">
        <w:rPr>
          <w:rFonts w:ascii="Cambria" w:hAnsi="Cambria"/>
          <w:b w:val="0"/>
          <w:bCs w:val="0"/>
          <w:sz w:val="22"/>
          <w:szCs w:val="22"/>
        </w:rPr>
        <w:t xml:space="preserve">; Formal analysis, </w:t>
      </w:r>
      <w:r w:rsidR="00415923" w:rsidRPr="000A1BD6">
        <w:rPr>
          <w:rFonts w:ascii="Cambria" w:hAnsi="Cambria"/>
          <w:b w:val="0"/>
          <w:bCs w:val="0"/>
          <w:sz w:val="22"/>
          <w:szCs w:val="22"/>
        </w:rPr>
        <w:t>J.K</w:t>
      </w:r>
      <w:r w:rsidRPr="000A1BD6">
        <w:rPr>
          <w:rFonts w:ascii="Cambria" w:hAnsi="Cambria"/>
          <w:b w:val="0"/>
          <w:bCs w:val="0"/>
          <w:sz w:val="22"/>
          <w:szCs w:val="22"/>
        </w:rPr>
        <w:t>.</w:t>
      </w:r>
      <w:r w:rsidR="00415923" w:rsidRPr="000A1BD6">
        <w:rPr>
          <w:rFonts w:ascii="Cambria" w:hAnsi="Cambria"/>
          <w:b w:val="0"/>
          <w:bCs w:val="0"/>
          <w:sz w:val="22"/>
          <w:szCs w:val="22"/>
        </w:rPr>
        <w:t>, M.L.R.</w:t>
      </w:r>
      <w:r w:rsidRPr="000A1BD6">
        <w:rPr>
          <w:rFonts w:ascii="Cambria" w:hAnsi="Cambria"/>
          <w:b w:val="0"/>
          <w:bCs w:val="0"/>
          <w:sz w:val="22"/>
          <w:szCs w:val="22"/>
        </w:rPr>
        <w:t>; Data curation,</w:t>
      </w:r>
      <w:r w:rsidR="00415923" w:rsidRPr="000A1BD6">
        <w:rPr>
          <w:rFonts w:ascii="Cambria" w:hAnsi="Cambria"/>
          <w:b w:val="0"/>
          <w:bCs w:val="0"/>
          <w:sz w:val="22"/>
          <w:szCs w:val="22"/>
        </w:rPr>
        <w:t xml:space="preserve"> J.K</w:t>
      </w:r>
      <w:r w:rsidRPr="000A1BD6">
        <w:rPr>
          <w:rFonts w:ascii="Cambria" w:hAnsi="Cambria"/>
          <w:b w:val="0"/>
          <w:bCs w:val="0"/>
          <w:sz w:val="22"/>
          <w:szCs w:val="22"/>
        </w:rPr>
        <w:t xml:space="preserve">.; Validation, </w:t>
      </w:r>
      <w:r w:rsidR="00415923" w:rsidRPr="000A1BD6">
        <w:rPr>
          <w:rFonts w:ascii="Cambria" w:hAnsi="Cambria"/>
          <w:b w:val="0"/>
          <w:bCs w:val="0"/>
          <w:sz w:val="22"/>
          <w:szCs w:val="22"/>
        </w:rPr>
        <w:t>J.K</w:t>
      </w:r>
      <w:r w:rsidRPr="000A1BD6">
        <w:rPr>
          <w:rFonts w:ascii="Cambria" w:hAnsi="Cambria"/>
          <w:b w:val="0"/>
          <w:bCs w:val="0"/>
          <w:sz w:val="22"/>
          <w:szCs w:val="22"/>
        </w:rPr>
        <w:t>.; Resources,</w:t>
      </w:r>
      <w:r w:rsidR="00415923" w:rsidRPr="000A1BD6">
        <w:rPr>
          <w:rFonts w:ascii="Cambria" w:hAnsi="Cambria"/>
          <w:b w:val="0"/>
          <w:bCs w:val="0"/>
          <w:sz w:val="22"/>
          <w:szCs w:val="22"/>
        </w:rPr>
        <w:t xml:space="preserve"> S.H., X.L., P.N.</w:t>
      </w:r>
      <w:r w:rsidRPr="000A1BD6">
        <w:rPr>
          <w:rFonts w:ascii="Cambria" w:hAnsi="Cambria"/>
          <w:b w:val="0"/>
          <w:bCs w:val="0"/>
          <w:sz w:val="22"/>
          <w:szCs w:val="22"/>
        </w:rPr>
        <w:t xml:space="preserve">; Writing, </w:t>
      </w:r>
      <w:r w:rsidR="00415923" w:rsidRPr="000A1BD6">
        <w:rPr>
          <w:rFonts w:ascii="Cambria" w:hAnsi="Cambria"/>
          <w:b w:val="0"/>
          <w:bCs w:val="0"/>
          <w:sz w:val="22"/>
          <w:szCs w:val="22"/>
        </w:rPr>
        <w:t>J.K</w:t>
      </w:r>
      <w:r w:rsidRPr="000A1BD6">
        <w:rPr>
          <w:rFonts w:ascii="Cambria" w:hAnsi="Cambria"/>
          <w:b w:val="0"/>
          <w:bCs w:val="0"/>
          <w:sz w:val="22"/>
          <w:szCs w:val="22"/>
        </w:rPr>
        <w:t xml:space="preserve">, </w:t>
      </w:r>
      <w:r w:rsidR="00415923" w:rsidRPr="000A1BD6">
        <w:rPr>
          <w:rFonts w:ascii="Cambria" w:hAnsi="Cambria"/>
          <w:b w:val="0"/>
          <w:bCs w:val="0"/>
          <w:sz w:val="22"/>
          <w:szCs w:val="22"/>
        </w:rPr>
        <w:t xml:space="preserve">M.L.R., F.N., S.D., </w:t>
      </w:r>
      <w:r w:rsidRPr="000A1BD6">
        <w:rPr>
          <w:rFonts w:ascii="Cambria" w:hAnsi="Cambria"/>
          <w:b w:val="0"/>
          <w:bCs w:val="0"/>
          <w:sz w:val="22"/>
          <w:szCs w:val="22"/>
        </w:rPr>
        <w:t>M.B.</w:t>
      </w:r>
      <w:r w:rsidR="00415923" w:rsidRPr="000A1BD6">
        <w:rPr>
          <w:rFonts w:ascii="Cambria" w:hAnsi="Cambria"/>
          <w:b w:val="0"/>
          <w:bCs w:val="0"/>
          <w:sz w:val="22"/>
          <w:szCs w:val="22"/>
        </w:rPr>
        <w:t xml:space="preserve">, </w:t>
      </w:r>
      <w:r w:rsidRPr="000A1BD6">
        <w:rPr>
          <w:rFonts w:ascii="Cambria" w:hAnsi="Cambria"/>
          <w:b w:val="0"/>
          <w:bCs w:val="0"/>
          <w:sz w:val="22"/>
          <w:szCs w:val="22"/>
        </w:rPr>
        <w:t xml:space="preserve">Z.L.; </w:t>
      </w:r>
      <w:proofErr w:type="spellStart"/>
      <w:r w:rsidRPr="000A1BD6">
        <w:rPr>
          <w:rFonts w:ascii="Cambria" w:hAnsi="Cambria"/>
          <w:b w:val="0"/>
          <w:bCs w:val="0"/>
          <w:sz w:val="22"/>
          <w:szCs w:val="22"/>
        </w:rPr>
        <w:t>Visualisation</w:t>
      </w:r>
      <w:proofErr w:type="spellEnd"/>
      <w:r w:rsidRPr="000A1BD6">
        <w:rPr>
          <w:rFonts w:ascii="Cambria" w:hAnsi="Cambria"/>
          <w:b w:val="0"/>
          <w:bCs w:val="0"/>
          <w:sz w:val="22"/>
          <w:szCs w:val="22"/>
        </w:rPr>
        <w:t xml:space="preserve">, </w:t>
      </w:r>
      <w:r w:rsidR="00415923" w:rsidRPr="000A1BD6">
        <w:rPr>
          <w:rFonts w:ascii="Cambria" w:hAnsi="Cambria"/>
          <w:b w:val="0"/>
          <w:bCs w:val="0"/>
          <w:sz w:val="22"/>
          <w:szCs w:val="22"/>
        </w:rPr>
        <w:t>J.K., M.L.R</w:t>
      </w:r>
      <w:r w:rsidRPr="000A1BD6">
        <w:rPr>
          <w:rFonts w:ascii="Cambria" w:hAnsi="Cambria"/>
          <w:b w:val="0"/>
          <w:bCs w:val="0"/>
          <w:sz w:val="22"/>
          <w:szCs w:val="22"/>
        </w:rPr>
        <w:t xml:space="preserve">; Supervision, </w:t>
      </w:r>
      <w:r w:rsidR="00415923" w:rsidRPr="000A1BD6">
        <w:rPr>
          <w:rFonts w:ascii="Cambria" w:hAnsi="Cambria"/>
          <w:b w:val="0"/>
          <w:bCs w:val="0"/>
          <w:sz w:val="22"/>
          <w:szCs w:val="22"/>
        </w:rPr>
        <w:t xml:space="preserve">P.N., F.N., </w:t>
      </w:r>
      <w:r w:rsidRPr="000A1BD6">
        <w:rPr>
          <w:rFonts w:ascii="Cambria" w:hAnsi="Cambria"/>
          <w:b w:val="0"/>
          <w:bCs w:val="0"/>
          <w:sz w:val="22"/>
          <w:szCs w:val="22"/>
        </w:rPr>
        <w:t>M.B.</w:t>
      </w:r>
      <w:r w:rsidR="00415923" w:rsidRPr="000A1BD6">
        <w:rPr>
          <w:rFonts w:ascii="Cambria" w:hAnsi="Cambria"/>
          <w:b w:val="0"/>
          <w:bCs w:val="0"/>
          <w:sz w:val="22"/>
          <w:szCs w:val="22"/>
        </w:rPr>
        <w:t>,</w:t>
      </w:r>
      <w:r w:rsidRPr="000A1BD6">
        <w:rPr>
          <w:rFonts w:ascii="Cambria" w:hAnsi="Cambria"/>
          <w:b w:val="0"/>
          <w:bCs w:val="0"/>
          <w:sz w:val="22"/>
          <w:szCs w:val="22"/>
        </w:rPr>
        <w:t xml:space="preserve"> Z.L.; Funding acquisition, M.B. and Z.L.</w:t>
      </w:r>
    </w:p>
    <w:p w14:paraId="79DAD5F2" w14:textId="6257006E" w:rsidR="005B0518" w:rsidRPr="006526A8" w:rsidRDefault="00415923" w:rsidP="00415923">
      <w:pPr>
        <w:pStyle w:val="SMHeading"/>
        <w:rPr>
          <w:rFonts w:ascii="Cambria" w:hAnsi="Cambria"/>
          <w:color w:val="2F5496" w:themeColor="accent1" w:themeShade="BF"/>
          <w:sz w:val="22"/>
          <w:szCs w:val="22"/>
        </w:rPr>
      </w:pPr>
      <w:r w:rsidRPr="006526A8">
        <w:rPr>
          <w:rFonts w:ascii="Cambria" w:hAnsi="Cambria"/>
          <w:color w:val="2F5496" w:themeColor="accent1" w:themeShade="BF"/>
          <w:sz w:val="22"/>
          <w:szCs w:val="22"/>
        </w:rPr>
        <w:t xml:space="preserve">Competing </w:t>
      </w:r>
      <w:proofErr w:type="gramStart"/>
      <w:r w:rsidRPr="006526A8">
        <w:rPr>
          <w:rFonts w:ascii="Cambria" w:hAnsi="Cambria"/>
          <w:color w:val="2F5496" w:themeColor="accent1" w:themeShade="BF"/>
          <w:sz w:val="22"/>
          <w:szCs w:val="22"/>
        </w:rPr>
        <w:t>interests</w:t>
      </w:r>
      <w:proofErr w:type="gramEnd"/>
      <w:r w:rsidR="006526A8">
        <w:rPr>
          <w:rFonts w:ascii="Cambria" w:hAnsi="Cambria"/>
          <w:color w:val="2F5496" w:themeColor="accent1" w:themeShade="BF"/>
          <w:sz w:val="22"/>
          <w:szCs w:val="22"/>
        </w:rPr>
        <w:t xml:space="preserve"> </w:t>
      </w:r>
      <w:r w:rsidRPr="000A1BD6">
        <w:rPr>
          <w:rFonts w:ascii="Cambria" w:hAnsi="Cambria"/>
          <w:b w:val="0"/>
          <w:bCs w:val="0"/>
          <w:sz w:val="22"/>
          <w:szCs w:val="22"/>
        </w:rPr>
        <w:t>The authors declare no competing interests.</w:t>
      </w:r>
    </w:p>
    <w:p w14:paraId="28873720" w14:textId="3E92F663" w:rsidR="005B0518" w:rsidRPr="000A1BD6" w:rsidRDefault="005B0518" w:rsidP="00415923">
      <w:pPr>
        <w:pStyle w:val="SMHeading"/>
        <w:rPr>
          <w:rFonts w:ascii="Cambria" w:hAnsi="Cambria"/>
          <w:b w:val="0"/>
          <w:bCs w:val="0"/>
          <w:sz w:val="22"/>
          <w:szCs w:val="22"/>
        </w:rPr>
      </w:pPr>
      <w:r w:rsidRPr="006526A8">
        <w:rPr>
          <w:rFonts w:ascii="Cambria" w:hAnsi="Cambria"/>
          <w:color w:val="2F5496" w:themeColor="accent1" w:themeShade="BF"/>
          <w:sz w:val="22"/>
          <w:szCs w:val="22"/>
        </w:rPr>
        <w:t>Correspondence</w:t>
      </w:r>
      <w:r w:rsidRPr="000A1BD6">
        <w:rPr>
          <w:rFonts w:ascii="Cambria" w:hAnsi="Cambria"/>
          <w:b w:val="0"/>
          <w:bCs w:val="0"/>
          <w:sz w:val="22"/>
          <w:szCs w:val="22"/>
        </w:rPr>
        <w:t xml:space="preserve"> and requests for materials should be addressed to M.B. or Z.L.</w:t>
      </w:r>
    </w:p>
    <w:sectPr w:rsidR="005B0518" w:rsidRPr="000A1BD6">
      <w:footerReference w:type="even" r:id="rId23"/>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Jochen Krattenmacher" w:date="2023-03-05T22:30:00Z" w:initials="JK">
    <w:p w14:paraId="115B58A1" w14:textId="77777777" w:rsidR="00601FF8" w:rsidRDefault="00601FF8" w:rsidP="00286957">
      <w:pPr>
        <w:pStyle w:val="CommentText"/>
      </w:pPr>
      <w:r>
        <w:rPr>
          <w:rStyle w:val="CommentReference"/>
        </w:rPr>
        <w:annotationRef/>
      </w:r>
      <w:r>
        <w:t xml:space="preserve">TODO: Changes in supplementary figures if we make </w:t>
      </w:r>
      <w:proofErr w:type="spellStart"/>
      <w:r>
        <w:t>kymos</w:t>
      </w:r>
      <w:proofErr w:type="spellEnd"/>
      <w:r>
        <w:t xml:space="preserve"> extra figure</w:t>
      </w:r>
    </w:p>
  </w:comment>
  <w:comment w:id="44" w:author="Jochen Krattenmacher" w:date="2023-01-27T18:28:00Z" w:initials="JK">
    <w:p w14:paraId="6C130E27" w14:textId="5C5C7D48" w:rsidR="00213CF3" w:rsidRDefault="00213CF3" w:rsidP="00387F58">
      <w:pPr>
        <w:pStyle w:val="CommentText"/>
      </w:pPr>
      <w:r>
        <w:rPr>
          <w:rStyle w:val="CommentReference"/>
        </w:rPr>
        <w:annotationRef/>
      </w:r>
      <w:r>
        <w:t>Concentrations in panel A are wrong!</w:t>
      </w:r>
    </w:p>
  </w:comment>
  <w:comment w:id="225" w:author="Manuel Lera Ramírez" w:date="2023-04-19T02:04:00Z" w:initials="MLR">
    <w:p w14:paraId="4A9D2D82" w14:textId="77777777" w:rsidR="006B487B" w:rsidRDefault="006B487B" w:rsidP="006B487B">
      <w:pPr>
        <w:pStyle w:val="CommentText"/>
      </w:pPr>
      <w:r>
        <w:rPr>
          <w:rStyle w:val="CommentReference"/>
        </w:rPr>
        <w:annotationRef/>
      </w:r>
      <w:r>
        <w:t>Mention this in the methods</w:t>
      </w:r>
    </w:p>
  </w:comment>
  <w:comment w:id="229" w:author="Manuel Lera Ramírez" w:date="2023-04-19T02:12:00Z" w:initials="MLR">
    <w:p w14:paraId="692B3F0D" w14:textId="378B56BC" w:rsidR="00AE2364" w:rsidRDefault="00AE2364">
      <w:pPr>
        <w:pStyle w:val="CommentText"/>
      </w:pPr>
      <w:r>
        <w:rPr>
          <w:rStyle w:val="CommentReference"/>
        </w:rPr>
        <w:annotationRef/>
      </w:r>
      <w:r>
        <w:t>Mention in methods</w:t>
      </w:r>
    </w:p>
  </w:comment>
  <w:comment w:id="232" w:author="Manuel Lera Ramírez" w:date="2023-04-19T02:07:00Z" w:initials="MLR">
    <w:p w14:paraId="0AE7B543" w14:textId="77777777" w:rsidR="006B487B" w:rsidRDefault="006B487B" w:rsidP="006B487B">
      <w:pPr>
        <w:pStyle w:val="CommentText"/>
      </w:pPr>
      <w:r>
        <w:rPr>
          <w:rStyle w:val="CommentReference"/>
        </w:rPr>
        <w:annotationRef/>
      </w:r>
      <w:r>
        <w:t>Figure ref</w:t>
      </w:r>
    </w:p>
  </w:comment>
  <w:comment w:id="250" w:author="Manuel Lera Ramírez" w:date="2023-04-19T03:20:00Z" w:initials="MLR">
    <w:p w14:paraId="63FE4410" w14:textId="35F1CA13" w:rsidR="0032699C" w:rsidRDefault="0032699C">
      <w:pPr>
        <w:pStyle w:val="CommentText"/>
      </w:pPr>
      <w:r>
        <w:rPr>
          <w:rStyle w:val="CommentReference"/>
        </w:rPr>
        <w:annotationRef/>
      </w:r>
      <w:r>
        <w:t>This whole thing could be moved to the discussion.</w:t>
      </w:r>
    </w:p>
  </w:comment>
  <w:comment w:id="293" w:author="Manuel Lera Ramírez" w:date="2023-04-19T01:36:00Z" w:initials="MLR">
    <w:p w14:paraId="704C1BCE" w14:textId="56C27EEC" w:rsidR="003A04F6" w:rsidRDefault="003A04F6">
      <w:pPr>
        <w:pStyle w:val="CommentText"/>
      </w:pPr>
      <w:r>
        <w:rPr>
          <w:rStyle w:val="CommentReference"/>
        </w:rPr>
        <w:annotationRef/>
      </w:r>
      <w:r>
        <w:t xml:space="preserve">I have added temporarily the </w:t>
      </w:r>
      <w:proofErr w:type="spellStart"/>
      <w:r>
        <w:t>pngs</w:t>
      </w:r>
      <w:proofErr w:type="spellEnd"/>
      <w:r>
        <w:t xml:space="preserve"> here</w:t>
      </w:r>
      <w:r w:rsidR="00E5594A">
        <w:t>, but I will send the full figs of course</w:t>
      </w:r>
      <w:r w:rsidR="009E5A44">
        <w:t>. Figure legends still need editing.</w:t>
      </w:r>
    </w:p>
  </w:comment>
  <w:comment w:id="297" w:author="Jochen Krattenmacher" w:date="2023-02-06T22:39:00Z" w:initials="JK">
    <w:p w14:paraId="2C4459D5" w14:textId="77777777" w:rsidR="001C560A" w:rsidRDefault="001C560A" w:rsidP="008B396E">
      <w:pPr>
        <w:pStyle w:val="CommentText"/>
      </w:pPr>
      <w:r>
        <w:rPr>
          <w:rStyle w:val="CommentReference"/>
        </w:rPr>
        <w:annotationRef/>
      </w:r>
      <w:r>
        <w:rPr>
          <w:lang w:val="de-DE"/>
        </w:rPr>
        <w:t xml:space="preserve">TODO: Something </w:t>
      </w:r>
      <w:proofErr w:type="spellStart"/>
      <w:r>
        <w:rPr>
          <w:lang w:val="de-DE"/>
        </w:rPr>
        <w:t>about</w:t>
      </w:r>
      <w:proofErr w:type="spellEnd"/>
      <w:r>
        <w:rPr>
          <w:lang w:val="de-DE"/>
        </w:rPr>
        <w:t xml:space="preserve"> </w:t>
      </w:r>
      <w:proofErr w:type="spellStart"/>
      <w:r>
        <w:rPr>
          <w:lang w:val="de-DE"/>
        </w:rPr>
        <w:t>our</w:t>
      </w:r>
      <w:proofErr w:type="spellEnd"/>
      <w:r>
        <w:rPr>
          <w:lang w:val="de-DE"/>
        </w:rPr>
        <w:t xml:space="preserve"> </w:t>
      </w:r>
      <w:proofErr w:type="spellStart"/>
      <w:r>
        <w:rPr>
          <w:lang w:val="de-DE"/>
        </w:rPr>
        <w:t>modeling</w:t>
      </w:r>
      <w:proofErr w:type="spellEnd"/>
      <w:r>
        <w:rPr>
          <w:lang w:val="de-DE"/>
        </w:rPr>
        <w:t xml:space="preserve"> </w:t>
      </w:r>
      <w:proofErr w:type="spellStart"/>
      <w:r>
        <w:rPr>
          <w:lang w:val="de-DE"/>
        </w:rPr>
        <w:t>results</w:t>
      </w:r>
      <w:proofErr w:type="spellEnd"/>
      <w:r>
        <w:rPr>
          <w:lang w:val="de-DE"/>
        </w:rPr>
        <w:t xml:space="preserve"> </w:t>
      </w:r>
      <w:proofErr w:type="spellStart"/>
      <w:r>
        <w:rPr>
          <w:lang w:val="de-DE"/>
        </w:rPr>
        <w:t>for</w:t>
      </w:r>
      <w:proofErr w:type="spellEnd"/>
      <w:r>
        <w:rPr>
          <w:lang w:val="de-DE"/>
        </w:rPr>
        <w:t xml:space="preserve"> antiparallel MTs</w:t>
      </w:r>
    </w:p>
  </w:comment>
  <w:comment w:id="328" w:author="Jochen Krattenmacher" w:date="2023-02-06T23:42:00Z" w:initials="JK">
    <w:p w14:paraId="32E0028E" w14:textId="77777777" w:rsidR="00CC515B" w:rsidRDefault="00CC515B" w:rsidP="00D31DDE">
      <w:pPr>
        <w:pStyle w:val="CommentText"/>
      </w:pPr>
      <w:r>
        <w:rPr>
          <w:rStyle w:val="CommentReference"/>
        </w:rPr>
        <w:annotationRef/>
      </w:r>
      <w:r>
        <w:t>On the other hand, you guys didn't see such an effect with your experiments for the adaptive braking paper, if I read it right</w:t>
      </w:r>
    </w:p>
  </w:comment>
  <w:comment w:id="429" w:author="Manuel Lera Ramírez" w:date="2023-04-19T01:37:00Z" w:initials="MLR">
    <w:p w14:paraId="6D39C3A7" w14:textId="66BB1184" w:rsidR="00DE026D" w:rsidRDefault="00DE026D">
      <w:pPr>
        <w:pStyle w:val="CommentText"/>
      </w:pPr>
      <w:r>
        <w:rPr>
          <w:rStyle w:val="CommentReference"/>
        </w:rPr>
        <w:annotationRef/>
      </w:r>
      <w:r>
        <w:t>Old D-F panels missing</w:t>
      </w:r>
    </w:p>
  </w:comment>
  <w:comment w:id="639" w:author="Manuel Lera Ramírez" w:date="2023-04-19T00:05:00Z" w:initials="MLR">
    <w:p w14:paraId="5FBD729E" w14:textId="6B228BF6" w:rsidR="009704A9" w:rsidRDefault="009704A9">
      <w:pPr>
        <w:pStyle w:val="CommentText"/>
      </w:pPr>
      <w:r>
        <w:rPr>
          <w:rStyle w:val="CommentReference"/>
        </w:rPr>
        <w:annotationRef/>
      </w:r>
      <w:r>
        <w:t>This is a rate, not the speed, so better not show it like that.</w:t>
      </w:r>
    </w:p>
  </w:comment>
  <w:comment w:id="644" w:author="Manuel Lera Ramírez" w:date="2023-04-19T00:04:00Z" w:initials="MLR">
    <w:p w14:paraId="44E350E0" w14:textId="63F25A7D" w:rsidR="006D643D" w:rsidRDefault="006D643D">
      <w:pPr>
        <w:pStyle w:val="CommentText"/>
      </w:pPr>
      <w:r>
        <w:rPr>
          <w:rStyle w:val="CommentReference"/>
        </w:rPr>
        <w:annotationRef/>
      </w:r>
      <w:r w:rsidR="00A858B2">
        <w:rPr>
          <w:noProof/>
        </w:rPr>
        <w:t>Revise th</w:t>
      </w:r>
      <w:r w:rsidR="00A858B2">
        <w:rPr>
          <w:noProof/>
        </w:rPr>
        <w:t>ese references with final manuscript</w:t>
      </w:r>
    </w:p>
  </w:comment>
  <w:comment w:id="729" w:author="Manuel Lera Ramírez" w:date="2023-04-19T00:19:00Z" w:initials="MLR">
    <w:p w14:paraId="63BEB133" w14:textId="0B183079" w:rsidR="00E83FA2" w:rsidRDefault="00E83FA2">
      <w:pPr>
        <w:pStyle w:val="CommentText"/>
      </w:pPr>
      <w:r>
        <w:rPr>
          <w:rStyle w:val="CommentReference"/>
        </w:rPr>
        <w:annotationRef/>
      </w:r>
      <w:r>
        <w:t>Check these references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5B58A1" w15:done="0"/>
  <w15:commentEx w15:paraId="6C130E27" w15:done="0"/>
  <w15:commentEx w15:paraId="4A9D2D82" w15:done="0"/>
  <w15:commentEx w15:paraId="692B3F0D" w15:done="0"/>
  <w15:commentEx w15:paraId="0AE7B543" w15:done="0"/>
  <w15:commentEx w15:paraId="63FE4410" w15:done="0"/>
  <w15:commentEx w15:paraId="704C1BCE" w15:done="0"/>
  <w15:commentEx w15:paraId="2C4459D5" w15:done="0"/>
  <w15:commentEx w15:paraId="32E0028E" w15:done="0"/>
  <w15:commentEx w15:paraId="6D39C3A7" w15:done="0"/>
  <w15:commentEx w15:paraId="5FBD729E" w15:done="0"/>
  <w15:commentEx w15:paraId="44E350E0" w15:done="0"/>
  <w15:commentEx w15:paraId="63BEB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F968C" w16cex:dateUtc="2023-03-05T21:30:00Z"/>
  <w16cex:commentExtensible w16cex:durableId="277E9652" w16cex:dateUtc="2023-01-27T17:28:00Z"/>
  <w16cex:commentExtensible w16cex:durableId="27E9CABD" w16cex:dateUtc="2023-04-19T01:04:00Z"/>
  <w16cex:commentExtensible w16cex:durableId="27E9CC7D" w16cex:dateUtc="2023-04-19T01:12:00Z"/>
  <w16cex:commentExtensible w16cex:durableId="27E9CB4A" w16cex:dateUtc="2023-04-19T01:07:00Z"/>
  <w16cex:commentExtensible w16cex:durableId="27E9DC79" w16cex:dateUtc="2023-04-19T02:20:00Z"/>
  <w16cex:commentExtensible w16cex:durableId="27E9C40E" w16cex:dateUtc="2023-04-19T00:36:00Z"/>
  <w16cex:commentExtensible w16cex:durableId="278C0035" w16cex:dateUtc="2023-02-06T21:39:00Z"/>
  <w16cex:commentExtensible w16cex:durableId="278C0EC8" w16cex:dateUtc="2023-02-06T22:42:00Z"/>
  <w16cex:commentExtensible w16cex:durableId="27E9C474" w16cex:dateUtc="2023-04-19T00:37:00Z"/>
  <w16cex:commentExtensible w16cex:durableId="27E9AED9" w16cex:dateUtc="2023-04-18T23:05:00Z"/>
  <w16cex:commentExtensible w16cex:durableId="27E9AEA3" w16cex:dateUtc="2023-04-18T23:04:00Z"/>
  <w16cex:commentExtensible w16cex:durableId="27E9B209" w16cex:dateUtc="2023-04-18T2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5B58A1" w16cid:durableId="27AF968C"/>
  <w16cid:commentId w16cid:paraId="6C130E27" w16cid:durableId="277E9652"/>
  <w16cid:commentId w16cid:paraId="4A9D2D82" w16cid:durableId="27E9CABD"/>
  <w16cid:commentId w16cid:paraId="692B3F0D" w16cid:durableId="27E9CC7D"/>
  <w16cid:commentId w16cid:paraId="0AE7B543" w16cid:durableId="27E9CB4A"/>
  <w16cid:commentId w16cid:paraId="63FE4410" w16cid:durableId="27E9DC79"/>
  <w16cid:commentId w16cid:paraId="704C1BCE" w16cid:durableId="27E9C40E"/>
  <w16cid:commentId w16cid:paraId="2C4459D5" w16cid:durableId="278C0035"/>
  <w16cid:commentId w16cid:paraId="32E0028E" w16cid:durableId="278C0EC8"/>
  <w16cid:commentId w16cid:paraId="6D39C3A7" w16cid:durableId="27E9C474"/>
  <w16cid:commentId w16cid:paraId="5FBD729E" w16cid:durableId="27E9AED9"/>
  <w16cid:commentId w16cid:paraId="44E350E0" w16cid:durableId="27E9AEA3"/>
  <w16cid:commentId w16cid:paraId="63BEB133" w16cid:durableId="27E9B2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59A01" w14:textId="77777777" w:rsidR="00A858B2" w:rsidRDefault="00A858B2" w:rsidP="00A64C03">
      <w:r>
        <w:separator/>
      </w:r>
    </w:p>
  </w:endnote>
  <w:endnote w:type="continuationSeparator" w:id="0">
    <w:p w14:paraId="66EC4F9D" w14:textId="77777777" w:rsidR="00A858B2" w:rsidRDefault="00A858B2" w:rsidP="00A64C03">
      <w:r>
        <w:continuationSeparator/>
      </w:r>
    </w:p>
  </w:endnote>
  <w:endnote w:type="continuationNotice" w:id="1">
    <w:p w14:paraId="176DA86D" w14:textId="77777777" w:rsidR="00A858B2" w:rsidRDefault="00A858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E92E" w14:textId="7A0191E5" w:rsidR="00DE2EE2" w:rsidRDefault="00DE2EE2" w:rsidP="007615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240EE33A" w14:textId="77777777" w:rsidR="00DE2EE2" w:rsidRDefault="00DE2E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298408"/>
      <w:docPartObj>
        <w:docPartGallery w:val="Page Numbers (Bottom of Page)"/>
        <w:docPartUnique/>
      </w:docPartObj>
    </w:sdtPr>
    <w:sdtEndPr>
      <w:rPr>
        <w:rStyle w:val="PageNumber"/>
      </w:rPr>
    </w:sdtEndPr>
    <w:sdtContent>
      <w:p w14:paraId="6A5AF44C" w14:textId="03F693A4" w:rsidR="00DE2EE2" w:rsidRDefault="00DE2EE2" w:rsidP="007615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EAA8CF" w14:textId="77777777" w:rsidR="00DE2EE2" w:rsidRDefault="00DE2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61F06" w14:textId="77777777" w:rsidR="00A858B2" w:rsidRDefault="00A858B2" w:rsidP="00A64C03">
      <w:r>
        <w:separator/>
      </w:r>
    </w:p>
  </w:footnote>
  <w:footnote w:type="continuationSeparator" w:id="0">
    <w:p w14:paraId="0CF03BBF" w14:textId="77777777" w:rsidR="00A858B2" w:rsidRDefault="00A858B2" w:rsidP="00A64C03">
      <w:r>
        <w:continuationSeparator/>
      </w:r>
    </w:p>
  </w:footnote>
  <w:footnote w:type="continuationNotice" w:id="1">
    <w:p w14:paraId="238198DB" w14:textId="77777777" w:rsidR="00A858B2" w:rsidRDefault="00A858B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927ED"/>
    <w:multiLevelType w:val="hybridMultilevel"/>
    <w:tmpl w:val="7DBACA64"/>
    <w:lvl w:ilvl="0" w:tplc="1E50693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832982"/>
    <w:multiLevelType w:val="hybridMultilevel"/>
    <w:tmpl w:val="FAF04C32"/>
    <w:lvl w:ilvl="0" w:tplc="9C82B8C6">
      <w:numFmt w:val="bullet"/>
      <w:lvlText w:val="-"/>
      <w:lvlJc w:val="left"/>
      <w:pPr>
        <w:ind w:left="720" w:hanging="360"/>
      </w:pPr>
      <w:rPr>
        <w:rFonts w:ascii="Cambria" w:eastAsia="Times New Roman"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EE6C7B"/>
    <w:multiLevelType w:val="multilevel"/>
    <w:tmpl w:val="D200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1D5C38"/>
    <w:multiLevelType w:val="hybridMultilevel"/>
    <w:tmpl w:val="41445B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chen Krattenmacher">
    <w15:presenceInfo w15:providerId="AD" w15:userId="S::jochen.krattenmacher@globalclimateforum21.onmicrosoft.com::7ee3e700-b02d-46ed-8d29-efa23348c4d9"/>
  </w15:person>
  <w15:person w15:author="Manuel Lera Ramírez">
    <w15:presenceInfo w15:providerId="Windows Live" w15:userId="32ddeff7ebf562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76C"/>
    <w:rsid w:val="00000EF7"/>
    <w:rsid w:val="00001082"/>
    <w:rsid w:val="00001530"/>
    <w:rsid w:val="000015CC"/>
    <w:rsid w:val="000016CB"/>
    <w:rsid w:val="00001755"/>
    <w:rsid w:val="00003915"/>
    <w:rsid w:val="00003FE7"/>
    <w:rsid w:val="0000465D"/>
    <w:rsid w:val="00004990"/>
    <w:rsid w:val="000049D5"/>
    <w:rsid w:val="00004EEB"/>
    <w:rsid w:val="0000503E"/>
    <w:rsid w:val="0000538A"/>
    <w:rsid w:val="0000570A"/>
    <w:rsid w:val="000058E9"/>
    <w:rsid w:val="00005AD0"/>
    <w:rsid w:val="00005ADC"/>
    <w:rsid w:val="00005FFF"/>
    <w:rsid w:val="00006386"/>
    <w:rsid w:val="000065A8"/>
    <w:rsid w:val="00006AC9"/>
    <w:rsid w:val="00006E45"/>
    <w:rsid w:val="00007407"/>
    <w:rsid w:val="00007714"/>
    <w:rsid w:val="00007D07"/>
    <w:rsid w:val="00010A52"/>
    <w:rsid w:val="00011090"/>
    <w:rsid w:val="000113AA"/>
    <w:rsid w:val="00011D2C"/>
    <w:rsid w:val="00012211"/>
    <w:rsid w:val="00012511"/>
    <w:rsid w:val="000131DB"/>
    <w:rsid w:val="00013675"/>
    <w:rsid w:val="00013B4F"/>
    <w:rsid w:val="00013BD3"/>
    <w:rsid w:val="00015499"/>
    <w:rsid w:val="00015697"/>
    <w:rsid w:val="000158A6"/>
    <w:rsid w:val="00015FE3"/>
    <w:rsid w:val="00016DCD"/>
    <w:rsid w:val="00016E5E"/>
    <w:rsid w:val="000178F8"/>
    <w:rsid w:val="000207CA"/>
    <w:rsid w:val="00020C37"/>
    <w:rsid w:val="000212E0"/>
    <w:rsid w:val="00021320"/>
    <w:rsid w:val="00021430"/>
    <w:rsid w:val="0002175F"/>
    <w:rsid w:val="00021F95"/>
    <w:rsid w:val="0002364E"/>
    <w:rsid w:val="000240F2"/>
    <w:rsid w:val="000243E9"/>
    <w:rsid w:val="00024818"/>
    <w:rsid w:val="00024A80"/>
    <w:rsid w:val="00024F42"/>
    <w:rsid w:val="0002520E"/>
    <w:rsid w:val="00025C98"/>
    <w:rsid w:val="00025D2F"/>
    <w:rsid w:val="00025D41"/>
    <w:rsid w:val="000267E4"/>
    <w:rsid w:val="000268DD"/>
    <w:rsid w:val="00026EB5"/>
    <w:rsid w:val="000272BA"/>
    <w:rsid w:val="00030D30"/>
    <w:rsid w:val="00030DB5"/>
    <w:rsid w:val="000310D3"/>
    <w:rsid w:val="000318DE"/>
    <w:rsid w:val="00031A48"/>
    <w:rsid w:val="00031BFD"/>
    <w:rsid w:val="000324E3"/>
    <w:rsid w:val="000329D3"/>
    <w:rsid w:val="00032AB2"/>
    <w:rsid w:val="00032DC3"/>
    <w:rsid w:val="00033337"/>
    <w:rsid w:val="00034329"/>
    <w:rsid w:val="000346A8"/>
    <w:rsid w:val="00034A1C"/>
    <w:rsid w:val="000351F8"/>
    <w:rsid w:val="0003539F"/>
    <w:rsid w:val="000354C6"/>
    <w:rsid w:val="00035589"/>
    <w:rsid w:val="000355D0"/>
    <w:rsid w:val="00035FFF"/>
    <w:rsid w:val="00036F9F"/>
    <w:rsid w:val="00036FDC"/>
    <w:rsid w:val="00036FE2"/>
    <w:rsid w:val="000371E4"/>
    <w:rsid w:val="0003743E"/>
    <w:rsid w:val="00037B81"/>
    <w:rsid w:val="000405CB"/>
    <w:rsid w:val="00040A43"/>
    <w:rsid w:val="0004129D"/>
    <w:rsid w:val="0004151F"/>
    <w:rsid w:val="00041916"/>
    <w:rsid w:val="00042173"/>
    <w:rsid w:val="0004228E"/>
    <w:rsid w:val="00042370"/>
    <w:rsid w:val="00042936"/>
    <w:rsid w:val="00042D56"/>
    <w:rsid w:val="00042DC5"/>
    <w:rsid w:val="000432D2"/>
    <w:rsid w:val="000433AD"/>
    <w:rsid w:val="00043E2B"/>
    <w:rsid w:val="00043F3F"/>
    <w:rsid w:val="00044713"/>
    <w:rsid w:val="00044880"/>
    <w:rsid w:val="00044D92"/>
    <w:rsid w:val="000452DC"/>
    <w:rsid w:val="000454D2"/>
    <w:rsid w:val="00045837"/>
    <w:rsid w:val="00046D10"/>
    <w:rsid w:val="00046D4C"/>
    <w:rsid w:val="000474D7"/>
    <w:rsid w:val="00047A47"/>
    <w:rsid w:val="000500BA"/>
    <w:rsid w:val="00050755"/>
    <w:rsid w:val="00051A9D"/>
    <w:rsid w:val="000527B3"/>
    <w:rsid w:val="00052A44"/>
    <w:rsid w:val="000531CD"/>
    <w:rsid w:val="000531CE"/>
    <w:rsid w:val="000539EE"/>
    <w:rsid w:val="0005450F"/>
    <w:rsid w:val="00054545"/>
    <w:rsid w:val="00054783"/>
    <w:rsid w:val="00055BB4"/>
    <w:rsid w:val="00055EE3"/>
    <w:rsid w:val="00056029"/>
    <w:rsid w:val="00056698"/>
    <w:rsid w:val="00057E73"/>
    <w:rsid w:val="00060699"/>
    <w:rsid w:val="000616B2"/>
    <w:rsid w:val="00061AAC"/>
    <w:rsid w:val="00061D6B"/>
    <w:rsid w:val="00061D97"/>
    <w:rsid w:val="000626AE"/>
    <w:rsid w:val="0006285D"/>
    <w:rsid w:val="000628BA"/>
    <w:rsid w:val="00066C00"/>
    <w:rsid w:val="0006707C"/>
    <w:rsid w:val="00067CAB"/>
    <w:rsid w:val="00067DDB"/>
    <w:rsid w:val="00067DF7"/>
    <w:rsid w:val="00071059"/>
    <w:rsid w:val="000713E4"/>
    <w:rsid w:val="0007157F"/>
    <w:rsid w:val="00072327"/>
    <w:rsid w:val="00072663"/>
    <w:rsid w:val="00072733"/>
    <w:rsid w:val="0007335E"/>
    <w:rsid w:val="000737A8"/>
    <w:rsid w:val="00073A4E"/>
    <w:rsid w:val="00073EAC"/>
    <w:rsid w:val="00074939"/>
    <w:rsid w:val="00074E8D"/>
    <w:rsid w:val="00075A6F"/>
    <w:rsid w:val="00075C66"/>
    <w:rsid w:val="000768BA"/>
    <w:rsid w:val="00077242"/>
    <w:rsid w:val="00077B09"/>
    <w:rsid w:val="00077E22"/>
    <w:rsid w:val="0008013D"/>
    <w:rsid w:val="0008083B"/>
    <w:rsid w:val="00080F37"/>
    <w:rsid w:val="0008122E"/>
    <w:rsid w:val="000813BE"/>
    <w:rsid w:val="00081752"/>
    <w:rsid w:val="00081779"/>
    <w:rsid w:val="00081DFE"/>
    <w:rsid w:val="00082601"/>
    <w:rsid w:val="00082884"/>
    <w:rsid w:val="00082C31"/>
    <w:rsid w:val="00082E4A"/>
    <w:rsid w:val="00083000"/>
    <w:rsid w:val="0008309E"/>
    <w:rsid w:val="00083AED"/>
    <w:rsid w:val="00084429"/>
    <w:rsid w:val="00085DCF"/>
    <w:rsid w:val="00085F5C"/>
    <w:rsid w:val="00086D39"/>
    <w:rsid w:val="00087344"/>
    <w:rsid w:val="0008776D"/>
    <w:rsid w:val="000877C5"/>
    <w:rsid w:val="00087E81"/>
    <w:rsid w:val="00090913"/>
    <w:rsid w:val="00090A45"/>
    <w:rsid w:val="00090D82"/>
    <w:rsid w:val="00091151"/>
    <w:rsid w:val="00091D90"/>
    <w:rsid w:val="00092317"/>
    <w:rsid w:val="00092747"/>
    <w:rsid w:val="00092A63"/>
    <w:rsid w:val="0009310B"/>
    <w:rsid w:val="00093498"/>
    <w:rsid w:val="0009359B"/>
    <w:rsid w:val="0009381F"/>
    <w:rsid w:val="00093D7A"/>
    <w:rsid w:val="000940B4"/>
    <w:rsid w:val="000952B3"/>
    <w:rsid w:val="00097830"/>
    <w:rsid w:val="000A09EB"/>
    <w:rsid w:val="000A189E"/>
    <w:rsid w:val="000A1BD6"/>
    <w:rsid w:val="000A257B"/>
    <w:rsid w:val="000A28AF"/>
    <w:rsid w:val="000A30AC"/>
    <w:rsid w:val="000A4A8A"/>
    <w:rsid w:val="000A5347"/>
    <w:rsid w:val="000A5AFB"/>
    <w:rsid w:val="000A5DF8"/>
    <w:rsid w:val="000A68F4"/>
    <w:rsid w:val="000A6A98"/>
    <w:rsid w:val="000A6B34"/>
    <w:rsid w:val="000A6BB8"/>
    <w:rsid w:val="000A7A62"/>
    <w:rsid w:val="000B003C"/>
    <w:rsid w:val="000B0101"/>
    <w:rsid w:val="000B0455"/>
    <w:rsid w:val="000B076D"/>
    <w:rsid w:val="000B1904"/>
    <w:rsid w:val="000B1BDB"/>
    <w:rsid w:val="000B2103"/>
    <w:rsid w:val="000B2B3D"/>
    <w:rsid w:val="000B2CE5"/>
    <w:rsid w:val="000B3477"/>
    <w:rsid w:val="000B3AF0"/>
    <w:rsid w:val="000B413F"/>
    <w:rsid w:val="000B41BE"/>
    <w:rsid w:val="000B444C"/>
    <w:rsid w:val="000B49E0"/>
    <w:rsid w:val="000B4D36"/>
    <w:rsid w:val="000B5291"/>
    <w:rsid w:val="000B5415"/>
    <w:rsid w:val="000B5C0A"/>
    <w:rsid w:val="000B5C3A"/>
    <w:rsid w:val="000B5CC4"/>
    <w:rsid w:val="000B5EF8"/>
    <w:rsid w:val="000B6142"/>
    <w:rsid w:val="000B66D3"/>
    <w:rsid w:val="000B7128"/>
    <w:rsid w:val="000B71E2"/>
    <w:rsid w:val="000B7297"/>
    <w:rsid w:val="000B7671"/>
    <w:rsid w:val="000B76EF"/>
    <w:rsid w:val="000C0017"/>
    <w:rsid w:val="000C01B7"/>
    <w:rsid w:val="000C047F"/>
    <w:rsid w:val="000C0C20"/>
    <w:rsid w:val="000C2769"/>
    <w:rsid w:val="000C5BC4"/>
    <w:rsid w:val="000C5C63"/>
    <w:rsid w:val="000C5C6B"/>
    <w:rsid w:val="000C6655"/>
    <w:rsid w:val="000C6B58"/>
    <w:rsid w:val="000C6BF1"/>
    <w:rsid w:val="000C6DA7"/>
    <w:rsid w:val="000C6EA8"/>
    <w:rsid w:val="000C7895"/>
    <w:rsid w:val="000C797F"/>
    <w:rsid w:val="000D0D20"/>
    <w:rsid w:val="000D1716"/>
    <w:rsid w:val="000D19B9"/>
    <w:rsid w:val="000D1CC6"/>
    <w:rsid w:val="000D20DA"/>
    <w:rsid w:val="000D3203"/>
    <w:rsid w:val="000D33BC"/>
    <w:rsid w:val="000D3A09"/>
    <w:rsid w:val="000D3E2A"/>
    <w:rsid w:val="000D4980"/>
    <w:rsid w:val="000D4F3B"/>
    <w:rsid w:val="000D678C"/>
    <w:rsid w:val="000D6A8A"/>
    <w:rsid w:val="000D7973"/>
    <w:rsid w:val="000E080E"/>
    <w:rsid w:val="000E0BD6"/>
    <w:rsid w:val="000E18E6"/>
    <w:rsid w:val="000E1C35"/>
    <w:rsid w:val="000E2419"/>
    <w:rsid w:val="000E2676"/>
    <w:rsid w:val="000E31D9"/>
    <w:rsid w:val="000E372E"/>
    <w:rsid w:val="000E3931"/>
    <w:rsid w:val="000E3E38"/>
    <w:rsid w:val="000E4587"/>
    <w:rsid w:val="000E5030"/>
    <w:rsid w:val="000E504D"/>
    <w:rsid w:val="000E5957"/>
    <w:rsid w:val="000E5B1D"/>
    <w:rsid w:val="000E61BA"/>
    <w:rsid w:val="000E6594"/>
    <w:rsid w:val="000E66AA"/>
    <w:rsid w:val="000E6ADB"/>
    <w:rsid w:val="000F0961"/>
    <w:rsid w:val="000F10D6"/>
    <w:rsid w:val="000F1201"/>
    <w:rsid w:val="000F28A1"/>
    <w:rsid w:val="000F2968"/>
    <w:rsid w:val="000F2E0E"/>
    <w:rsid w:val="000F382A"/>
    <w:rsid w:val="000F38FA"/>
    <w:rsid w:val="000F44E2"/>
    <w:rsid w:val="000F451A"/>
    <w:rsid w:val="000F4C02"/>
    <w:rsid w:val="000F4E64"/>
    <w:rsid w:val="000F5F4F"/>
    <w:rsid w:val="000F64A3"/>
    <w:rsid w:val="000F664A"/>
    <w:rsid w:val="000F6C9E"/>
    <w:rsid w:val="000F6FE8"/>
    <w:rsid w:val="000F728B"/>
    <w:rsid w:val="000F765F"/>
    <w:rsid w:val="000F7A0A"/>
    <w:rsid w:val="000F7B73"/>
    <w:rsid w:val="000F7DE7"/>
    <w:rsid w:val="00101DB4"/>
    <w:rsid w:val="00101DBC"/>
    <w:rsid w:val="00102290"/>
    <w:rsid w:val="001028F2"/>
    <w:rsid w:val="001031FB"/>
    <w:rsid w:val="00103206"/>
    <w:rsid w:val="001033E6"/>
    <w:rsid w:val="0010363A"/>
    <w:rsid w:val="00103BC7"/>
    <w:rsid w:val="00104441"/>
    <w:rsid w:val="00104707"/>
    <w:rsid w:val="00104FC2"/>
    <w:rsid w:val="00104FD8"/>
    <w:rsid w:val="00105100"/>
    <w:rsid w:val="00105217"/>
    <w:rsid w:val="0010550B"/>
    <w:rsid w:val="00105584"/>
    <w:rsid w:val="0010582D"/>
    <w:rsid w:val="00105871"/>
    <w:rsid w:val="00105C54"/>
    <w:rsid w:val="00105F13"/>
    <w:rsid w:val="001069E3"/>
    <w:rsid w:val="00106C22"/>
    <w:rsid w:val="001070F1"/>
    <w:rsid w:val="00107A85"/>
    <w:rsid w:val="0011068B"/>
    <w:rsid w:val="0011093D"/>
    <w:rsid w:val="001114FB"/>
    <w:rsid w:val="001114FD"/>
    <w:rsid w:val="0011248F"/>
    <w:rsid w:val="00112959"/>
    <w:rsid w:val="001132FC"/>
    <w:rsid w:val="00113687"/>
    <w:rsid w:val="00113ACC"/>
    <w:rsid w:val="00113E42"/>
    <w:rsid w:val="001147FA"/>
    <w:rsid w:val="00114967"/>
    <w:rsid w:val="00114C16"/>
    <w:rsid w:val="00114E3D"/>
    <w:rsid w:val="0011540D"/>
    <w:rsid w:val="00115431"/>
    <w:rsid w:val="00115F0C"/>
    <w:rsid w:val="001165CE"/>
    <w:rsid w:val="0011761B"/>
    <w:rsid w:val="001200E7"/>
    <w:rsid w:val="00120266"/>
    <w:rsid w:val="001215C7"/>
    <w:rsid w:val="0012195A"/>
    <w:rsid w:val="001232C1"/>
    <w:rsid w:val="00123336"/>
    <w:rsid w:val="0012397D"/>
    <w:rsid w:val="00123A45"/>
    <w:rsid w:val="00123C1B"/>
    <w:rsid w:val="00124E19"/>
    <w:rsid w:val="0012572B"/>
    <w:rsid w:val="001257B7"/>
    <w:rsid w:val="00125C24"/>
    <w:rsid w:val="00125E96"/>
    <w:rsid w:val="00126080"/>
    <w:rsid w:val="00126635"/>
    <w:rsid w:val="0012689B"/>
    <w:rsid w:val="00126C26"/>
    <w:rsid w:val="00127A4E"/>
    <w:rsid w:val="0013013F"/>
    <w:rsid w:val="00130F53"/>
    <w:rsid w:val="00131B28"/>
    <w:rsid w:val="00132551"/>
    <w:rsid w:val="0013278B"/>
    <w:rsid w:val="0013327A"/>
    <w:rsid w:val="001341CB"/>
    <w:rsid w:val="001344AA"/>
    <w:rsid w:val="00134CD9"/>
    <w:rsid w:val="00134EE2"/>
    <w:rsid w:val="00134F98"/>
    <w:rsid w:val="00135FDE"/>
    <w:rsid w:val="001365EA"/>
    <w:rsid w:val="00136E7D"/>
    <w:rsid w:val="001373B2"/>
    <w:rsid w:val="00137801"/>
    <w:rsid w:val="001378C1"/>
    <w:rsid w:val="00137954"/>
    <w:rsid w:val="00137B96"/>
    <w:rsid w:val="00142588"/>
    <w:rsid w:val="00142624"/>
    <w:rsid w:val="001435E6"/>
    <w:rsid w:val="00143921"/>
    <w:rsid w:val="00143B5A"/>
    <w:rsid w:val="00144159"/>
    <w:rsid w:val="001447E1"/>
    <w:rsid w:val="001450A2"/>
    <w:rsid w:val="0014558E"/>
    <w:rsid w:val="00145A69"/>
    <w:rsid w:val="00145AFA"/>
    <w:rsid w:val="00147346"/>
    <w:rsid w:val="00147C79"/>
    <w:rsid w:val="00150543"/>
    <w:rsid w:val="001505EB"/>
    <w:rsid w:val="00150CC4"/>
    <w:rsid w:val="00150E88"/>
    <w:rsid w:val="00151675"/>
    <w:rsid w:val="00151E17"/>
    <w:rsid w:val="00151FE2"/>
    <w:rsid w:val="0015260D"/>
    <w:rsid w:val="0015288D"/>
    <w:rsid w:val="00153599"/>
    <w:rsid w:val="001540BD"/>
    <w:rsid w:val="00154323"/>
    <w:rsid w:val="00154ABA"/>
    <w:rsid w:val="00155137"/>
    <w:rsid w:val="001558C8"/>
    <w:rsid w:val="00155C6F"/>
    <w:rsid w:val="00155F83"/>
    <w:rsid w:val="00156949"/>
    <w:rsid w:val="00157C7C"/>
    <w:rsid w:val="00160A7D"/>
    <w:rsid w:val="00160BB5"/>
    <w:rsid w:val="00161297"/>
    <w:rsid w:val="00161499"/>
    <w:rsid w:val="0016151B"/>
    <w:rsid w:val="0016257E"/>
    <w:rsid w:val="00162EC3"/>
    <w:rsid w:val="00163AFD"/>
    <w:rsid w:val="00164FF9"/>
    <w:rsid w:val="00165A5F"/>
    <w:rsid w:val="001662C5"/>
    <w:rsid w:val="001677E7"/>
    <w:rsid w:val="00167966"/>
    <w:rsid w:val="001679F8"/>
    <w:rsid w:val="00170D4A"/>
    <w:rsid w:val="001710EF"/>
    <w:rsid w:val="0017277E"/>
    <w:rsid w:val="0017280A"/>
    <w:rsid w:val="00172952"/>
    <w:rsid w:val="00173797"/>
    <w:rsid w:val="00173B46"/>
    <w:rsid w:val="00173D1F"/>
    <w:rsid w:val="00173E4D"/>
    <w:rsid w:val="0017449C"/>
    <w:rsid w:val="00174E2A"/>
    <w:rsid w:val="001751E5"/>
    <w:rsid w:val="0017554B"/>
    <w:rsid w:val="001759DB"/>
    <w:rsid w:val="0017659F"/>
    <w:rsid w:val="00176F08"/>
    <w:rsid w:val="00176FAA"/>
    <w:rsid w:val="00177A83"/>
    <w:rsid w:val="00180295"/>
    <w:rsid w:val="001802FD"/>
    <w:rsid w:val="001806FD"/>
    <w:rsid w:val="00180741"/>
    <w:rsid w:val="00180A76"/>
    <w:rsid w:val="00181B8A"/>
    <w:rsid w:val="00181DB0"/>
    <w:rsid w:val="001823BB"/>
    <w:rsid w:val="0018275D"/>
    <w:rsid w:val="001828BD"/>
    <w:rsid w:val="00184271"/>
    <w:rsid w:val="001845B4"/>
    <w:rsid w:val="00184E2F"/>
    <w:rsid w:val="00184E74"/>
    <w:rsid w:val="00184FA6"/>
    <w:rsid w:val="001853BC"/>
    <w:rsid w:val="0018588E"/>
    <w:rsid w:val="00186870"/>
    <w:rsid w:val="00186C94"/>
    <w:rsid w:val="00186D74"/>
    <w:rsid w:val="00186EDE"/>
    <w:rsid w:val="00186F80"/>
    <w:rsid w:val="001877CC"/>
    <w:rsid w:val="00187D36"/>
    <w:rsid w:val="00190048"/>
    <w:rsid w:val="0019087C"/>
    <w:rsid w:val="0019096D"/>
    <w:rsid w:val="00190C62"/>
    <w:rsid w:val="00191917"/>
    <w:rsid w:val="00191B5D"/>
    <w:rsid w:val="00191D92"/>
    <w:rsid w:val="001920CC"/>
    <w:rsid w:val="0019281D"/>
    <w:rsid w:val="00192F47"/>
    <w:rsid w:val="00193A42"/>
    <w:rsid w:val="00193EF1"/>
    <w:rsid w:val="00194535"/>
    <w:rsid w:val="00194B61"/>
    <w:rsid w:val="00194C33"/>
    <w:rsid w:val="00194C3C"/>
    <w:rsid w:val="00195424"/>
    <w:rsid w:val="00195B7D"/>
    <w:rsid w:val="0019619D"/>
    <w:rsid w:val="00196284"/>
    <w:rsid w:val="00196403"/>
    <w:rsid w:val="001964B9"/>
    <w:rsid w:val="00196F29"/>
    <w:rsid w:val="0019735F"/>
    <w:rsid w:val="00197750"/>
    <w:rsid w:val="00197C6B"/>
    <w:rsid w:val="001A039F"/>
    <w:rsid w:val="001A11AC"/>
    <w:rsid w:val="001A1408"/>
    <w:rsid w:val="001A1E43"/>
    <w:rsid w:val="001A23EA"/>
    <w:rsid w:val="001A2618"/>
    <w:rsid w:val="001A29CC"/>
    <w:rsid w:val="001A3CA9"/>
    <w:rsid w:val="001A42AB"/>
    <w:rsid w:val="001A467D"/>
    <w:rsid w:val="001A4AD2"/>
    <w:rsid w:val="001A5059"/>
    <w:rsid w:val="001A58A9"/>
    <w:rsid w:val="001A5E73"/>
    <w:rsid w:val="001A79D3"/>
    <w:rsid w:val="001A79F4"/>
    <w:rsid w:val="001B0972"/>
    <w:rsid w:val="001B0A44"/>
    <w:rsid w:val="001B19EF"/>
    <w:rsid w:val="001B1B97"/>
    <w:rsid w:val="001B2195"/>
    <w:rsid w:val="001B249F"/>
    <w:rsid w:val="001B2591"/>
    <w:rsid w:val="001B280B"/>
    <w:rsid w:val="001B297D"/>
    <w:rsid w:val="001B330F"/>
    <w:rsid w:val="001B4345"/>
    <w:rsid w:val="001B50D6"/>
    <w:rsid w:val="001B6587"/>
    <w:rsid w:val="001B6826"/>
    <w:rsid w:val="001B6D37"/>
    <w:rsid w:val="001B6F78"/>
    <w:rsid w:val="001B7221"/>
    <w:rsid w:val="001B7FBC"/>
    <w:rsid w:val="001C0101"/>
    <w:rsid w:val="001C0530"/>
    <w:rsid w:val="001C0AFA"/>
    <w:rsid w:val="001C105A"/>
    <w:rsid w:val="001C115C"/>
    <w:rsid w:val="001C14F6"/>
    <w:rsid w:val="001C1E03"/>
    <w:rsid w:val="001C233B"/>
    <w:rsid w:val="001C23FC"/>
    <w:rsid w:val="001C2702"/>
    <w:rsid w:val="001C2ADF"/>
    <w:rsid w:val="001C2B2F"/>
    <w:rsid w:val="001C3639"/>
    <w:rsid w:val="001C3A15"/>
    <w:rsid w:val="001C3DD4"/>
    <w:rsid w:val="001C4641"/>
    <w:rsid w:val="001C478A"/>
    <w:rsid w:val="001C5038"/>
    <w:rsid w:val="001C5443"/>
    <w:rsid w:val="001C560A"/>
    <w:rsid w:val="001C562D"/>
    <w:rsid w:val="001C5ABC"/>
    <w:rsid w:val="001C5C0A"/>
    <w:rsid w:val="001C6495"/>
    <w:rsid w:val="001C6521"/>
    <w:rsid w:val="001C6577"/>
    <w:rsid w:val="001C66F8"/>
    <w:rsid w:val="001C6B0D"/>
    <w:rsid w:val="001C7229"/>
    <w:rsid w:val="001C72BE"/>
    <w:rsid w:val="001C7350"/>
    <w:rsid w:val="001C7568"/>
    <w:rsid w:val="001C783F"/>
    <w:rsid w:val="001D0295"/>
    <w:rsid w:val="001D105D"/>
    <w:rsid w:val="001D1D78"/>
    <w:rsid w:val="001D218E"/>
    <w:rsid w:val="001D2512"/>
    <w:rsid w:val="001D25DA"/>
    <w:rsid w:val="001D2A58"/>
    <w:rsid w:val="001D2C00"/>
    <w:rsid w:val="001D2D43"/>
    <w:rsid w:val="001D30B7"/>
    <w:rsid w:val="001D32C8"/>
    <w:rsid w:val="001D33BB"/>
    <w:rsid w:val="001D3681"/>
    <w:rsid w:val="001D3C9C"/>
    <w:rsid w:val="001D3E77"/>
    <w:rsid w:val="001D3ED5"/>
    <w:rsid w:val="001D4ABB"/>
    <w:rsid w:val="001D6D08"/>
    <w:rsid w:val="001D7109"/>
    <w:rsid w:val="001D7277"/>
    <w:rsid w:val="001D7B81"/>
    <w:rsid w:val="001D7E9F"/>
    <w:rsid w:val="001D7ED0"/>
    <w:rsid w:val="001E0605"/>
    <w:rsid w:val="001E0B92"/>
    <w:rsid w:val="001E1D90"/>
    <w:rsid w:val="001E255F"/>
    <w:rsid w:val="001E302A"/>
    <w:rsid w:val="001E424A"/>
    <w:rsid w:val="001E4D0C"/>
    <w:rsid w:val="001E4DF3"/>
    <w:rsid w:val="001E5228"/>
    <w:rsid w:val="001E5491"/>
    <w:rsid w:val="001E54E4"/>
    <w:rsid w:val="001E5554"/>
    <w:rsid w:val="001E5C09"/>
    <w:rsid w:val="001E6035"/>
    <w:rsid w:val="001E6B30"/>
    <w:rsid w:val="001E6CAF"/>
    <w:rsid w:val="001E6EAC"/>
    <w:rsid w:val="001E6F53"/>
    <w:rsid w:val="001E7210"/>
    <w:rsid w:val="001E76C1"/>
    <w:rsid w:val="001F0ADB"/>
    <w:rsid w:val="001F0AE1"/>
    <w:rsid w:val="001F0E65"/>
    <w:rsid w:val="001F14AF"/>
    <w:rsid w:val="001F2624"/>
    <w:rsid w:val="001F2895"/>
    <w:rsid w:val="001F2AD7"/>
    <w:rsid w:val="001F31D4"/>
    <w:rsid w:val="001F34F8"/>
    <w:rsid w:val="001F42A9"/>
    <w:rsid w:val="001F554E"/>
    <w:rsid w:val="001F5789"/>
    <w:rsid w:val="001F5D91"/>
    <w:rsid w:val="001F5EC2"/>
    <w:rsid w:val="001F69AF"/>
    <w:rsid w:val="001F69F0"/>
    <w:rsid w:val="001F77DE"/>
    <w:rsid w:val="001F7AEF"/>
    <w:rsid w:val="001F7C1E"/>
    <w:rsid w:val="002000C4"/>
    <w:rsid w:val="002002AA"/>
    <w:rsid w:val="00200344"/>
    <w:rsid w:val="00200DA4"/>
    <w:rsid w:val="002014B7"/>
    <w:rsid w:val="00201B7D"/>
    <w:rsid w:val="00201F7B"/>
    <w:rsid w:val="0020314E"/>
    <w:rsid w:val="0020375B"/>
    <w:rsid w:val="002039AA"/>
    <w:rsid w:val="00203B06"/>
    <w:rsid w:val="00203EC1"/>
    <w:rsid w:val="00203F8F"/>
    <w:rsid w:val="0020484A"/>
    <w:rsid w:val="00204D38"/>
    <w:rsid w:val="00204F38"/>
    <w:rsid w:val="002050DA"/>
    <w:rsid w:val="00205EC2"/>
    <w:rsid w:val="00206166"/>
    <w:rsid w:val="002064A5"/>
    <w:rsid w:val="00207F86"/>
    <w:rsid w:val="0021017D"/>
    <w:rsid w:val="0021064C"/>
    <w:rsid w:val="00210878"/>
    <w:rsid w:val="00210AC7"/>
    <w:rsid w:val="00210DD5"/>
    <w:rsid w:val="00211849"/>
    <w:rsid w:val="00211BA9"/>
    <w:rsid w:val="00211CAA"/>
    <w:rsid w:val="00212158"/>
    <w:rsid w:val="00212366"/>
    <w:rsid w:val="00212642"/>
    <w:rsid w:val="00212B06"/>
    <w:rsid w:val="00212C4F"/>
    <w:rsid w:val="00212F8D"/>
    <w:rsid w:val="002139D3"/>
    <w:rsid w:val="00213CF3"/>
    <w:rsid w:val="0021418E"/>
    <w:rsid w:val="002141FF"/>
    <w:rsid w:val="002143FB"/>
    <w:rsid w:val="00214946"/>
    <w:rsid w:val="00216000"/>
    <w:rsid w:val="00216159"/>
    <w:rsid w:val="00216294"/>
    <w:rsid w:val="0021671C"/>
    <w:rsid w:val="002168B6"/>
    <w:rsid w:val="002170FE"/>
    <w:rsid w:val="0021714E"/>
    <w:rsid w:val="00217405"/>
    <w:rsid w:val="0021746C"/>
    <w:rsid w:val="002178C7"/>
    <w:rsid w:val="00217E64"/>
    <w:rsid w:val="00220DAE"/>
    <w:rsid w:val="00221A5D"/>
    <w:rsid w:val="00221B18"/>
    <w:rsid w:val="00221C28"/>
    <w:rsid w:val="00222110"/>
    <w:rsid w:val="002228F3"/>
    <w:rsid w:val="00222D07"/>
    <w:rsid w:val="00222E92"/>
    <w:rsid w:val="0022344A"/>
    <w:rsid w:val="00223A1A"/>
    <w:rsid w:val="00223C77"/>
    <w:rsid w:val="0022414C"/>
    <w:rsid w:val="002244CF"/>
    <w:rsid w:val="00224A6D"/>
    <w:rsid w:val="00224AAC"/>
    <w:rsid w:val="00224B5E"/>
    <w:rsid w:val="00224C79"/>
    <w:rsid w:val="0022503B"/>
    <w:rsid w:val="00225190"/>
    <w:rsid w:val="0022556A"/>
    <w:rsid w:val="00225DAF"/>
    <w:rsid w:val="00225E0E"/>
    <w:rsid w:val="00226240"/>
    <w:rsid w:val="00226391"/>
    <w:rsid w:val="00226656"/>
    <w:rsid w:val="002275DE"/>
    <w:rsid w:val="00227C8C"/>
    <w:rsid w:val="002304DB"/>
    <w:rsid w:val="00230D40"/>
    <w:rsid w:val="002315B9"/>
    <w:rsid w:val="002319A1"/>
    <w:rsid w:val="00231B1C"/>
    <w:rsid w:val="0023360F"/>
    <w:rsid w:val="00233A49"/>
    <w:rsid w:val="00234415"/>
    <w:rsid w:val="00234B38"/>
    <w:rsid w:val="00234CBA"/>
    <w:rsid w:val="00234E92"/>
    <w:rsid w:val="00234FD7"/>
    <w:rsid w:val="0023769F"/>
    <w:rsid w:val="00237837"/>
    <w:rsid w:val="0023798B"/>
    <w:rsid w:val="002379AE"/>
    <w:rsid w:val="00237B95"/>
    <w:rsid w:val="00237C9A"/>
    <w:rsid w:val="00241792"/>
    <w:rsid w:val="00241AFD"/>
    <w:rsid w:val="00241C98"/>
    <w:rsid w:val="00241CBC"/>
    <w:rsid w:val="00241DC7"/>
    <w:rsid w:val="00242445"/>
    <w:rsid w:val="002425F1"/>
    <w:rsid w:val="0024265E"/>
    <w:rsid w:val="00242732"/>
    <w:rsid w:val="00243B15"/>
    <w:rsid w:val="00243C8C"/>
    <w:rsid w:val="00244481"/>
    <w:rsid w:val="002444B8"/>
    <w:rsid w:val="002446FA"/>
    <w:rsid w:val="00247E4C"/>
    <w:rsid w:val="00251633"/>
    <w:rsid w:val="00251DE1"/>
    <w:rsid w:val="00251E60"/>
    <w:rsid w:val="00252849"/>
    <w:rsid w:val="002533D1"/>
    <w:rsid w:val="002538C8"/>
    <w:rsid w:val="00253936"/>
    <w:rsid w:val="00256117"/>
    <w:rsid w:val="002562CC"/>
    <w:rsid w:val="00256E35"/>
    <w:rsid w:val="00256F0E"/>
    <w:rsid w:val="00256F5D"/>
    <w:rsid w:val="0025757D"/>
    <w:rsid w:val="00257789"/>
    <w:rsid w:val="00257BCE"/>
    <w:rsid w:val="00260AD5"/>
    <w:rsid w:val="00260B48"/>
    <w:rsid w:val="00260C6F"/>
    <w:rsid w:val="00260FF2"/>
    <w:rsid w:val="0026124C"/>
    <w:rsid w:val="002614B7"/>
    <w:rsid w:val="00261717"/>
    <w:rsid w:val="002624FC"/>
    <w:rsid w:val="00262966"/>
    <w:rsid w:val="00262A61"/>
    <w:rsid w:val="00262AF7"/>
    <w:rsid w:val="00263531"/>
    <w:rsid w:val="00263D89"/>
    <w:rsid w:val="00264011"/>
    <w:rsid w:val="0026415E"/>
    <w:rsid w:val="002646E6"/>
    <w:rsid w:val="00264834"/>
    <w:rsid w:val="00265ABC"/>
    <w:rsid w:val="00265D10"/>
    <w:rsid w:val="00267126"/>
    <w:rsid w:val="002676CA"/>
    <w:rsid w:val="00267899"/>
    <w:rsid w:val="00267A4C"/>
    <w:rsid w:val="002700C2"/>
    <w:rsid w:val="002700E3"/>
    <w:rsid w:val="002728A6"/>
    <w:rsid w:val="0027293A"/>
    <w:rsid w:val="00272B4D"/>
    <w:rsid w:val="00273554"/>
    <w:rsid w:val="002745F0"/>
    <w:rsid w:val="00274673"/>
    <w:rsid w:val="002750FC"/>
    <w:rsid w:val="002759ED"/>
    <w:rsid w:val="0027638E"/>
    <w:rsid w:val="00276745"/>
    <w:rsid w:val="0027679A"/>
    <w:rsid w:val="002767F4"/>
    <w:rsid w:val="00276829"/>
    <w:rsid w:val="00276FCC"/>
    <w:rsid w:val="00280071"/>
    <w:rsid w:val="00280314"/>
    <w:rsid w:val="00280C25"/>
    <w:rsid w:val="0028103A"/>
    <w:rsid w:val="00281C4A"/>
    <w:rsid w:val="00281D9C"/>
    <w:rsid w:val="002832D7"/>
    <w:rsid w:val="00283791"/>
    <w:rsid w:val="002839F5"/>
    <w:rsid w:val="002840C5"/>
    <w:rsid w:val="00284D4D"/>
    <w:rsid w:val="002851BE"/>
    <w:rsid w:val="002856CF"/>
    <w:rsid w:val="00285B2D"/>
    <w:rsid w:val="00285E94"/>
    <w:rsid w:val="002861C6"/>
    <w:rsid w:val="002864C9"/>
    <w:rsid w:val="00286723"/>
    <w:rsid w:val="0028786A"/>
    <w:rsid w:val="002879AD"/>
    <w:rsid w:val="00287F04"/>
    <w:rsid w:val="002907DD"/>
    <w:rsid w:val="00291A7B"/>
    <w:rsid w:val="00291E31"/>
    <w:rsid w:val="0029215B"/>
    <w:rsid w:val="00292F92"/>
    <w:rsid w:val="00293E7F"/>
    <w:rsid w:val="00294025"/>
    <w:rsid w:val="00294298"/>
    <w:rsid w:val="002948CF"/>
    <w:rsid w:val="00294DC6"/>
    <w:rsid w:val="00295899"/>
    <w:rsid w:val="00295D88"/>
    <w:rsid w:val="00296258"/>
    <w:rsid w:val="00296948"/>
    <w:rsid w:val="00296B03"/>
    <w:rsid w:val="00296C90"/>
    <w:rsid w:val="002979DD"/>
    <w:rsid w:val="00297BA5"/>
    <w:rsid w:val="002A0468"/>
    <w:rsid w:val="002A0D6B"/>
    <w:rsid w:val="002A0F5F"/>
    <w:rsid w:val="002A2213"/>
    <w:rsid w:val="002A23D9"/>
    <w:rsid w:val="002A31E5"/>
    <w:rsid w:val="002A3EC2"/>
    <w:rsid w:val="002A42F3"/>
    <w:rsid w:val="002A4E9E"/>
    <w:rsid w:val="002A51F5"/>
    <w:rsid w:val="002A53E4"/>
    <w:rsid w:val="002A5F4D"/>
    <w:rsid w:val="002A632F"/>
    <w:rsid w:val="002A6C75"/>
    <w:rsid w:val="002A6F69"/>
    <w:rsid w:val="002B0260"/>
    <w:rsid w:val="002B0AB5"/>
    <w:rsid w:val="002B0B90"/>
    <w:rsid w:val="002B0D2D"/>
    <w:rsid w:val="002B0F95"/>
    <w:rsid w:val="002B10A5"/>
    <w:rsid w:val="002B15B2"/>
    <w:rsid w:val="002B1A16"/>
    <w:rsid w:val="002B1B97"/>
    <w:rsid w:val="002B1CDA"/>
    <w:rsid w:val="002B2632"/>
    <w:rsid w:val="002B2980"/>
    <w:rsid w:val="002B3DEE"/>
    <w:rsid w:val="002B40A0"/>
    <w:rsid w:val="002B445A"/>
    <w:rsid w:val="002B4888"/>
    <w:rsid w:val="002B52E8"/>
    <w:rsid w:val="002B5365"/>
    <w:rsid w:val="002B53AD"/>
    <w:rsid w:val="002B62FF"/>
    <w:rsid w:val="002B6475"/>
    <w:rsid w:val="002B671F"/>
    <w:rsid w:val="002B6C63"/>
    <w:rsid w:val="002B6DDB"/>
    <w:rsid w:val="002B6EC1"/>
    <w:rsid w:val="002B7882"/>
    <w:rsid w:val="002C0448"/>
    <w:rsid w:val="002C0739"/>
    <w:rsid w:val="002C0B75"/>
    <w:rsid w:val="002C126C"/>
    <w:rsid w:val="002C183F"/>
    <w:rsid w:val="002C19E0"/>
    <w:rsid w:val="002C2160"/>
    <w:rsid w:val="002C21B3"/>
    <w:rsid w:val="002C28BF"/>
    <w:rsid w:val="002C2BC1"/>
    <w:rsid w:val="002C2FA6"/>
    <w:rsid w:val="002C2FAE"/>
    <w:rsid w:val="002C2FB4"/>
    <w:rsid w:val="002C30D1"/>
    <w:rsid w:val="002C3146"/>
    <w:rsid w:val="002C3265"/>
    <w:rsid w:val="002C3352"/>
    <w:rsid w:val="002C33D5"/>
    <w:rsid w:val="002C44DD"/>
    <w:rsid w:val="002C4522"/>
    <w:rsid w:val="002C4933"/>
    <w:rsid w:val="002C4E0C"/>
    <w:rsid w:val="002C5235"/>
    <w:rsid w:val="002C553E"/>
    <w:rsid w:val="002C6459"/>
    <w:rsid w:val="002C7AA3"/>
    <w:rsid w:val="002C7C67"/>
    <w:rsid w:val="002C7C70"/>
    <w:rsid w:val="002C7F39"/>
    <w:rsid w:val="002D004D"/>
    <w:rsid w:val="002D021C"/>
    <w:rsid w:val="002D152D"/>
    <w:rsid w:val="002D2DE1"/>
    <w:rsid w:val="002D2FDC"/>
    <w:rsid w:val="002D3016"/>
    <w:rsid w:val="002D3BF6"/>
    <w:rsid w:val="002D3F08"/>
    <w:rsid w:val="002D3F83"/>
    <w:rsid w:val="002D4243"/>
    <w:rsid w:val="002D4288"/>
    <w:rsid w:val="002D4AC2"/>
    <w:rsid w:val="002D4E68"/>
    <w:rsid w:val="002D521E"/>
    <w:rsid w:val="002D5A65"/>
    <w:rsid w:val="002D5FCD"/>
    <w:rsid w:val="002D64AA"/>
    <w:rsid w:val="002D6CF5"/>
    <w:rsid w:val="002D72E3"/>
    <w:rsid w:val="002D780E"/>
    <w:rsid w:val="002D78C9"/>
    <w:rsid w:val="002E0328"/>
    <w:rsid w:val="002E0332"/>
    <w:rsid w:val="002E03EB"/>
    <w:rsid w:val="002E0CE5"/>
    <w:rsid w:val="002E0F27"/>
    <w:rsid w:val="002E1631"/>
    <w:rsid w:val="002E2062"/>
    <w:rsid w:val="002E22AB"/>
    <w:rsid w:val="002E2587"/>
    <w:rsid w:val="002E2C36"/>
    <w:rsid w:val="002E3285"/>
    <w:rsid w:val="002E36E4"/>
    <w:rsid w:val="002E3D1C"/>
    <w:rsid w:val="002E5E8D"/>
    <w:rsid w:val="002E6476"/>
    <w:rsid w:val="002E64E9"/>
    <w:rsid w:val="002E6599"/>
    <w:rsid w:val="002F009E"/>
    <w:rsid w:val="002F02E7"/>
    <w:rsid w:val="002F03BA"/>
    <w:rsid w:val="002F07E8"/>
    <w:rsid w:val="002F087A"/>
    <w:rsid w:val="002F1FA3"/>
    <w:rsid w:val="002F2922"/>
    <w:rsid w:val="002F2AF7"/>
    <w:rsid w:val="002F2F7E"/>
    <w:rsid w:val="002F4062"/>
    <w:rsid w:val="002F4120"/>
    <w:rsid w:val="002F4B4B"/>
    <w:rsid w:val="002F682C"/>
    <w:rsid w:val="002F6DEE"/>
    <w:rsid w:val="002F7274"/>
    <w:rsid w:val="002F7777"/>
    <w:rsid w:val="002F7FE4"/>
    <w:rsid w:val="00300884"/>
    <w:rsid w:val="00300D33"/>
    <w:rsid w:val="0030104B"/>
    <w:rsid w:val="00301317"/>
    <w:rsid w:val="003013F7"/>
    <w:rsid w:val="003018A8"/>
    <w:rsid w:val="0030195C"/>
    <w:rsid w:val="00302213"/>
    <w:rsid w:val="00302292"/>
    <w:rsid w:val="0030254E"/>
    <w:rsid w:val="003027B9"/>
    <w:rsid w:val="003028BC"/>
    <w:rsid w:val="00302B17"/>
    <w:rsid w:val="00302C1A"/>
    <w:rsid w:val="00302C67"/>
    <w:rsid w:val="00303C53"/>
    <w:rsid w:val="00303CA2"/>
    <w:rsid w:val="00303D2D"/>
    <w:rsid w:val="00304667"/>
    <w:rsid w:val="00304983"/>
    <w:rsid w:val="00304DB7"/>
    <w:rsid w:val="003052EF"/>
    <w:rsid w:val="00305467"/>
    <w:rsid w:val="003060DC"/>
    <w:rsid w:val="003062BE"/>
    <w:rsid w:val="0030721A"/>
    <w:rsid w:val="00307272"/>
    <w:rsid w:val="003101F6"/>
    <w:rsid w:val="00310765"/>
    <w:rsid w:val="00311792"/>
    <w:rsid w:val="003117EF"/>
    <w:rsid w:val="0031205B"/>
    <w:rsid w:val="00313155"/>
    <w:rsid w:val="003138D7"/>
    <w:rsid w:val="00314450"/>
    <w:rsid w:val="00314B36"/>
    <w:rsid w:val="00314B8A"/>
    <w:rsid w:val="00314FDC"/>
    <w:rsid w:val="003153C3"/>
    <w:rsid w:val="00315451"/>
    <w:rsid w:val="003157E8"/>
    <w:rsid w:val="00315904"/>
    <w:rsid w:val="003167E1"/>
    <w:rsid w:val="0031723E"/>
    <w:rsid w:val="003177AF"/>
    <w:rsid w:val="00317839"/>
    <w:rsid w:val="0032010D"/>
    <w:rsid w:val="00321313"/>
    <w:rsid w:val="0032138C"/>
    <w:rsid w:val="00322922"/>
    <w:rsid w:val="003236AD"/>
    <w:rsid w:val="00323874"/>
    <w:rsid w:val="00323D4D"/>
    <w:rsid w:val="0032461C"/>
    <w:rsid w:val="00324E1E"/>
    <w:rsid w:val="00325082"/>
    <w:rsid w:val="003255F2"/>
    <w:rsid w:val="00326355"/>
    <w:rsid w:val="00326398"/>
    <w:rsid w:val="0032699C"/>
    <w:rsid w:val="00326A82"/>
    <w:rsid w:val="00327639"/>
    <w:rsid w:val="00327935"/>
    <w:rsid w:val="00327D75"/>
    <w:rsid w:val="00327FC3"/>
    <w:rsid w:val="003302A8"/>
    <w:rsid w:val="00330A0F"/>
    <w:rsid w:val="00330D91"/>
    <w:rsid w:val="003311ED"/>
    <w:rsid w:val="003313CF"/>
    <w:rsid w:val="003315AC"/>
    <w:rsid w:val="0033172C"/>
    <w:rsid w:val="00331999"/>
    <w:rsid w:val="00331EBC"/>
    <w:rsid w:val="00332502"/>
    <w:rsid w:val="00332E8C"/>
    <w:rsid w:val="003331D4"/>
    <w:rsid w:val="0033331A"/>
    <w:rsid w:val="003336E8"/>
    <w:rsid w:val="00333CDF"/>
    <w:rsid w:val="00333FFC"/>
    <w:rsid w:val="00334246"/>
    <w:rsid w:val="003348FD"/>
    <w:rsid w:val="0033498D"/>
    <w:rsid w:val="00334D66"/>
    <w:rsid w:val="00334D86"/>
    <w:rsid w:val="0033532E"/>
    <w:rsid w:val="0033541F"/>
    <w:rsid w:val="003354A2"/>
    <w:rsid w:val="0033563E"/>
    <w:rsid w:val="00335F43"/>
    <w:rsid w:val="003361FC"/>
    <w:rsid w:val="003368A7"/>
    <w:rsid w:val="00336909"/>
    <w:rsid w:val="00336BDC"/>
    <w:rsid w:val="00337EE8"/>
    <w:rsid w:val="00337FCF"/>
    <w:rsid w:val="0034069C"/>
    <w:rsid w:val="00340D4A"/>
    <w:rsid w:val="00340DDC"/>
    <w:rsid w:val="0034236C"/>
    <w:rsid w:val="0034350D"/>
    <w:rsid w:val="00343625"/>
    <w:rsid w:val="00343DCA"/>
    <w:rsid w:val="00343F55"/>
    <w:rsid w:val="00344444"/>
    <w:rsid w:val="00345018"/>
    <w:rsid w:val="003451D0"/>
    <w:rsid w:val="0034586F"/>
    <w:rsid w:val="003461E6"/>
    <w:rsid w:val="00346272"/>
    <w:rsid w:val="003471FA"/>
    <w:rsid w:val="00347663"/>
    <w:rsid w:val="003478F6"/>
    <w:rsid w:val="0034792A"/>
    <w:rsid w:val="00347949"/>
    <w:rsid w:val="003503B5"/>
    <w:rsid w:val="00350980"/>
    <w:rsid w:val="00350EB5"/>
    <w:rsid w:val="00351821"/>
    <w:rsid w:val="00351AA3"/>
    <w:rsid w:val="0035206C"/>
    <w:rsid w:val="00352310"/>
    <w:rsid w:val="003524E7"/>
    <w:rsid w:val="003529B6"/>
    <w:rsid w:val="00353762"/>
    <w:rsid w:val="00353795"/>
    <w:rsid w:val="003537B1"/>
    <w:rsid w:val="00353C54"/>
    <w:rsid w:val="00354367"/>
    <w:rsid w:val="00354766"/>
    <w:rsid w:val="00354937"/>
    <w:rsid w:val="00354B48"/>
    <w:rsid w:val="0035502E"/>
    <w:rsid w:val="00355B45"/>
    <w:rsid w:val="00356786"/>
    <w:rsid w:val="00357580"/>
    <w:rsid w:val="00361F87"/>
    <w:rsid w:val="00362E75"/>
    <w:rsid w:val="0036347C"/>
    <w:rsid w:val="00363528"/>
    <w:rsid w:val="00363696"/>
    <w:rsid w:val="00363D8B"/>
    <w:rsid w:val="003644A5"/>
    <w:rsid w:val="003645F9"/>
    <w:rsid w:val="003646D7"/>
    <w:rsid w:val="00364B26"/>
    <w:rsid w:val="00365083"/>
    <w:rsid w:val="00365ADF"/>
    <w:rsid w:val="003660DE"/>
    <w:rsid w:val="00366538"/>
    <w:rsid w:val="003668A3"/>
    <w:rsid w:val="00366A5B"/>
    <w:rsid w:val="00366BB7"/>
    <w:rsid w:val="003672AE"/>
    <w:rsid w:val="00367CC2"/>
    <w:rsid w:val="00370094"/>
    <w:rsid w:val="00370216"/>
    <w:rsid w:val="003707EC"/>
    <w:rsid w:val="00370EDD"/>
    <w:rsid w:val="00371A08"/>
    <w:rsid w:val="00372276"/>
    <w:rsid w:val="003722F0"/>
    <w:rsid w:val="00372615"/>
    <w:rsid w:val="0037348D"/>
    <w:rsid w:val="00373785"/>
    <w:rsid w:val="00373CB0"/>
    <w:rsid w:val="00373DB2"/>
    <w:rsid w:val="00374397"/>
    <w:rsid w:val="003745A2"/>
    <w:rsid w:val="003756D5"/>
    <w:rsid w:val="00376413"/>
    <w:rsid w:val="00376F77"/>
    <w:rsid w:val="00377297"/>
    <w:rsid w:val="00377356"/>
    <w:rsid w:val="003775D7"/>
    <w:rsid w:val="0038049A"/>
    <w:rsid w:val="0038055A"/>
    <w:rsid w:val="00381B07"/>
    <w:rsid w:val="00382296"/>
    <w:rsid w:val="003822B0"/>
    <w:rsid w:val="00382644"/>
    <w:rsid w:val="00382DB4"/>
    <w:rsid w:val="00383B1E"/>
    <w:rsid w:val="003859FD"/>
    <w:rsid w:val="00386259"/>
    <w:rsid w:val="00386B69"/>
    <w:rsid w:val="00386CA0"/>
    <w:rsid w:val="00387191"/>
    <w:rsid w:val="00387F58"/>
    <w:rsid w:val="00390742"/>
    <w:rsid w:val="00391E49"/>
    <w:rsid w:val="00391F46"/>
    <w:rsid w:val="00392709"/>
    <w:rsid w:val="00393203"/>
    <w:rsid w:val="00393CE2"/>
    <w:rsid w:val="00393D62"/>
    <w:rsid w:val="00394311"/>
    <w:rsid w:val="00394BFB"/>
    <w:rsid w:val="00394E42"/>
    <w:rsid w:val="00394E5D"/>
    <w:rsid w:val="00395903"/>
    <w:rsid w:val="003964DF"/>
    <w:rsid w:val="00396683"/>
    <w:rsid w:val="003969BE"/>
    <w:rsid w:val="00396B45"/>
    <w:rsid w:val="00396F5C"/>
    <w:rsid w:val="003972C7"/>
    <w:rsid w:val="00397A50"/>
    <w:rsid w:val="003A0011"/>
    <w:rsid w:val="003A04F6"/>
    <w:rsid w:val="003A0712"/>
    <w:rsid w:val="003A0D56"/>
    <w:rsid w:val="003A0E56"/>
    <w:rsid w:val="003A15DB"/>
    <w:rsid w:val="003A168F"/>
    <w:rsid w:val="003A19C9"/>
    <w:rsid w:val="003A1D54"/>
    <w:rsid w:val="003A24FB"/>
    <w:rsid w:val="003A3571"/>
    <w:rsid w:val="003A4BEB"/>
    <w:rsid w:val="003A53FA"/>
    <w:rsid w:val="003A5457"/>
    <w:rsid w:val="003A5480"/>
    <w:rsid w:val="003A56BF"/>
    <w:rsid w:val="003A65E1"/>
    <w:rsid w:val="003A6FF0"/>
    <w:rsid w:val="003A7162"/>
    <w:rsid w:val="003A7787"/>
    <w:rsid w:val="003A79EA"/>
    <w:rsid w:val="003A7B6C"/>
    <w:rsid w:val="003A7D02"/>
    <w:rsid w:val="003B0333"/>
    <w:rsid w:val="003B08BE"/>
    <w:rsid w:val="003B0906"/>
    <w:rsid w:val="003B0DD7"/>
    <w:rsid w:val="003B1C25"/>
    <w:rsid w:val="003B2B2C"/>
    <w:rsid w:val="003B2D3B"/>
    <w:rsid w:val="003B2F0E"/>
    <w:rsid w:val="003B3741"/>
    <w:rsid w:val="003B3908"/>
    <w:rsid w:val="003B40D3"/>
    <w:rsid w:val="003B5FCA"/>
    <w:rsid w:val="003B6749"/>
    <w:rsid w:val="003B6BFD"/>
    <w:rsid w:val="003B71C3"/>
    <w:rsid w:val="003B79D8"/>
    <w:rsid w:val="003B7DBA"/>
    <w:rsid w:val="003B7F71"/>
    <w:rsid w:val="003C010E"/>
    <w:rsid w:val="003C0480"/>
    <w:rsid w:val="003C056B"/>
    <w:rsid w:val="003C0B7E"/>
    <w:rsid w:val="003C0E77"/>
    <w:rsid w:val="003C1256"/>
    <w:rsid w:val="003C1371"/>
    <w:rsid w:val="003C1900"/>
    <w:rsid w:val="003C1E6C"/>
    <w:rsid w:val="003C1FD3"/>
    <w:rsid w:val="003C206F"/>
    <w:rsid w:val="003C283A"/>
    <w:rsid w:val="003C2C41"/>
    <w:rsid w:val="003C31F6"/>
    <w:rsid w:val="003C3326"/>
    <w:rsid w:val="003C42BB"/>
    <w:rsid w:val="003C4973"/>
    <w:rsid w:val="003C4B91"/>
    <w:rsid w:val="003C50F8"/>
    <w:rsid w:val="003C5B0F"/>
    <w:rsid w:val="003C5B4B"/>
    <w:rsid w:val="003C5FD9"/>
    <w:rsid w:val="003C61F0"/>
    <w:rsid w:val="003C6599"/>
    <w:rsid w:val="003C766D"/>
    <w:rsid w:val="003C782D"/>
    <w:rsid w:val="003C78D8"/>
    <w:rsid w:val="003D007C"/>
    <w:rsid w:val="003D0535"/>
    <w:rsid w:val="003D0B64"/>
    <w:rsid w:val="003D0C78"/>
    <w:rsid w:val="003D122B"/>
    <w:rsid w:val="003D1F1E"/>
    <w:rsid w:val="003D2C3B"/>
    <w:rsid w:val="003D36B1"/>
    <w:rsid w:val="003D416F"/>
    <w:rsid w:val="003D50A2"/>
    <w:rsid w:val="003D5790"/>
    <w:rsid w:val="003D5CC3"/>
    <w:rsid w:val="003D6151"/>
    <w:rsid w:val="003D6254"/>
    <w:rsid w:val="003D6523"/>
    <w:rsid w:val="003D6A05"/>
    <w:rsid w:val="003D7479"/>
    <w:rsid w:val="003D7666"/>
    <w:rsid w:val="003D7CEF"/>
    <w:rsid w:val="003D7E50"/>
    <w:rsid w:val="003E00E8"/>
    <w:rsid w:val="003E01CC"/>
    <w:rsid w:val="003E03E2"/>
    <w:rsid w:val="003E04C6"/>
    <w:rsid w:val="003E0630"/>
    <w:rsid w:val="003E0BA4"/>
    <w:rsid w:val="003E24BC"/>
    <w:rsid w:val="003E2640"/>
    <w:rsid w:val="003E2A29"/>
    <w:rsid w:val="003E2C8D"/>
    <w:rsid w:val="003E2F35"/>
    <w:rsid w:val="003E3028"/>
    <w:rsid w:val="003E32AB"/>
    <w:rsid w:val="003E382B"/>
    <w:rsid w:val="003E3E9C"/>
    <w:rsid w:val="003E3FFD"/>
    <w:rsid w:val="003E44A8"/>
    <w:rsid w:val="003E489C"/>
    <w:rsid w:val="003E4C7D"/>
    <w:rsid w:val="003E597B"/>
    <w:rsid w:val="003F0171"/>
    <w:rsid w:val="003F0434"/>
    <w:rsid w:val="003F04B8"/>
    <w:rsid w:val="003F123B"/>
    <w:rsid w:val="003F26E2"/>
    <w:rsid w:val="003F2A87"/>
    <w:rsid w:val="003F333A"/>
    <w:rsid w:val="003F336B"/>
    <w:rsid w:val="003F354E"/>
    <w:rsid w:val="003F52DA"/>
    <w:rsid w:val="003F5847"/>
    <w:rsid w:val="003F5D64"/>
    <w:rsid w:val="003F5E9B"/>
    <w:rsid w:val="003F65E8"/>
    <w:rsid w:val="003F694C"/>
    <w:rsid w:val="003F69D9"/>
    <w:rsid w:val="003F6DAD"/>
    <w:rsid w:val="003F7161"/>
    <w:rsid w:val="003F74A3"/>
    <w:rsid w:val="003F7651"/>
    <w:rsid w:val="003F7882"/>
    <w:rsid w:val="003F7F5A"/>
    <w:rsid w:val="003F7FD7"/>
    <w:rsid w:val="00400DA0"/>
    <w:rsid w:val="00400E1E"/>
    <w:rsid w:val="0040198A"/>
    <w:rsid w:val="00402057"/>
    <w:rsid w:val="00402769"/>
    <w:rsid w:val="004027C9"/>
    <w:rsid w:val="0040364E"/>
    <w:rsid w:val="00403B07"/>
    <w:rsid w:val="00403FBE"/>
    <w:rsid w:val="0040426E"/>
    <w:rsid w:val="0040482B"/>
    <w:rsid w:val="00404E2B"/>
    <w:rsid w:val="004050B8"/>
    <w:rsid w:val="004054E8"/>
    <w:rsid w:val="00405653"/>
    <w:rsid w:val="004058A5"/>
    <w:rsid w:val="00407A6C"/>
    <w:rsid w:val="00407D37"/>
    <w:rsid w:val="0041117A"/>
    <w:rsid w:val="00411546"/>
    <w:rsid w:val="00411FAE"/>
    <w:rsid w:val="004120E9"/>
    <w:rsid w:val="00412157"/>
    <w:rsid w:val="0041285A"/>
    <w:rsid w:val="00413363"/>
    <w:rsid w:val="004134EF"/>
    <w:rsid w:val="00413566"/>
    <w:rsid w:val="00413587"/>
    <w:rsid w:val="00413CD8"/>
    <w:rsid w:val="00413CF6"/>
    <w:rsid w:val="00413E68"/>
    <w:rsid w:val="00414065"/>
    <w:rsid w:val="004154BD"/>
    <w:rsid w:val="00415923"/>
    <w:rsid w:val="00415D36"/>
    <w:rsid w:val="00416219"/>
    <w:rsid w:val="00416981"/>
    <w:rsid w:val="00416A88"/>
    <w:rsid w:val="00417224"/>
    <w:rsid w:val="004173C3"/>
    <w:rsid w:val="00417C16"/>
    <w:rsid w:val="0042005E"/>
    <w:rsid w:val="004206A9"/>
    <w:rsid w:val="00420A01"/>
    <w:rsid w:val="00420C6F"/>
    <w:rsid w:val="004219D3"/>
    <w:rsid w:val="00421B51"/>
    <w:rsid w:val="00421BC2"/>
    <w:rsid w:val="004224CD"/>
    <w:rsid w:val="004226B7"/>
    <w:rsid w:val="004237B4"/>
    <w:rsid w:val="00423BCD"/>
    <w:rsid w:val="00423EF1"/>
    <w:rsid w:val="0042450E"/>
    <w:rsid w:val="00424911"/>
    <w:rsid w:val="00424A4D"/>
    <w:rsid w:val="004251FC"/>
    <w:rsid w:val="0042542B"/>
    <w:rsid w:val="00426395"/>
    <w:rsid w:val="00426494"/>
    <w:rsid w:val="00426582"/>
    <w:rsid w:val="00426746"/>
    <w:rsid w:val="0042718F"/>
    <w:rsid w:val="00427BE2"/>
    <w:rsid w:val="00427CA7"/>
    <w:rsid w:val="00430968"/>
    <w:rsid w:val="00430C29"/>
    <w:rsid w:val="004328F4"/>
    <w:rsid w:val="00432C51"/>
    <w:rsid w:val="00432D65"/>
    <w:rsid w:val="00432EE1"/>
    <w:rsid w:val="00433479"/>
    <w:rsid w:val="0043391A"/>
    <w:rsid w:val="00433B92"/>
    <w:rsid w:val="00433F41"/>
    <w:rsid w:val="0043429D"/>
    <w:rsid w:val="0043463B"/>
    <w:rsid w:val="00434664"/>
    <w:rsid w:val="004347E9"/>
    <w:rsid w:val="00434B07"/>
    <w:rsid w:val="004352FB"/>
    <w:rsid w:val="004358B6"/>
    <w:rsid w:val="00435AF0"/>
    <w:rsid w:val="00435C5D"/>
    <w:rsid w:val="00436E9B"/>
    <w:rsid w:val="00437223"/>
    <w:rsid w:val="004375BF"/>
    <w:rsid w:val="00441C70"/>
    <w:rsid w:val="0044286A"/>
    <w:rsid w:val="00442EA2"/>
    <w:rsid w:val="00443093"/>
    <w:rsid w:val="00443583"/>
    <w:rsid w:val="004440A4"/>
    <w:rsid w:val="004443AD"/>
    <w:rsid w:val="004454D8"/>
    <w:rsid w:val="004455BF"/>
    <w:rsid w:val="0044621B"/>
    <w:rsid w:val="00447215"/>
    <w:rsid w:val="00447507"/>
    <w:rsid w:val="00447858"/>
    <w:rsid w:val="00447D34"/>
    <w:rsid w:val="0045045C"/>
    <w:rsid w:val="004507DB"/>
    <w:rsid w:val="004509B5"/>
    <w:rsid w:val="00450ED3"/>
    <w:rsid w:val="0045104C"/>
    <w:rsid w:val="004510EB"/>
    <w:rsid w:val="00451457"/>
    <w:rsid w:val="0045158C"/>
    <w:rsid w:val="00452852"/>
    <w:rsid w:val="00453697"/>
    <w:rsid w:val="004538DF"/>
    <w:rsid w:val="00453EDB"/>
    <w:rsid w:val="004548B7"/>
    <w:rsid w:val="00454B6C"/>
    <w:rsid w:val="0045502B"/>
    <w:rsid w:val="004553A4"/>
    <w:rsid w:val="004554A6"/>
    <w:rsid w:val="00455712"/>
    <w:rsid w:val="00455EC8"/>
    <w:rsid w:val="00455FAF"/>
    <w:rsid w:val="0045687A"/>
    <w:rsid w:val="004569AD"/>
    <w:rsid w:val="00456AF9"/>
    <w:rsid w:val="00456CDA"/>
    <w:rsid w:val="004573E4"/>
    <w:rsid w:val="00457516"/>
    <w:rsid w:val="004578F2"/>
    <w:rsid w:val="00457D91"/>
    <w:rsid w:val="004600C2"/>
    <w:rsid w:val="004602C9"/>
    <w:rsid w:val="004603E2"/>
    <w:rsid w:val="0046109F"/>
    <w:rsid w:val="004624C7"/>
    <w:rsid w:val="00462FDA"/>
    <w:rsid w:val="0046341E"/>
    <w:rsid w:val="00463524"/>
    <w:rsid w:val="00463735"/>
    <w:rsid w:val="00464864"/>
    <w:rsid w:val="00464E8B"/>
    <w:rsid w:val="0046502C"/>
    <w:rsid w:val="00465285"/>
    <w:rsid w:val="004652A1"/>
    <w:rsid w:val="004652B9"/>
    <w:rsid w:val="00465B38"/>
    <w:rsid w:val="00466382"/>
    <w:rsid w:val="00466BC6"/>
    <w:rsid w:val="00467392"/>
    <w:rsid w:val="0046774D"/>
    <w:rsid w:val="00467A9D"/>
    <w:rsid w:val="00467AFE"/>
    <w:rsid w:val="00467DA7"/>
    <w:rsid w:val="00470532"/>
    <w:rsid w:val="00470FDE"/>
    <w:rsid w:val="0047109C"/>
    <w:rsid w:val="00471A42"/>
    <w:rsid w:val="00473255"/>
    <w:rsid w:val="004739F8"/>
    <w:rsid w:val="00473BFF"/>
    <w:rsid w:val="00473E9A"/>
    <w:rsid w:val="00474185"/>
    <w:rsid w:val="00474413"/>
    <w:rsid w:val="00474680"/>
    <w:rsid w:val="004746BA"/>
    <w:rsid w:val="00474DE2"/>
    <w:rsid w:val="00476384"/>
    <w:rsid w:val="004763FF"/>
    <w:rsid w:val="0047671B"/>
    <w:rsid w:val="00476C3C"/>
    <w:rsid w:val="00477567"/>
    <w:rsid w:val="00477C5B"/>
    <w:rsid w:val="00477ED1"/>
    <w:rsid w:val="00477FF8"/>
    <w:rsid w:val="00480DA5"/>
    <w:rsid w:val="0048175A"/>
    <w:rsid w:val="0048214D"/>
    <w:rsid w:val="00482410"/>
    <w:rsid w:val="00482595"/>
    <w:rsid w:val="004828E8"/>
    <w:rsid w:val="00482EF2"/>
    <w:rsid w:val="004836C5"/>
    <w:rsid w:val="00483E15"/>
    <w:rsid w:val="0048448F"/>
    <w:rsid w:val="00484973"/>
    <w:rsid w:val="00484A19"/>
    <w:rsid w:val="00485352"/>
    <w:rsid w:val="00486020"/>
    <w:rsid w:val="00486390"/>
    <w:rsid w:val="00486716"/>
    <w:rsid w:val="0048698B"/>
    <w:rsid w:val="00486A44"/>
    <w:rsid w:val="00486D8E"/>
    <w:rsid w:val="00490188"/>
    <w:rsid w:val="00490D60"/>
    <w:rsid w:val="00491899"/>
    <w:rsid w:val="004937ED"/>
    <w:rsid w:val="00493CB3"/>
    <w:rsid w:val="00493D4B"/>
    <w:rsid w:val="0049426F"/>
    <w:rsid w:val="00494687"/>
    <w:rsid w:val="004947CA"/>
    <w:rsid w:val="00494A78"/>
    <w:rsid w:val="004951E6"/>
    <w:rsid w:val="004961C3"/>
    <w:rsid w:val="0049698B"/>
    <w:rsid w:val="00496AAB"/>
    <w:rsid w:val="00496C17"/>
    <w:rsid w:val="00496C18"/>
    <w:rsid w:val="00496F48"/>
    <w:rsid w:val="00496FB2"/>
    <w:rsid w:val="004970D9"/>
    <w:rsid w:val="0049742F"/>
    <w:rsid w:val="00497C21"/>
    <w:rsid w:val="004A05B5"/>
    <w:rsid w:val="004A0876"/>
    <w:rsid w:val="004A0AB2"/>
    <w:rsid w:val="004A0C21"/>
    <w:rsid w:val="004A136E"/>
    <w:rsid w:val="004A1446"/>
    <w:rsid w:val="004A1AAC"/>
    <w:rsid w:val="004A1E14"/>
    <w:rsid w:val="004A2846"/>
    <w:rsid w:val="004A2A3D"/>
    <w:rsid w:val="004A2DAE"/>
    <w:rsid w:val="004A33CB"/>
    <w:rsid w:val="004A3478"/>
    <w:rsid w:val="004A34E8"/>
    <w:rsid w:val="004A3A0B"/>
    <w:rsid w:val="004A45C3"/>
    <w:rsid w:val="004A473B"/>
    <w:rsid w:val="004A4EF6"/>
    <w:rsid w:val="004A50DF"/>
    <w:rsid w:val="004A520F"/>
    <w:rsid w:val="004A5248"/>
    <w:rsid w:val="004A53BB"/>
    <w:rsid w:val="004A61A1"/>
    <w:rsid w:val="004A664E"/>
    <w:rsid w:val="004A6B95"/>
    <w:rsid w:val="004A71F8"/>
    <w:rsid w:val="004A7332"/>
    <w:rsid w:val="004A778D"/>
    <w:rsid w:val="004A7C46"/>
    <w:rsid w:val="004B0116"/>
    <w:rsid w:val="004B091A"/>
    <w:rsid w:val="004B09A5"/>
    <w:rsid w:val="004B1F6C"/>
    <w:rsid w:val="004B2133"/>
    <w:rsid w:val="004B2615"/>
    <w:rsid w:val="004B2AE9"/>
    <w:rsid w:val="004B2DA5"/>
    <w:rsid w:val="004B2DC5"/>
    <w:rsid w:val="004B3281"/>
    <w:rsid w:val="004B3C70"/>
    <w:rsid w:val="004B4A6B"/>
    <w:rsid w:val="004B4B30"/>
    <w:rsid w:val="004B4CE5"/>
    <w:rsid w:val="004B51B9"/>
    <w:rsid w:val="004B51E5"/>
    <w:rsid w:val="004B5829"/>
    <w:rsid w:val="004B5AA3"/>
    <w:rsid w:val="004B6089"/>
    <w:rsid w:val="004B73BB"/>
    <w:rsid w:val="004B7936"/>
    <w:rsid w:val="004C1066"/>
    <w:rsid w:val="004C1AE1"/>
    <w:rsid w:val="004C1DB5"/>
    <w:rsid w:val="004C21BD"/>
    <w:rsid w:val="004C27E0"/>
    <w:rsid w:val="004C3563"/>
    <w:rsid w:val="004C3725"/>
    <w:rsid w:val="004C3986"/>
    <w:rsid w:val="004C4766"/>
    <w:rsid w:val="004C47B6"/>
    <w:rsid w:val="004C4B50"/>
    <w:rsid w:val="004C5354"/>
    <w:rsid w:val="004C5897"/>
    <w:rsid w:val="004C5B74"/>
    <w:rsid w:val="004C789F"/>
    <w:rsid w:val="004C7B4D"/>
    <w:rsid w:val="004C7FFD"/>
    <w:rsid w:val="004D09C4"/>
    <w:rsid w:val="004D0D67"/>
    <w:rsid w:val="004D11C9"/>
    <w:rsid w:val="004D1715"/>
    <w:rsid w:val="004D1B85"/>
    <w:rsid w:val="004D3AF3"/>
    <w:rsid w:val="004D3B10"/>
    <w:rsid w:val="004D465C"/>
    <w:rsid w:val="004D4913"/>
    <w:rsid w:val="004D65B7"/>
    <w:rsid w:val="004D685C"/>
    <w:rsid w:val="004D6C01"/>
    <w:rsid w:val="004D74D3"/>
    <w:rsid w:val="004E06EF"/>
    <w:rsid w:val="004E0861"/>
    <w:rsid w:val="004E0B8F"/>
    <w:rsid w:val="004E0D52"/>
    <w:rsid w:val="004E12AD"/>
    <w:rsid w:val="004E1A45"/>
    <w:rsid w:val="004E2671"/>
    <w:rsid w:val="004E2736"/>
    <w:rsid w:val="004E2777"/>
    <w:rsid w:val="004E30B4"/>
    <w:rsid w:val="004E31A0"/>
    <w:rsid w:val="004E3B8A"/>
    <w:rsid w:val="004E462C"/>
    <w:rsid w:val="004E4683"/>
    <w:rsid w:val="004E46BC"/>
    <w:rsid w:val="004E4726"/>
    <w:rsid w:val="004E4C4C"/>
    <w:rsid w:val="004E4FBD"/>
    <w:rsid w:val="004E5D94"/>
    <w:rsid w:val="004E6B9A"/>
    <w:rsid w:val="004E6BDF"/>
    <w:rsid w:val="004E72B2"/>
    <w:rsid w:val="004E7CC1"/>
    <w:rsid w:val="004E7ED7"/>
    <w:rsid w:val="004E7F28"/>
    <w:rsid w:val="004F205C"/>
    <w:rsid w:val="004F20C2"/>
    <w:rsid w:val="004F2502"/>
    <w:rsid w:val="004F2E8C"/>
    <w:rsid w:val="004F3A8B"/>
    <w:rsid w:val="004F3C18"/>
    <w:rsid w:val="004F4743"/>
    <w:rsid w:val="004F477F"/>
    <w:rsid w:val="004F47F4"/>
    <w:rsid w:val="004F5798"/>
    <w:rsid w:val="004F5AF8"/>
    <w:rsid w:val="004F5B25"/>
    <w:rsid w:val="004F5C98"/>
    <w:rsid w:val="004F6241"/>
    <w:rsid w:val="004F64C8"/>
    <w:rsid w:val="004F7764"/>
    <w:rsid w:val="004F7844"/>
    <w:rsid w:val="004F7DEC"/>
    <w:rsid w:val="005000AA"/>
    <w:rsid w:val="00500859"/>
    <w:rsid w:val="00500EC6"/>
    <w:rsid w:val="005010B1"/>
    <w:rsid w:val="005015A7"/>
    <w:rsid w:val="00501683"/>
    <w:rsid w:val="00501B40"/>
    <w:rsid w:val="00501BE4"/>
    <w:rsid w:val="00501C52"/>
    <w:rsid w:val="00502D44"/>
    <w:rsid w:val="00502D69"/>
    <w:rsid w:val="00502F59"/>
    <w:rsid w:val="00503424"/>
    <w:rsid w:val="00503470"/>
    <w:rsid w:val="005035FF"/>
    <w:rsid w:val="0050384A"/>
    <w:rsid w:val="00503BF9"/>
    <w:rsid w:val="00503C62"/>
    <w:rsid w:val="005047E5"/>
    <w:rsid w:val="00504A05"/>
    <w:rsid w:val="00505695"/>
    <w:rsid w:val="00505BA8"/>
    <w:rsid w:val="00505BC5"/>
    <w:rsid w:val="00506068"/>
    <w:rsid w:val="005064CB"/>
    <w:rsid w:val="00506867"/>
    <w:rsid w:val="0050762D"/>
    <w:rsid w:val="00507F35"/>
    <w:rsid w:val="0051024E"/>
    <w:rsid w:val="0051045F"/>
    <w:rsid w:val="00510AA0"/>
    <w:rsid w:val="00510EE8"/>
    <w:rsid w:val="0051202E"/>
    <w:rsid w:val="0051230D"/>
    <w:rsid w:val="00512518"/>
    <w:rsid w:val="005127C6"/>
    <w:rsid w:val="00513098"/>
    <w:rsid w:val="00513115"/>
    <w:rsid w:val="00513B7F"/>
    <w:rsid w:val="00513E5C"/>
    <w:rsid w:val="00514498"/>
    <w:rsid w:val="00514564"/>
    <w:rsid w:val="00514ACE"/>
    <w:rsid w:val="00515234"/>
    <w:rsid w:val="00515554"/>
    <w:rsid w:val="00515B57"/>
    <w:rsid w:val="00516460"/>
    <w:rsid w:val="005168D0"/>
    <w:rsid w:val="00516BF7"/>
    <w:rsid w:val="00516CAF"/>
    <w:rsid w:val="00516F2F"/>
    <w:rsid w:val="00517FBB"/>
    <w:rsid w:val="005205B5"/>
    <w:rsid w:val="00520AA3"/>
    <w:rsid w:val="005213E3"/>
    <w:rsid w:val="005214AD"/>
    <w:rsid w:val="00521C58"/>
    <w:rsid w:val="00521DAB"/>
    <w:rsid w:val="00522411"/>
    <w:rsid w:val="00522690"/>
    <w:rsid w:val="005228F0"/>
    <w:rsid w:val="00522B60"/>
    <w:rsid w:val="00522C6F"/>
    <w:rsid w:val="005236EB"/>
    <w:rsid w:val="00523DCB"/>
    <w:rsid w:val="005252C4"/>
    <w:rsid w:val="00525948"/>
    <w:rsid w:val="00525BFF"/>
    <w:rsid w:val="00525C4D"/>
    <w:rsid w:val="00526451"/>
    <w:rsid w:val="00526B2A"/>
    <w:rsid w:val="00526B2F"/>
    <w:rsid w:val="00526D55"/>
    <w:rsid w:val="00526FA8"/>
    <w:rsid w:val="005271FC"/>
    <w:rsid w:val="005273EA"/>
    <w:rsid w:val="00530692"/>
    <w:rsid w:val="00530BE1"/>
    <w:rsid w:val="00530C80"/>
    <w:rsid w:val="00531243"/>
    <w:rsid w:val="005317DB"/>
    <w:rsid w:val="005319D3"/>
    <w:rsid w:val="00532BB4"/>
    <w:rsid w:val="00533130"/>
    <w:rsid w:val="005336CD"/>
    <w:rsid w:val="0053405C"/>
    <w:rsid w:val="00534227"/>
    <w:rsid w:val="00534460"/>
    <w:rsid w:val="005345A7"/>
    <w:rsid w:val="0053498F"/>
    <w:rsid w:val="00534A50"/>
    <w:rsid w:val="00534D26"/>
    <w:rsid w:val="00534FE3"/>
    <w:rsid w:val="00535DDB"/>
    <w:rsid w:val="00535E53"/>
    <w:rsid w:val="00536087"/>
    <w:rsid w:val="005362E3"/>
    <w:rsid w:val="00536D20"/>
    <w:rsid w:val="00537213"/>
    <w:rsid w:val="00537B0A"/>
    <w:rsid w:val="00540619"/>
    <w:rsid w:val="00540B46"/>
    <w:rsid w:val="005426CB"/>
    <w:rsid w:val="00542D20"/>
    <w:rsid w:val="00542E16"/>
    <w:rsid w:val="00543353"/>
    <w:rsid w:val="005438DF"/>
    <w:rsid w:val="00543CB9"/>
    <w:rsid w:val="00544710"/>
    <w:rsid w:val="00545398"/>
    <w:rsid w:val="00545A2A"/>
    <w:rsid w:val="00545D4A"/>
    <w:rsid w:val="00546BA2"/>
    <w:rsid w:val="005472AA"/>
    <w:rsid w:val="00547910"/>
    <w:rsid w:val="00547C32"/>
    <w:rsid w:val="00550455"/>
    <w:rsid w:val="00550582"/>
    <w:rsid w:val="00550EFC"/>
    <w:rsid w:val="00551769"/>
    <w:rsid w:val="00551872"/>
    <w:rsid w:val="00551BAB"/>
    <w:rsid w:val="00552ECE"/>
    <w:rsid w:val="00555326"/>
    <w:rsid w:val="00555B15"/>
    <w:rsid w:val="00555E31"/>
    <w:rsid w:val="0055639A"/>
    <w:rsid w:val="0055665C"/>
    <w:rsid w:val="00557893"/>
    <w:rsid w:val="00557AB3"/>
    <w:rsid w:val="00557BDB"/>
    <w:rsid w:val="00557EAA"/>
    <w:rsid w:val="0056017C"/>
    <w:rsid w:val="005605E5"/>
    <w:rsid w:val="0056061D"/>
    <w:rsid w:val="0056076E"/>
    <w:rsid w:val="00560DAA"/>
    <w:rsid w:val="00561496"/>
    <w:rsid w:val="0056164C"/>
    <w:rsid w:val="005617F8"/>
    <w:rsid w:val="005618CD"/>
    <w:rsid w:val="00561F0D"/>
    <w:rsid w:val="005629A2"/>
    <w:rsid w:val="00563450"/>
    <w:rsid w:val="00563E6C"/>
    <w:rsid w:val="005646B4"/>
    <w:rsid w:val="005648A0"/>
    <w:rsid w:val="00564CBE"/>
    <w:rsid w:val="005659B2"/>
    <w:rsid w:val="00565AF8"/>
    <w:rsid w:val="00565C13"/>
    <w:rsid w:val="005660B5"/>
    <w:rsid w:val="005661CB"/>
    <w:rsid w:val="00567267"/>
    <w:rsid w:val="00567F6A"/>
    <w:rsid w:val="00570105"/>
    <w:rsid w:val="0057052B"/>
    <w:rsid w:val="0057081D"/>
    <w:rsid w:val="00571167"/>
    <w:rsid w:val="00571C1B"/>
    <w:rsid w:val="00572D17"/>
    <w:rsid w:val="0057304D"/>
    <w:rsid w:val="0057382D"/>
    <w:rsid w:val="00573F27"/>
    <w:rsid w:val="00574976"/>
    <w:rsid w:val="0057525D"/>
    <w:rsid w:val="005752A7"/>
    <w:rsid w:val="00575357"/>
    <w:rsid w:val="00575764"/>
    <w:rsid w:val="00575835"/>
    <w:rsid w:val="005759A4"/>
    <w:rsid w:val="00575E53"/>
    <w:rsid w:val="00575FCA"/>
    <w:rsid w:val="0057627C"/>
    <w:rsid w:val="005762EB"/>
    <w:rsid w:val="00576D73"/>
    <w:rsid w:val="00576DEF"/>
    <w:rsid w:val="005777AF"/>
    <w:rsid w:val="005801D2"/>
    <w:rsid w:val="0058129E"/>
    <w:rsid w:val="00581433"/>
    <w:rsid w:val="00581654"/>
    <w:rsid w:val="005817C6"/>
    <w:rsid w:val="00582948"/>
    <w:rsid w:val="00582B0E"/>
    <w:rsid w:val="00582FB2"/>
    <w:rsid w:val="0058349E"/>
    <w:rsid w:val="005835BB"/>
    <w:rsid w:val="005837FB"/>
    <w:rsid w:val="00583901"/>
    <w:rsid w:val="0058452F"/>
    <w:rsid w:val="00584D21"/>
    <w:rsid w:val="00584F2C"/>
    <w:rsid w:val="0058633F"/>
    <w:rsid w:val="0058665B"/>
    <w:rsid w:val="00587465"/>
    <w:rsid w:val="00587762"/>
    <w:rsid w:val="00587AD3"/>
    <w:rsid w:val="00587E8B"/>
    <w:rsid w:val="005902CD"/>
    <w:rsid w:val="0059091A"/>
    <w:rsid w:val="00590D97"/>
    <w:rsid w:val="00591A46"/>
    <w:rsid w:val="00591D7C"/>
    <w:rsid w:val="005921A9"/>
    <w:rsid w:val="0059289F"/>
    <w:rsid w:val="00593860"/>
    <w:rsid w:val="00594CD7"/>
    <w:rsid w:val="00594EB5"/>
    <w:rsid w:val="0059506E"/>
    <w:rsid w:val="005955ED"/>
    <w:rsid w:val="00595724"/>
    <w:rsid w:val="005965F4"/>
    <w:rsid w:val="0059660F"/>
    <w:rsid w:val="005967BA"/>
    <w:rsid w:val="005967BD"/>
    <w:rsid w:val="00596A5C"/>
    <w:rsid w:val="005A01FE"/>
    <w:rsid w:val="005A1032"/>
    <w:rsid w:val="005A14DF"/>
    <w:rsid w:val="005A18E6"/>
    <w:rsid w:val="005A2234"/>
    <w:rsid w:val="005A3059"/>
    <w:rsid w:val="005A3650"/>
    <w:rsid w:val="005A39EF"/>
    <w:rsid w:val="005A3E12"/>
    <w:rsid w:val="005A53CB"/>
    <w:rsid w:val="005A5D73"/>
    <w:rsid w:val="005A662A"/>
    <w:rsid w:val="005A6BCC"/>
    <w:rsid w:val="005A6E42"/>
    <w:rsid w:val="005A75CF"/>
    <w:rsid w:val="005A7689"/>
    <w:rsid w:val="005A774F"/>
    <w:rsid w:val="005A7A6E"/>
    <w:rsid w:val="005A7AC3"/>
    <w:rsid w:val="005A7EB1"/>
    <w:rsid w:val="005B0475"/>
    <w:rsid w:val="005B0518"/>
    <w:rsid w:val="005B0B07"/>
    <w:rsid w:val="005B1439"/>
    <w:rsid w:val="005B223A"/>
    <w:rsid w:val="005B2316"/>
    <w:rsid w:val="005B2969"/>
    <w:rsid w:val="005B2DD3"/>
    <w:rsid w:val="005B36D2"/>
    <w:rsid w:val="005B3B0D"/>
    <w:rsid w:val="005B3C0F"/>
    <w:rsid w:val="005B4052"/>
    <w:rsid w:val="005B4D9D"/>
    <w:rsid w:val="005B513F"/>
    <w:rsid w:val="005B5D09"/>
    <w:rsid w:val="005B64CD"/>
    <w:rsid w:val="005B6E57"/>
    <w:rsid w:val="005B708D"/>
    <w:rsid w:val="005B73A9"/>
    <w:rsid w:val="005B7422"/>
    <w:rsid w:val="005B7A70"/>
    <w:rsid w:val="005B7ACB"/>
    <w:rsid w:val="005B7EE5"/>
    <w:rsid w:val="005C139A"/>
    <w:rsid w:val="005C17B9"/>
    <w:rsid w:val="005C1DE0"/>
    <w:rsid w:val="005C2418"/>
    <w:rsid w:val="005C2A5B"/>
    <w:rsid w:val="005C2E9C"/>
    <w:rsid w:val="005C315C"/>
    <w:rsid w:val="005C35CA"/>
    <w:rsid w:val="005C3787"/>
    <w:rsid w:val="005C391E"/>
    <w:rsid w:val="005C4C9C"/>
    <w:rsid w:val="005C4E31"/>
    <w:rsid w:val="005C4EEC"/>
    <w:rsid w:val="005C5D5E"/>
    <w:rsid w:val="005C60FB"/>
    <w:rsid w:val="005C660E"/>
    <w:rsid w:val="005C6663"/>
    <w:rsid w:val="005C6FAD"/>
    <w:rsid w:val="005C7206"/>
    <w:rsid w:val="005C7BF4"/>
    <w:rsid w:val="005C7DC4"/>
    <w:rsid w:val="005D0384"/>
    <w:rsid w:val="005D05A9"/>
    <w:rsid w:val="005D0793"/>
    <w:rsid w:val="005D07A2"/>
    <w:rsid w:val="005D0A9B"/>
    <w:rsid w:val="005D10C8"/>
    <w:rsid w:val="005D1109"/>
    <w:rsid w:val="005D11DF"/>
    <w:rsid w:val="005D1B36"/>
    <w:rsid w:val="005D1EB6"/>
    <w:rsid w:val="005D1F34"/>
    <w:rsid w:val="005D39AA"/>
    <w:rsid w:val="005D3B0C"/>
    <w:rsid w:val="005D48C3"/>
    <w:rsid w:val="005D537A"/>
    <w:rsid w:val="005D5DE1"/>
    <w:rsid w:val="005D60E6"/>
    <w:rsid w:val="005D62BE"/>
    <w:rsid w:val="005D718A"/>
    <w:rsid w:val="005E0F40"/>
    <w:rsid w:val="005E1635"/>
    <w:rsid w:val="005E1B6B"/>
    <w:rsid w:val="005E1F99"/>
    <w:rsid w:val="005E2119"/>
    <w:rsid w:val="005E28F3"/>
    <w:rsid w:val="005E2D17"/>
    <w:rsid w:val="005E37FC"/>
    <w:rsid w:val="005E3E6F"/>
    <w:rsid w:val="005E42C9"/>
    <w:rsid w:val="005E4632"/>
    <w:rsid w:val="005E4939"/>
    <w:rsid w:val="005E4C95"/>
    <w:rsid w:val="005E5202"/>
    <w:rsid w:val="005E58D6"/>
    <w:rsid w:val="005E5B63"/>
    <w:rsid w:val="005E5FBC"/>
    <w:rsid w:val="005E6163"/>
    <w:rsid w:val="005E6562"/>
    <w:rsid w:val="005E68E6"/>
    <w:rsid w:val="005E769B"/>
    <w:rsid w:val="005E776B"/>
    <w:rsid w:val="005E77B1"/>
    <w:rsid w:val="005E7D45"/>
    <w:rsid w:val="005F009A"/>
    <w:rsid w:val="005F00B9"/>
    <w:rsid w:val="005F11FE"/>
    <w:rsid w:val="005F1508"/>
    <w:rsid w:val="005F22E5"/>
    <w:rsid w:val="005F2332"/>
    <w:rsid w:val="005F27E3"/>
    <w:rsid w:val="005F2926"/>
    <w:rsid w:val="005F2A04"/>
    <w:rsid w:val="005F36FA"/>
    <w:rsid w:val="005F39B2"/>
    <w:rsid w:val="005F3EBC"/>
    <w:rsid w:val="005F4601"/>
    <w:rsid w:val="005F476A"/>
    <w:rsid w:val="005F4937"/>
    <w:rsid w:val="005F523E"/>
    <w:rsid w:val="005F5587"/>
    <w:rsid w:val="005F57F7"/>
    <w:rsid w:val="005F5E4C"/>
    <w:rsid w:val="005F661C"/>
    <w:rsid w:val="005F6993"/>
    <w:rsid w:val="005F6CAE"/>
    <w:rsid w:val="005F6FF1"/>
    <w:rsid w:val="005F7407"/>
    <w:rsid w:val="005F759C"/>
    <w:rsid w:val="00600411"/>
    <w:rsid w:val="00600D03"/>
    <w:rsid w:val="00601D2E"/>
    <w:rsid w:val="00601FC0"/>
    <w:rsid w:val="00601FF8"/>
    <w:rsid w:val="0060206B"/>
    <w:rsid w:val="006024B6"/>
    <w:rsid w:val="006025C1"/>
    <w:rsid w:val="00602AA4"/>
    <w:rsid w:val="00602EE2"/>
    <w:rsid w:val="00602F07"/>
    <w:rsid w:val="006034A8"/>
    <w:rsid w:val="0060353D"/>
    <w:rsid w:val="0060412F"/>
    <w:rsid w:val="0060434D"/>
    <w:rsid w:val="006044C6"/>
    <w:rsid w:val="00605043"/>
    <w:rsid w:val="006051FA"/>
    <w:rsid w:val="00605A67"/>
    <w:rsid w:val="00605DE1"/>
    <w:rsid w:val="00606764"/>
    <w:rsid w:val="0060697D"/>
    <w:rsid w:val="00606C2C"/>
    <w:rsid w:val="0060732E"/>
    <w:rsid w:val="00607522"/>
    <w:rsid w:val="00607AEC"/>
    <w:rsid w:val="00610D13"/>
    <w:rsid w:val="00611046"/>
    <w:rsid w:val="00611183"/>
    <w:rsid w:val="006125A7"/>
    <w:rsid w:val="0061264E"/>
    <w:rsid w:val="006128CA"/>
    <w:rsid w:val="00615065"/>
    <w:rsid w:val="006152C2"/>
    <w:rsid w:val="006155E7"/>
    <w:rsid w:val="00616803"/>
    <w:rsid w:val="00616FBD"/>
    <w:rsid w:val="006175D2"/>
    <w:rsid w:val="006175EE"/>
    <w:rsid w:val="006200ED"/>
    <w:rsid w:val="006205B0"/>
    <w:rsid w:val="00620C00"/>
    <w:rsid w:val="00620DD3"/>
    <w:rsid w:val="00621160"/>
    <w:rsid w:val="00621773"/>
    <w:rsid w:val="00621783"/>
    <w:rsid w:val="00621B31"/>
    <w:rsid w:val="006220E5"/>
    <w:rsid w:val="00622554"/>
    <w:rsid w:val="006225B2"/>
    <w:rsid w:val="0062294E"/>
    <w:rsid w:val="00623171"/>
    <w:rsid w:val="006235E2"/>
    <w:rsid w:val="00623F4C"/>
    <w:rsid w:val="006245BA"/>
    <w:rsid w:val="00624DA5"/>
    <w:rsid w:val="00625482"/>
    <w:rsid w:val="006258D0"/>
    <w:rsid w:val="0062598E"/>
    <w:rsid w:val="00625B0E"/>
    <w:rsid w:val="00625E3E"/>
    <w:rsid w:val="00626086"/>
    <w:rsid w:val="006264BE"/>
    <w:rsid w:val="00626722"/>
    <w:rsid w:val="00626D42"/>
    <w:rsid w:val="00627245"/>
    <w:rsid w:val="00627666"/>
    <w:rsid w:val="0063077F"/>
    <w:rsid w:val="00630E45"/>
    <w:rsid w:val="00630EB0"/>
    <w:rsid w:val="00630EF1"/>
    <w:rsid w:val="0063178F"/>
    <w:rsid w:val="00631828"/>
    <w:rsid w:val="00631C3C"/>
    <w:rsid w:val="00631E29"/>
    <w:rsid w:val="006326A1"/>
    <w:rsid w:val="00632BF7"/>
    <w:rsid w:val="00632C0B"/>
    <w:rsid w:val="0063490E"/>
    <w:rsid w:val="00635467"/>
    <w:rsid w:val="00635D27"/>
    <w:rsid w:val="0063634F"/>
    <w:rsid w:val="006369DD"/>
    <w:rsid w:val="00636CCE"/>
    <w:rsid w:val="0063782E"/>
    <w:rsid w:val="00637867"/>
    <w:rsid w:val="00637EA2"/>
    <w:rsid w:val="00640498"/>
    <w:rsid w:val="00640640"/>
    <w:rsid w:val="00640A76"/>
    <w:rsid w:val="0064153C"/>
    <w:rsid w:val="0064260F"/>
    <w:rsid w:val="006436A8"/>
    <w:rsid w:val="00643708"/>
    <w:rsid w:val="00644310"/>
    <w:rsid w:val="006444EC"/>
    <w:rsid w:val="00644DF4"/>
    <w:rsid w:val="00644F56"/>
    <w:rsid w:val="00645DF9"/>
    <w:rsid w:val="00645EB2"/>
    <w:rsid w:val="006462AE"/>
    <w:rsid w:val="00646498"/>
    <w:rsid w:val="00646DB2"/>
    <w:rsid w:val="00646F26"/>
    <w:rsid w:val="006476F8"/>
    <w:rsid w:val="00650309"/>
    <w:rsid w:val="00650702"/>
    <w:rsid w:val="00650E92"/>
    <w:rsid w:val="00651981"/>
    <w:rsid w:val="00652191"/>
    <w:rsid w:val="006524D9"/>
    <w:rsid w:val="006526A8"/>
    <w:rsid w:val="0065293E"/>
    <w:rsid w:val="0065313B"/>
    <w:rsid w:val="00653D37"/>
    <w:rsid w:val="00653EAE"/>
    <w:rsid w:val="00654077"/>
    <w:rsid w:val="0065431A"/>
    <w:rsid w:val="00654E6E"/>
    <w:rsid w:val="00655504"/>
    <w:rsid w:val="0065558A"/>
    <w:rsid w:val="00655E82"/>
    <w:rsid w:val="00656222"/>
    <w:rsid w:val="006568FE"/>
    <w:rsid w:val="006572CC"/>
    <w:rsid w:val="0065768A"/>
    <w:rsid w:val="006579AD"/>
    <w:rsid w:val="00657A96"/>
    <w:rsid w:val="0066037B"/>
    <w:rsid w:val="00660FB8"/>
    <w:rsid w:val="00661335"/>
    <w:rsid w:val="0066155A"/>
    <w:rsid w:val="00661C66"/>
    <w:rsid w:val="00662A2E"/>
    <w:rsid w:val="0066333A"/>
    <w:rsid w:val="00663A94"/>
    <w:rsid w:val="0066402D"/>
    <w:rsid w:val="00664476"/>
    <w:rsid w:val="00664FDE"/>
    <w:rsid w:val="0066566F"/>
    <w:rsid w:val="00665B2D"/>
    <w:rsid w:val="00665B31"/>
    <w:rsid w:val="006673A7"/>
    <w:rsid w:val="00667E26"/>
    <w:rsid w:val="00670016"/>
    <w:rsid w:val="0067066B"/>
    <w:rsid w:val="0067105B"/>
    <w:rsid w:val="0067154B"/>
    <w:rsid w:val="00671878"/>
    <w:rsid w:val="00672413"/>
    <w:rsid w:val="006725B2"/>
    <w:rsid w:val="006731F2"/>
    <w:rsid w:val="00673FCF"/>
    <w:rsid w:val="00674826"/>
    <w:rsid w:val="00674F41"/>
    <w:rsid w:val="0067512D"/>
    <w:rsid w:val="0067616D"/>
    <w:rsid w:val="00676401"/>
    <w:rsid w:val="006766C8"/>
    <w:rsid w:val="0067685E"/>
    <w:rsid w:val="00676991"/>
    <w:rsid w:val="00676D31"/>
    <w:rsid w:val="006808BD"/>
    <w:rsid w:val="00680959"/>
    <w:rsid w:val="00680AC1"/>
    <w:rsid w:val="00680D40"/>
    <w:rsid w:val="00680E34"/>
    <w:rsid w:val="00681887"/>
    <w:rsid w:val="00681992"/>
    <w:rsid w:val="00682027"/>
    <w:rsid w:val="00683352"/>
    <w:rsid w:val="006834D3"/>
    <w:rsid w:val="00683B6C"/>
    <w:rsid w:val="00683C14"/>
    <w:rsid w:val="00683CB5"/>
    <w:rsid w:val="006850A1"/>
    <w:rsid w:val="00685404"/>
    <w:rsid w:val="00685A5A"/>
    <w:rsid w:val="006863E1"/>
    <w:rsid w:val="00686697"/>
    <w:rsid w:val="00686D8C"/>
    <w:rsid w:val="00687270"/>
    <w:rsid w:val="006872EA"/>
    <w:rsid w:val="00687844"/>
    <w:rsid w:val="00690B0A"/>
    <w:rsid w:val="00690F8C"/>
    <w:rsid w:val="0069104F"/>
    <w:rsid w:val="0069109D"/>
    <w:rsid w:val="0069142A"/>
    <w:rsid w:val="0069176E"/>
    <w:rsid w:val="0069227A"/>
    <w:rsid w:val="0069256F"/>
    <w:rsid w:val="00692748"/>
    <w:rsid w:val="0069294A"/>
    <w:rsid w:val="006929AA"/>
    <w:rsid w:val="00692D6B"/>
    <w:rsid w:val="00693452"/>
    <w:rsid w:val="00693BBC"/>
    <w:rsid w:val="00694076"/>
    <w:rsid w:val="006942A1"/>
    <w:rsid w:val="006948CF"/>
    <w:rsid w:val="00694DBE"/>
    <w:rsid w:val="006953C5"/>
    <w:rsid w:val="0069610A"/>
    <w:rsid w:val="00696D8F"/>
    <w:rsid w:val="00697CA0"/>
    <w:rsid w:val="00697D24"/>
    <w:rsid w:val="00697E80"/>
    <w:rsid w:val="006A005E"/>
    <w:rsid w:val="006A028D"/>
    <w:rsid w:val="006A060F"/>
    <w:rsid w:val="006A0675"/>
    <w:rsid w:val="006A076E"/>
    <w:rsid w:val="006A171E"/>
    <w:rsid w:val="006A19EE"/>
    <w:rsid w:val="006A21CE"/>
    <w:rsid w:val="006A255A"/>
    <w:rsid w:val="006A287C"/>
    <w:rsid w:val="006A29E5"/>
    <w:rsid w:val="006A329D"/>
    <w:rsid w:val="006A34E4"/>
    <w:rsid w:val="006A3968"/>
    <w:rsid w:val="006A3AB6"/>
    <w:rsid w:val="006A3FE3"/>
    <w:rsid w:val="006A4577"/>
    <w:rsid w:val="006A4E39"/>
    <w:rsid w:val="006A516A"/>
    <w:rsid w:val="006A5A9F"/>
    <w:rsid w:val="006A5B05"/>
    <w:rsid w:val="006A5D2A"/>
    <w:rsid w:val="006A5F50"/>
    <w:rsid w:val="006A69ED"/>
    <w:rsid w:val="006A71C2"/>
    <w:rsid w:val="006B0340"/>
    <w:rsid w:val="006B0DC8"/>
    <w:rsid w:val="006B0DEC"/>
    <w:rsid w:val="006B12E5"/>
    <w:rsid w:val="006B1597"/>
    <w:rsid w:val="006B1835"/>
    <w:rsid w:val="006B1C8A"/>
    <w:rsid w:val="006B1FDD"/>
    <w:rsid w:val="006B2A94"/>
    <w:rsid w:val="006B2F81"/>
    <w:rsid w:val="006B3122"/>
    <w:rsid w:val="006B3220"/>
    <w:rsid w:val="006B3274"/>
    <w:rsid w:val="006B3EBB"/>
    <w:rsid w:val="006B487B"/>
    <w:rsid w:val="006B61FF"/>
    <w:rsid w:val="006B661C"/>
    <w:rsid w:val="006B67FD"/>
    <w:rsid w:val="006B716F"/>
    <w:rsid w:val="006B71F4"/>
    <w:rsid w:val="006B7FD2"/>
    <w:rsid w:val="006B7FD7"/>
    <w:rsid w:val="006C0259"/>
    <w:rsid w:val="006C08B4"/>
    <w:rsid w:val="006C0A60"/>
    <w:rsid w:val="006C1A9A"/>
    <w:rsid w:val="006C1D3E"/>
    <w:rsid w:val="006C1FE9"/>
    <w:rsid w:val="006C223F"/>
    <w:rsid w:val="006C240F"/>
    <w:rsid w:val="006C2BB1"/>
    <w:rsid w:val="006C2ED5"/>
    <w:rsid w:val="006C33E0"/>
    <w:rsid w:val="006C37C9"/>
    <w:rsid w:val="006C3E6B"/>
    <w:rsid w:val="006C4D71"/>
    <w:rsid w:val="006C56BB"/>
    <w:rsid w:val="006C5855"/>
    <w:rsid w:val="006C5B54"/>
    <w:rsid w:val="006C5C5B"/>
    <w:rsid w:val="006C7144"/>
    <w:rsid w:val="006C724A"/>
    <w:rsid w:val="006D0C9F"/>
    <w:rsid w:val="006D161F"/>
    <w:rsid w:val="006D1B9F"/>
    <w:rsid w:val="006D249C"/>
    <w:rsid w:val="006D2659"/>
    <w:rsid w:val="006D2966"/>
    <w:rsid w:val="006D2ED8"/>
    <w:rsid w:val="006D2F97"/>
    <w:rsid w:val="006D3595"/>
    <w:rsid w:val="006D36FF"/>
    <w:rsid w:val="006D3B1C"/>
    <w:rsid w:val="006D40B1"/>
    <w:rsid w:val="006D49AF"/>
    <w:rsid w:val="006D5059"/>
    <w:rsid w:val="006D508B"/>
    <w:rsid w:val="006D53B8"/>
    <w:rsid w:val="006D57FC"/>
    <w:rsid w:val="006D5DF8"/>
    <w:rsid w:val="006D643D"/>
    <w:rsid w:val="006D73C7"/>
    <w:rsid w:val="006D7AEA"/>
    <w:rsid w:val="006D7CC4"/>
    <w:rsid w:val="006D7F1F"/>
    <w:rsid w:val="006E02AA"/>
    <w:rsid w:val="006E053E"/>
    <w:rsid w:val="006E0C8B"/>
    <w:rsid w:val="006E139A"/>
    <w:rsid w:val="006E1BF9"/>
    <w:rsid w:val="006E1D83"/>
    <w:rsid w:val="006E3633"/>
    <w:rsid w:val="006E410B"/>
    <w:rsid w:val="006E42F3"/>
    <w:rsid w:val="006E4323"/>
    <w:rsid w:val="006E458B"/>
    <w:rsid w:val="006E6143"/>
    <w:rsid w:val="006E6919"/>
    <w:rsid w:val="006E7868"/>
    <w:rsid w:val="006E7CE7"/>
    <w:rsid w:val="006F031C"/>
    <w:rsid w:val="006F048A"/>
    <w:rsid w:val="006F1011"/>
    <w:rsid w:val="006F14D7"/>
    <w:rsid w:val="006F1A6B"/>
    <w:rsid w:val="006F1B27"/>
    <w:rsid w:val="006F1DE2"/>
    <w:rsid w:val="006F2022"/>
    <w:rsid w:val="006F27EC"/>
    <w:rsid w:val="006F29B1"/>
    <w:rsid w:val="006F3079"/>
    <w:rsid w:val="006F3156"/>
    <w:rsid w:val="006F35AA"/>
    <w:rsid w:val="006F38AB"/>
    <w:rsid w:val="006F3E1A"/>
    <w:rsid w:val="006F436D"/>
    <w:rsid w:val="006F446C"/>
    <w:rsid w:val="006F472C"/>
    <w:rsid w:val="006F545A"/>
    <w:rsid w:val="006F55E5"/>
    <w:rsid w:val="006F5DB0"/>
    <w:rsid w:val="006F6072"/>
    <w:rsid w:val="006F6E4D"/>
    <w:rsid w:val="006F75EE"/>
    <w:rsid w:val="00700227"/>
    <w:rsid w:val="00700773"/>
    <w:rsid w:val="00701112"/>
    <w:rsid w:val="00701311"/>
    <w:rsid w:val="007023BC"/>
    <w:rsid w:val="00702999"/>
    <w:rsid w:val="00702C51"/>
    <w:rsid w:val="00702FC1"/>
    <w:rsid w:val="00703D22"/>
    <w:rsid w:val="0070591A"/>
    <w:rsid w:val="00705CD9"/>
    <w:rsid w:val="00705F3C"/>
    <w:rsid w:val="00706658"/>
    <w:rsid w:val="00706662"/>
    <w:rsid w:val="0070700E"/>
    <w:rsid w:val="00707A82"/>
    <w:rsid w:val="00707DAB"/>
    <w:rsid w:val="00710271"/>
    <w:rsid w:val="007102CE"/>
    <w:rsid w:val="00710DB0"/>
    <w:rsid w:val="00710FA5"/>
    <w:rsid w:val="00711469"/>
    <w:rsid w:val="00711723"/>
    <w:rsid w:val="00711795"/>
    <w:rsid w:val="00712186"/>
    <w:rsid w:val="00712828"/>
    <w:rsid w:val="00712940"/>
    <w:rsid w:val="00712B91"/>
    <w:rsid w:val="00713A25"/>
    <w:rsid w:val="00714BE4"/>
    <w:rsid w:val="00714D3B"/>
    <w:rsid w:val="00715B31"/>
    <w:rsid w:val="00715E8D"/>
    <w:rsid w:val="00715EC7"/>
    <w:rsid w:val="0071757F"/>
    <w:rsid w:val="007177AC"/>
    <w:rsid w:val="00717F1F"/>
    <w:rsid w:val="0072035B"/>
    <w:rsid w:val="007214E2"/>
    <w:rsid w:val="00721B17"/>
    <w:rsid w:val="00722501"/>
    <w:rsid w:val="00722C33"/>
    <w:rsid w:val="00722D87"/>
    <w:rsid w:val="0072354D"/>
    <w:rsid w:val="0072384B"/>
    <w:rsid w:val="00723C2E"/>
    <w:rsid w:val="00724855"/>
    <w:rsid w:val="00725258"/>
    <w:rsid w:val="00725D3A"/>
    <w:rsid w:val="007269AA"/>
    <w:rsid w:val="00726C14"/>
    <w:rsid w:val="00730716"/>
    <w:rsid w:val="00730951"/>
    <w:rsid w:val="00730E7C"/>
    <w:rsid w:val="00731FF3"/>
    <w:rsid w:val="00732566"/>
    <w:rsid w:val="0073291B"/>
    <w:rsid w:val="00732F17"/>
    <w:rsid w:val="00733976"/>
    <w:rsid w:val="00733A29"/>
    <w:rsid w:val="00734604"/>
    <w:rsid w:val="00734A8F"/>
    <w:rsid w:val="00734CB8"/>
    <w:rsid w:val="00735D27"/>
    <w:rsid w:val="007360D6"/>
    <w:rsid w:val="007363CD"/>
    <w:rsid w:val="0073685D"/>
    <w:rsid w:val="007369E1"/>
    <w:rsid w:val="00737644"/>
    <w:rsid w:val="00737933"/>
    <w:rsid w:val="00737B1A"/>
    <w:rsid w:val="00737EF7"/>
    <w:rsid w:val="00740310"/>
    <w:rsid w:val="00740AE6"/>
    <w:rsid w:val="00740CD9"/>
    <w:rsid w:val="00740ECA"/>
    <w:rsid w:val="00741628"/>
    <w:rsid w:val="007418E5"/>
    <w:rsid w:val="007418F8"/>
    <w:rsid w:val="00741CAE"/>
    <w:rsid w:val="00742AB2"/>
    <w:rsid w:val="00742C6E"/>
    <w:rsid w:val="0074306F"/>
    <w:rsid w:val="0074378F"/>
    <w:rsid w:val="00743B89"/>
    <w:rsid w:val="00744BFF"/>
    <w:rsid w:val="00745C36"/>
    <w:rsid w:val="00745DE0"/>
    <w:rsid w:val="00745ECF"/>
    <w:rsid w:val="0074602C"/>
    <w:rsid w:val="00746355"/>
    <w:rsid w:val="00746A4A"/>
    <w:rsid w:val="00746D31"/>
    <w:rsid w:val="007470C0"/>
    <w:rsid w:val="00747138"/>
    <w:rsid w:val="0074726B"/>
    <w:rsid w:val="007472D3"/>
    <w:rsid w:val="0074769D"/>
    <w:rsid w:val="00750489"/>
    <w:rsid w:val="00750C96"/>
    <w:rsid w:val="00751204"/>
    <w:rsid w:val="00751316"/>
    <w:rsid w:val="00751A0C"/>
    <w:rsid w:val="0075206F"/>
    <w:rsid w:val="007525AC"/>
    <w:rsid w:val="00752B68"/>
    <w:rsid w:val="007530B0"/>
    <w:rsid w:val="00753A9C"/>
    <w:rsid w:val="00754350"/>
    <w:rsid w:val="00754709"/>
    <w:rsid w:val="007551D9"/>
    <w:rsid w:val="00755858"/>
    <w:rsid w:val="007559AD"/>
    <w:rsid w:val="00755B58"/>
    <w:rsid w:val="00755B8E"/>
    <w:rsid w:val="00755FAC"/>
    <w:rsid w:val="0075604A"/>
    <w:rsid w:val="007563B8"/>
    <w:rsid w:val="0075738B"/>
    <w:rsid w:val="007578F3"/>
    <w:rsid w:val="007579F7"/>
    <w:rsid w:val="00760225"/>
    <w:rsid w:val="007603B4"/>
    <w:rsid w:val="00760491"/>
    <w:rsid w:val="00760CAD"/>
    <w:rsid w:val="0076144E"/>
    <w:rsid w:val="0076151C"/>
    <w:rsid w:val="0076190D"/>
    <w:rsid w:val="00761AC2"/>
    <w:rsid w:val="00762594"/>
    <w:rsid w:val="007626A8"/>
    <w:rsid w:val="00762A99"/>
    <w:rsid w:val="00762F66"/>
    <w:rsid w:val="00763063"/>
    <w:rsid w:val="00763082"/>
    <w:rsid w:val="007631EB"/>
    <w:rsid w:val="0076353F"/>
    <w:rsid w:val="007637E0"/>
    <w:rsid w:val="007648C1"/>
    <w:rsid w:val="00764EF2"/>
    <w:rsid w:val="00764F00"/>
    <w:rsid w:val="00765667"/>
    <w:rsid w:val="00766082"/>
    <w:rsid w:val="0076617E"/>
    <w:rsid w:val="00766343"/>
    <w:rsid w:val="00766F93"/>
    <w:rsid w:val="007670E9"/>
    <w:rsid w:val="00767480"/>
    <w:rsid w:val="0076761B"/>
    <w:rsid w:val="00770140"/>
    <w:rsid w:val="00770862"/>
    <w:rsid w:val="007711D6"/>
    <w:rsid w:val="007712CD"/>
    <w:rsid w:val="00771B3B"/>
    <w:rsid w:val="00771E8B"/>
    <w:rsid w:val="00771F3D"/>
    <w:rsid w:val="007727FD"/>
    <w:rsid w:val="00772C3E"/>
    <w:rsid w:val="0077319C"/>
    <w:rsid w:val="00773832"/>
    <w:rsid w:val="00773AE5"/>
    <w:rsid w:val="00773B10"/>
    <w:rsid w:val="00773B34"/>
    <w:rsid w:val="00773BD4"/>
    <w:rsid w:val="00773D33"/>
    <w:rsid w:val="00773E46"/>
    <w:rsid w:val="0077485D"/>
    <w:rsid w:val="0077544D"/>
    <w:rsid w:val="0077697B"/>
    <w:rsid w:val="00776B04"/>
    <w:rsid w:val="0077706B"/>
    <w:rsid w:val="00777BC1"/>
    <w:rsid w:val="007807C4"/>
    <w:rsid w:val="00780D9B"/>
    <w:rsid w:val="007816C1"/>
    <w:rsid w:val="007819D7"/>
    <w:rsid w:val="00781F42"/>
    <w:rsid w:val="007823F6"/>
    <w:rsid w:val="007824D1"/>
    <w:rsid w:val="00782EA5"/>
    <w:rsid w:val="007830FF"/>
    <w:rsid w:val="00783155"/>
    <w:rsid w:val="007834AE"/>
    <w:rsid w:val="00783545"/>
    <w:rsid w:val="00783976"/>
    <w:rsid w:val="00784A78"/>
    <w:rsid w:val="00785033"/>
    <w:rsid w:val="00785745"/>
    <w:rsid w:val="00785983"/>
    <w:rsid w:val="00785984"/>
    <w:rsid w:val="00785E9A"/>
    <w:rsid w:val="00786283"/>
    <w:rsid w:val="007865FF"/>
    <w:rsid w:val="007868D1"/>
    <w:rsid w:val="00786BFA"/>
    <w:rsid w:val="00786D31"/>
    <w:rsid w:val="00786F5A"/>
    <w:rsid w:val="007875BE"/>
    <w:rsid w:val="00787861"/>
    <w:rsid w:val="0078786B"/>
    <w:rsid w:val="00787974"/>
    <w:rsid w:val="00791A56"/>
    <w:rsid w:val="00791CEB"/>
    <w:rsid w:val="0079205D"/>
    <w:rsid w:val="00792216"/>
    <w:rsid w:val="00792F22"/>
    <w:rsid w:val="007937F0"/>
    <w:rsid w:val="00793AC3"/>
    <w:rsid w:val="00793D91"/>
    <w:rsid w:val="00794160"/>
    <w:rsid w:val="00794494"/>
    <w:rsid w:val="00794B08"/>
    <w:rsid w:val="007952F4"/>
    <w:rsid w:val="0079606B"/>
    <w:rsid w:val="00796A8E"/>
    <w:rsid w:val="00796B3D"/>
    <w:rsid w:val="00797C5B"/>
    <w:rsid w:val="007A010C"/>
    <w:rsid w:val="007A0600"/>
    <w:rsid w:val="007A1839"/>
    <w:rsid w:val="007A1B0D"/>
    <w:rsid w:val="007A1B1C"/>
    <w:rsid w:val="007A249F"/>
    <w:rsid w:val="007A360F"/>
    <w:rsid w:val="007A3900"/>
    <w:rsid w:val="007A3CF6"/>
    <w:rsid w:val="007A3E6A"/>
    <w:rsid w:val="007A4022"/>
    <w:rsid w:val="007A5B77"/>
    <w:rsid w:val="007A6965"/>
    <w:rsid w:val="007A7D21"/>
    <w:rsid w:val="007B02D7"/>
    <w:rsid w:val="007B047C"/>
    <w:rsid w:val="007B172D"/>
    <w:rsid w:val="007B25D0"/>
    <w:rsid w:val="007B2F4B"/>
    <w:rsid w:val="007B466A"/>
    <w:rsid w:val="007B4992"/>
    <w:rsid w:val="007B4E3F"/>
    <w:rsid w:val="007B529C"/>
    <w:rsid w:val="007B59D8"/>
    <w:rsid w:val="007B5C8F"/>
    <w:rsid w:val="007B785D"/>
    <w:rsid w:val="007B7977"/>
    <w:rsid w:val="007B7C59"/>
    <w:rsid w:val="007C1D95"/>
    <w:rsid w:val="007C30E9"/>
    <w:rsid w:val="007C36E3"/>
    <w:rsid w:val="007C545C"/>
    <w:rsid w:val="007C5FB6"/>
    <w:rsid w:val="007C6195"/>
    <w:rsid w:val="007C6E84"/>
    <w:rsid w:val="007C702D"/>
    <w:rsid w:val="007C7306"/>
    <w:rsid w:val="007C759E"/>
    <w:rsid w:val="007C7EC3"/>
    <w:rsid w:val="007D01A9"/>
    <w:rsid w:val="007D03CB"/>
    <w:rsid w:val="007D057E"/>
    <w:rsid w:val="007D075F"/>
    <w:rsid w:val="007D0783"/>
    <w:rsid w:val="007D0843"/>
    <w:rsid w:val="007D0A07"/>
    <w:rsid w:val="007D0E5A"/>
    <w:rsid w:val="007D1084"/>
    <w:rsid w:val="007D1206"/>
    <w:rsid w:val="007D1564"/>
    <w:rsid w:val="007D16B4"/>
    <w:rsid w:val="007D17BB"/>
    <w:rsid w:val="007D270D"/>
    <w:rsid w:val="007D2FD2"/>
    <w:rsid w:val="007D30B1"/>
    <w:rsid w:val="007D3E3E"/>
    <w:rsid w:val="007D4122"/>
    <w:rsid w:val="007D42AC"/>
    <w:rsid w:val="007D4369"/>
    <w:rsid w:val="007D4375"/>
    <w:rsid w:val="007D4D9A"/>
    <w:rsid w:val="007D4FFD"/>
    <w:rsid w:val="007D5351"/>
    <w:rsid w:val="007D54B6"/>
    <w:rsid w:val="007D5A74"/>
    <w:rsid w:val="007D5C11"/>
    <w:rsid w:val="007D5D80"/>
    <w:rsid w:val="007D5DE7"/>
    <w:rsid w:val="007D60E8"/>
    <w:rsid w:val="007D68B8"/>
    <w:rsid w:val="007D6AF0"/>
    <w:rsid w:val="007E0794"/>
    <w:rsid w:val="007E0D12"/>
    <w:rsid w:val="007E0D87"/>
    <w:rsid w:val="007E1680"/>
    <w:rsid w:val="007E2621"/>
    <w:rsid w:val="007E3030"/>
    <w:rsid w:val="007E3B3E"/>
    <w:rsid w:val="007E3BE8"/>
    <w:rsid w:val="007E454B"/>
    <w:rsid w:val="007E4F6E"/>
    <w:rsid w:val="007E6ABB"/>
    <w:rsid w:val="007E7000"/>
    <w:rsid w:val="007E7CDF"/>
    <w:rsid w:val="007E7ED7"/>
    <w:rsid w:val="007E7F29"/>
    <w:rsid w:val="007F17F9"/>
    <w:rsid w:val="007F1E3D"/>
    <w:rsid w:val="007F2365"/>
    <w:rsid w:val="007F23E1"/>
    <w:rsid w:val="007F2C19"/>
    <w:rsid w:val="007F3752"/>
    <w:rsid w:val="007F40B5"/>
    <w:rsid w:val="007F4C14"/>
    <w:rsid w:val="007F5315"/>
    <w:rsid w:val="007F56AD"/>
    <w:rsid w:val="007F5FEE"/>
    <w:rsid w:val="007F62B9"/>
    <w:rsid w:val="007F7180"/>
    <w:rsid w:val="007F75EB"/>
    <w:rsid w:val="007F776B"/>
    <w:rsid w:val="008000A1"/>
    <w:rsid w:val="008003B2"/>
    <w:rsid w:val="0080072B"/>
    <w:rsid w:val="00800AF2"/>
    <w:rsid w:val="00801570"/>
    <w:rsid w:val="008021D6"/>
    <w:rsid w:val="00803223"/>
    <w:rsid w:val="00803AC6"/>
    <w:rsid w:val="00804A34"/>
    <w:rsid w:val="00804ABA"/>
    <w:rsid w:val="00804D3E"/>
    <w:rsid w:val="00804FD9"/>
    <w:rsid w:val="00805360"/>
    <w:rsid w:val="0080573F"/>
    <w:rsid w:val="008059F1"/>
    <w:rsid w:val="00805D83"/>
    <w:rsid w:val="00805ECC"/>
    <w:rsid w:val="0080633F"/>
    <w:rsid w:val="00806473"/>
    <w:rsid w:val="008073D1"/>
    <w:rsid w:val="00807591"/>
    <w:rsid w:val="00807856"/>
    <w:rsid w:val="008078AE"/>
    <w:rsid w:val="00807B57"/>
    <w:rsid w:val="00807D1C"/>
    <w:rsid w:val="00807D40"/>
    <w:rsid w:val="00810837"/>
    <w:rsid w:val="00810F72"/>
    <w:rsid w:val="00811119"/>
    <w:rsid w:val="0081167D"/>
    <w:rsid w:val="00811B2A"/>
    <w:rsid w:val="00812097"/>
    <w:rsid w:val="008127C1"/>
    <w:rsid w:val="0081297A"/>
    <w:rsid w:val="00813110"/>
    <w:rsid w:val="0081320D"/>
    <w:rsid w:val="00813242"/>
    <w:rsid w:val="0081335E"/>
    <w:rsid w:val="00813B00"/>
    <w:rsid w:val="00813D09"/>
    <w:rsid w:val="00814897"/>
    <w:rsid w:val="008151EB"/>
    <w:rsid w:val="00815581"/>
    <w:rsid w:val="00815947"/>
    <w:rsid w:val="008162B8"/>
    <w:rsid w:val="00816545"/>
    <w:rsid w:val="00817191"/>
    <w:rsid w:val="00817CB7"/>
    <w:rsid w:val="0082161D"/>
    <w:rsid w:val="00821ABB"/>
    <w:rsid w:val="00821DA5"/>
    <w:rsid w:val="008221AC"/>
    <w:rsid w:val="008228E2"/>
    <w:rsid w:val="00822DDC"/>
    <w:rsid w:val="0082378C"/>
    <w:rsid w:val="00823ADD"/>
    <w:rsid w:val="00823C41"/>
    <w:rsid w:val="00823F60"/>
    <w:rsid w:val="00824286"/>
    <w:rsid w:val="0082482D"/>
    <w:rsid w:val="00824D0F"/>
    <w:rsid w:val="00824FB6"/>
    <w:rsid w:val="0082505F"/>
    <w:rsid w:val="008250DD"/>
    <w:rsid w:val="00825204"/>
    <w:rsid w:val="008268EE"/>
    <w:rsid w:val="0082690B"/>
    <w:rsid w:val="00826999"/>
    <w:rsid w:val="00827403"/>
    <w:rsid w:val="00827456"/>
    <w:rsid w:val="008300C4"/>
    <w:rsid w:val="0083070B"/>
    <w:rsid w:val="00830E09"/>
    <w:rsid w:val="00831D43"/>
    <w:rsid w:val="00832140"/>
    <w:rsid w:val="00832342"/>
    <w:rsid w:val="008327E7"/>
    <w:rsid w:val="008329C4"/>
    <w:rsid w:val="00833CEC"/>
    <w:rsid w:val="0083416E"/>
    <w:rsid w:val="0083475F"/>
    <w:rsid w:val="00834B07"/>
    <w:rsid w:val="00834B22"/>
    <w:rsid w:val="00834B7C"/>
    <w:rsid w:val="00834DCD"/>
    <w:rsid w:val="0083636A"/>
    <w:rsid w:val="008368A8"/>
    <w:rsid w:val="008378DC"/>
    <w:rsid w:val="0084022B"/>
    <w:rsid w:val="008405B3"/>
    <w:rsid w:val="008405BE"/>
    <w:rsid w:val="00840646"/>
    <w:rsid w:val="0084194B"/>
    <w:rsid w:val="00841BB0"/>
    <w:rsid w:val="00841C2B"/>
    <w:rsid w:val="008427D7"/>
    <w:rsid w:val="008430F7"/>
    <w:rsid w:val="008441AC"/>
    <w:rsid w:val="00844D1C"/>
    <w:rsid w:val="00844E40"/>
    <w:rsid w:val="0084634F"/>
    <w:rsid w:val="0084640F"/>
    <w:rsid w:val="00846535"/>
    <w:rsid w:val="00846627"/>
    <w:rsid w:val="00846B83"/>
    <w:rsid w:val="00846DBC"/>
    <w:rsid w:val="00847233"/>
    <w:rsid w:val="00850120"/>
    <w:rsid w:val="00850169"/>
    <w:rsid w:val="008502B9"/>
    <w:rsid w:val="0085108C"/>
    <w:rsid w:val="0085174C"/>
    <w:rsid w:val="008518E9"/>
    <w:rsid w:val="00852063"/>
    <w:rsid w:val="008521C0"/>
    <w:rsid w:val="00852E2E"/>
    <w:rsid w:val="00853206"/>
    <w:rsid w:val="00853B56"/>
    <w:rsid w:val="00853D75"/>
    <w:rsid w:val="008548F1"/>
    <w:rsid w:val="00855312"/>
    <w:rsid w:val="008562E0"/>
    <w:rsid w:val="008576BC"/>
    <w:rsid w:val="00857717"/>
    <w:rsid w:val="00860585"/>
    <w:rsid w:val="00860666"/>
    <w:rsid w:val="00860CD1"/>
    <w:rsid w:val="00861877"/>
    <w:rsid w:val="008618E1"/>
    <w:rsid w:val="00861AD5"/>
    <w:rsid w:val="00861EF0"/>
    <w:rsid w:val="00862745"/>
    <w:rsid w:val="00862CC6"/>
    <w:rsid w:val="008635D0"/>
    <w:rsid w:val="00863A6D"/>
    <w:rsid w:val="00864688"/>
    <w:rsid w:val="00864693"/>
    <w:rsid w:val="008646A5"/>
    <w:rsid w:val="0086490B"/>
    <w:rsid w:val="00864DE4"/>
    <w:rsid w:val="00865917"/>
    <w:rsid w:val="00865A3C"/>
    <w:rsid w:val="00865B89"/>
    <w:rsid w:val="00865C8D"/>
    <w:rsid w:val="0086691C"/>
    <w:rsid w:val="00866ACA"/>
    <w:rsid w:val="008677B9"/>
    <w:rsid w:val="00867A96"/>
    <w:rsid w:val="00867F36"/>
    <w:rsid w:val="0087053F"/>
    <w:rsid w:val="00870578"/>
    <w:rsid w:val="008712E7"/>
    <w:rsid w:val="008715C2"/>
    <w:rsid w:val="008716EF"/>
    <w:rsid w:val="00872008"/>
    <w:rsid w:val="0087233C"/>
    <w:rsid w:val="008729BC"/>
    <w:rsid w:val="00872F6E"/>
    <w:rsid w:val="0087301B"/>
    <w:rsid w:val="008730BF"/>
    <w:rsid w:val="0087342B"/>
    <w:rsid w:val="00873700"/>
    <w:rsid w:val="00873CAB"/>
    <w:rsid w:val="0087476F"/>
    <w:rsid w:val="008752DE"/>
    <w:rsid w:val="00876111"/>
    <w:rsid w:val="00876574"/>
    <w:rsid w:val="00877410"/>
    <w:rsid w:val="00877918"/>
    <w:rsid w:val="00877D7C"/>
    <w:rsid w:val="00877DF7"/>
    <w:rsid w:val="00877E1F"/>
    <w:rsid w:val="0088078E"/>
    <w:rsid w:val="008807C9"/>
    <w:rsid w:val="008808F0"/>
    <w:rsid w:val="00880AAC"/>
    <w:rsid w:val="00880CEF"/>
    <w:rsid w:val="008813BC"/>
    <w:rsid w:val="00881C9B"/>
    <w:rsid w:val="00882BE7"/>
    <w:rsid w:val="008834DF"/>
    <w:rsid w:val="00883A0F"/>
    <w:rsid w:val="008841CC"/>
    <w:rsid w:val="0088445B"/>
    <w:rsid w:val="00884C2E"/>
    <w:rsid w:val="00885025"/>
    <w:rsid w:val="00885206"/>
    <w:rsid w:val="008858DA"/>
    <w:rsid w:val="00885DEF"/>
    <w:rsid w:val="00886446"/>
    <w:rsid w:val="008869BC"/>
    <w:rsid w:val="00886F16"/>
    <w:rsid w:val="00887821"/>
    <w:rsid w:val="00887E36"/>
    <w:rsid w:val="00887EFC"/>
    <w:rsid w:val="00887F16"/>
    <w:rsid w:val="0089037E"/>
    <w:rsid w:val="0089054C"/>
    <w:rsid w:val="00890552"/>
    <w:rsid w:val="0089066B"/>
    <w:rsid w:val="00890D7B"/>
    <w:rsid w:val="00890E0F"/>
    <w:rsid w:val="00891D6F"/>
    <w:rsid w:val="008923D3"/>
    <w:rsid w:val="008923FA"/>
    <w:rsid w:val="00892568"/>
    <w:rsid w:val="00892CB4"/>
    <w:rsid w:val="00892E41"/>
    <w:rsid w:val="00892F95"/>
    <w:rsid w:val="00894C19"/>
    <w:rsid w:val="00894E24"/>
    <w:rsid w:val="008950EE"/>
    <w:rsid w:val="00895179"/>
    <w:rsid w:val="008957B4"/>
    <w:rsid w:val="00895CC3"/>
    <w:rsid w:val="00895E21"/>
    <w:rsid w:val="00896355"/>
    <w:rsid w:val="00896463"/>
    <w:rsid w:val="00896B01"/>
    <w:rsid w:val="00897572"/>
    <w:rsid w:val="008978EC"/>
    <w:rsid w:val="00897B07"/>
    <w:rsid w:val="00897C33"/>
    <w:rsid w:val="00897D5C"/>
    <w:rsid w:val="008A0701"/>
    <w:rsid w:val="008A0B3D"/>
    <w:rsid w:val="008A0B88"/>
    <w:rsid w:val="008A10B0"/>
    <w:rsid w:val="008A1B6F"/>
    <w:rsid w:val="008A1F14"/>
    <w:rsid w:val="008A2B21"/>
    <w:rsid w:val="008A3F1B"/>
    <w:rsid w:val="008A40AC"/>
    <w:rsid w:val="008A467E"/>
    <w:rsid w:val="008A4DE4"/>
    <w:rsid w:val="008A56C8"/>
    <w:rsid w:val="008A6BAF"/>
    <w:rsid w:val="008A6C57"/>
    <w:rsid w:val="008A724A"/>
    <w:rsid w:val="008B1782"/>
    <w:rsid w:val="008B1C59"/>
    <w:rsid w:val="008B2380"/>
    <w:rsid w:val="008B281D"/>
    <w:rsid w:val="008B2D01"/>
    <w:rsid w:val="008B3B7C"/>
    <w:rsid w:val="008B3DD2"/>
    <w:rsid w:val="008B3E99"/>
    <w:rsid w:val="008B4130"/>
    <w:rsid w:val="008B41BE"/>
    <w:rsid w:val="008B4625"/>
    <w:rsid w:val="008B578F"/>
    <w:rsid w:val="008B606E"/>
    <w:rsid w:val="008B62B4"/>
    <w:rsid w:val="008B643C"/>
    <w:rsid w:val="008B6AB1"/>
    <w:rsid w:val="008B74DA"/>
    <w:rsid w:val="008B772A"/>
    <w:rsid w:val="008B7732"/>
    <w:rsid w:val="008B7DA7"/>
    <w:rsid w:val="008C03A5"/>
    <w:rsid w:val="008C0578"/>
    <w:rsid w:val="008C0BF1"/>
    <w:rsid w:val="008C0F2F"/>
    <w:rsid w:val="008C1396"/>
    <w:rsid w:val="008C1397"/>
    <w:rsid w:val="008C1492"/>
    <w:rsid w:val="008C2F63"/>
    <w:rsid w:val="008C3293"/>
    <w:rsid w:val="008C396D"/>
    <w:rsid w:val="008C4856"/>
    <w:rsid w:val="008C5633"/>
    <w:rsid w:val="008C5909"/>
    <w:rsid w:val="008C671A"/>
    <w:rsid w:val="008C6B93"/>
    <w:rsid w:val="008C71D5"/>
    <w:rsid w:val="008C7654"/>
    <w:rsid w:val="008C76F8"/>
    <w:rsid w:val="008C7B6C"/>
    <w:rsid w:val="008C7E19"/>
    <w:rsid w:val="008D0372"/>
    <w:rsid w:val="008D08AC"/>
    <w:rsid w:val="008D0BE6"/>
    <w:rsid w:val="008D1394"/>
    <w:rsid w:val="008D2BBC"/>
    <w:rsid w:val="008D2DB4"/>
    <w:rsid w:val="008D401A"/>
    <w:rsid w:val="008D4DC5"/>
    <w:rsid w:val="008D5678"/>
    <w:rsid w:val="008D5B9A"/>
    <w:rsid w:val="008D5F78"/>
    <w:rsid w:val="008D635B"/>
    <w:rsid w:val="008D6759"/>
    <w:rsid w:val="008D7165"/>
    <w:rsid w:val="008D728C"/>
    <w:rsid w:val="008D761F"/>
    <w:rsid w:val="008D7C50"/>
    <w:rsid w:val="008E06DE"/>
    <w:rsid w:val="008E0BAF"/>
    <w:rsid w:val="008E16E7"/>
    <w:rsid w:val="008E1B99"/>
    <w:rsid w:val="008E1D57"/>
    <w:rsid w:val="008E1E19"/>
    <w:rsid w:val="008E1FC7"/>
    <w:rsid w:val="008E2084"/>
    <w:rsid w:val="008E219C"/>
    <w:rsid w:val="008E23B8"/>
    <w:rsid w:val="008E341E"/>
    <w:rsid w:val="008E394B"/>
    <w:rsid w:val="008E3CA6"/>
    <w:rsid w:val="008E4315"/>
    <w:rsid w:val="008E49FF"/>
    <w:rsid w:val="008E4A3B"/>
    <w:rsid w:val="008E51C1"/>
    <w:rsid w:val="008E538D"/>
    <w:rsid w:val="008E5517"/>
    <w:rsid w:val="008E5D24"/>
    <w:rsid w:val="008E6016"/>
    <w:rsid w:val="008E63E0"/>
    <w:rsid w:val="008E7516"/>
    <w:rsid w:val="008E78A5"/>
    <w:rsid w:val="008E7B7D"/>
    <w:rsid w:val="008E7C6E"/>
    <w:rsid w:val="008F0B0D"/>
    <w:rsid w:val="008F0C17"/>
    <w:rsid w:val="008F1336"/>
    <w:rsid w:val="008F1A94"/>
    <w:rsid w:val="008F4488"/>
    <w:rsid w:val="008F45E6"/>
    <w:rsid w:val="008F47B4"/>
    <w:rsid w:val="008F47DA"/>
    <w:rsid w:val="008F4BB2"/>
    <w:rsid w:val="008F50B4"/>
    <w:rsid w:val="008F592C"/>
    <w:rsid w:val="008F5D07"/>
    <w:rsid w:val="008F5FF2"/>
    <w:rsid w:val="008F6031"/>
    <w:rsid w:val="008F631F"/>
    <w:rsid w:val="008F653C"/>
    <w:rsid w:val="008F68AF"/>
    <w:rsid w:val="008F74C7"/>
    <w:rsid w:val="008F76D7"/>
    <w:rsid w:val="008F7715"/>
    <w:rsid w:val="008F79A6"/>
    <w:rsid w:val="008F7C85"/>
    <w:rsid w:val="008F7E1D"/>
    <w:rsid w:val="00900BD9"/>
    <w:rsid w:val="00900C70"/>
    <w:rsid w:val="00900DE8"/>
    <w:rsid w:val="009019B5"/>
    <w:rsid w:val="0090292E"/>
    <w:rsid w:val="0090305F"/>
    <w:rsid w:val="009031D5"/>
    <w:rsid w:val="00904174"/>
    <w:rsid w:val="0090464F"/>
    <w:rsid w:val="00904C3A"/>
    <w:rsid w:val="00904E8C"/>
    <w:rsid w:val="00905ABF"/>
    <w:rsid w:val="00905EF8"/>
    <w:rsid w:val="009062CF"/>
    <w:rsid w:val="00907B85"/>
    <w:rsid w:val="009113EF"/>
    <w:rsid w:val="00911B70"/>
    <w:rsid w:val="009124DD"/>
    <w:rsid w:val="00912942"/>
    <w:rsid w:val="009129DF"/>
    <w:rsid w:val="00913294"/>
    <w:rsid w:val="009134A4"/>
    <w:rsid w:val="00913CE0"/>
    <w:rsid w:val="009141AE"/>
    <w:rsid w:val="0091436C"/>
    <w:rsid w:val="00914F3A"/>
    <w:rsid w:val="0091517A"/>
    <w:rsid w:val="0091524F"/>
    <w:rsid w:val="009155EC"/>
    <w:rsid w:val="009157E6"/>
    <w:rsid w:val="0091635E"/>
    <w:rsid w:val="00916C54"/>
    <w:rsid w:val="00916D8B"/>
    <w:rsid w:val="00916EB4"/>
    <w:rsid w:val="009172C0"/>
    <w:rsid w:val="00920752"/>
    <w:rsid w:val="00920A48"/>
    <w:rsid w:val="00920CDF"/>
    <w:rsid w:val="00920CE6"/>
    <w:rsid w:val="00920D71"/>
    <w:rsid w:val="00921241"/>
    <w:rsid w:val="009214F1"/>
    <w:rsid w:val="00921681"/>
    <w:rsid w:val="00921F3F"/>
    <w:rsid w:val="00921F72"/>
    <w:rsid w:val="009222E4"/>
    <w:rsid w:val="009238E4"/>
    <w:rsid w:val="00923BBA"/>
    <w:rsid w:val="00924680"/>
    <w:rsid w:val="00924ADB"/>
    <w:rsid w:val="00924C15"/>
    <w:rsid w:val="00925728"/>
    <w:rsid w:val="00925CBA"/>
    <w:rsid w:val="009266F1"/>
    <w:rsid w:val="00926ADC"/>
    <w:rsid w:val="00926D97"/>
    <w:rsid w:val="00926FDB"/>
    <w:rsid w:val="0092799A"/>
    <w:rsid w:val="00927A5B"/>
    <w:rsid w:val="00930466"/>
    <w:rsid w:val="009309CB"/>
    <w:rsid w:val="00930C46"/>
    <w:rsid w:val="00931388"/>
    <w:rsid w:val="009316D0"/>
    <w:rsid w:val="00931B0B"/>
    <w:rsid w:val="00931FD5"/>
    <w:rsid w:val="0093266C"/>
    <w:rsid w:val="00932E46"/>
    <w:rsid w:val="00933564"/>
    <w:rsid w:val="009349EF"/>
    <w:rsid w:val="00934A09"/>
    <w:rsid w:val="00934FA6"/>
    <w:rsid w:val="00935171"/>
    <w:rsid w:val="009352D5"/>
    <w:rsid w:val="009354D7"/>
    <w:rsid w:val="0093591C"/>
    <w:rsid w:val="00936739"/>
    <w:rsid w:val="0093790B"/>
    <w:rsid w:val="00937A37"/>
    <w:rsid w:val="00940467"/>
    <w:rsid w:val="009404E6"/>
    <w:rsid w:val="00940FAF"/>
    <w:rsid w:val="009411ED"/>
    <w:rsid w:val="00941411"/>
    <w:rsid w:val="009418E3"/>
    <w:rsid w:val="00941A04"/>
    <w:rsid w:val="00941FB8"/>
    <w:rsid w:val="009420BA"/>
    <w:rsid w:val="00942792"/>
    <w:rsid w:val="009430BB"/>
    <w:rsid w:val="0094338B"/>
    <w:rsid w:val="009434DB"/>
    <w:rsid w:val="00943754"/>
    <w:rsid w:val="009437B3"/>
    <w:rsid w:val="00943FC8"/>
    <w:rsid w:val="00944012"/>
    <w:rsid w:val="009445D8"/>
    <w:rsid w:val="009448F0"/>
    <w:rsid w:val="00945248"/>
    <w:rsid w:val="00945BA7"/>
    <w:rsid w:val="00945FC8"/>
    <w:rsid w:val="00946C89"/>
    <w:rsid w:val="009474E2"/>
    <w:rsid w:val="00947BF0"/>
    <w:rsid w:val="009500DF"/>
    <w:rsid w:val="00950188"/>
    <w:rsid w:val="00950280"/>
    <w:rsid w:val="0095028D"/>
    <w:rsid w:val="009504D2"/>
    <w:rsid w:val="0095068D"/>
    <w:rsid w:val="00950E9E"/>
    <w:rsid w:val="00950FC1"/>
    <w:rsid w:val="00951357"/>
    <w:rsid w:val="009514EE"/>
    <w:rsid w:val="00951612"/>
    <w:rsid w:val="00951653"/>
    <w:rsid w:val="0095290E"/>
    <w:rsid w:val="009529BC"/>
    <w:rsid w:val="00952F23"/>
    <w:rsid w:val="009533F2"/>
    <w:rsid w:val="00953802"/>
    <w:rsid w:val="00953B32"/>
    <w:rsid w:val="009541A2"/>
    <w:rsid w:val="00954605"/>
    <w:rsid w:val="009549A0"/>
    <w:rsid w:val="00954D9A"/>
    <w:rsid w:val="009558E4"/>
    <w:rsid w:val="00955CEE"/>
    <w:rsid w:val="009562FE"/>
    <w:rsid w:val="009567C2"/>
    <w:rsid w:val="009569D5"/>
    <w:rsid w:val="00956E3D"/>
    <w:rsid w:val="00957D76"/>
    <w:rsid w:val="009601F6"/>
    <w:rsid w:val="00960807"/>
    <w:rsid w:val="009615BC"/>
    <w:rsid w:val="009618DC"/>
    <w:rsid w:val="00961E68"/>
    <w:rsid w:val="0096232F"/>
    <w:rsid w:val="00962526"/>
    <w:rsid w:val="00962764"/>
    <w:rsid w:val="009627CB"/>
    <w:rsid w:val="00962BAD"/>
    <w:rsid w:val="0096338A"/>
    <w:rsid w:val="009638DB"/>
    <w:rsid w:val="009641B4"/>
    <w:rsid w:val="0096433A"/>
    <w:rsid w:val="0096459F"/>
    <w:rsid w:val="00964F7F"/>
    <w:rsid w:val="009650D0"/>
    <w:rsid w:val="009658E3"/>
    <w:rsid w:val="009658EE"/>
    <w:rsid w:val="00965BD1"/>
    <w:rsid w:val="00965DA1"/>
    <w:rsid w:val="00965E7D"/>
    <w:rsid w:val="009664AB"/>
    <w:rsid w:val="00966C5D"/>
    <w:rsid w:val="00967946"/>
    <w:rsid w:val="009704A9"/>
    <w:rsid w:val="00971314"/>
    <w:rsid w:val="009716E8"/>
    <w:rsid w:val="009718FE"/>
    <w:rsid w:val="00971B36"/>
    <w:rsid w:val="009725C0"/>
    <w:rsid w:val="00972783"/>
    <w:rsid w:val="00972C2C"/>
    <w:rsid w:val="00972FDF"/>
    <w:rsid w:val="00973036"/>
    <w:rsid w:val="0097338C"/>
    <w:rsid w:val="00973399"/>
    <w:rsid w:val="009737A7"/>
    <w:rsid w:val="009737E8"/>
    <w:rsid w:val="00973D3F"/>
    <w:rsid w:val="009744C3"/>
    <w:rsid w:val="00974C5C"/>
    <w:rsid w:val="009754D9"/>
    <w:rsid w:val="00976212"/>
    <w:rsid w:val="00977043"/>
    <w:rsid w:val="00977352"/>
    <w:rsid w:val="00977435"/>
    <w:rsid w:val="009774E5"/>
    <w:rsid w:val="00980108"/>
    <w:rsid w:val="00980211"/>
    <w:rsid w:val="009818F8"/>
    <w:rsid w:val="00981B87"/>
    <w:rsid w:val="009821B7"/>
    <w:rsid w:val="00983753"/>
    <w:rsid w:val="00984323"/>
    <w:rsid w:val="009843A7"/>
    <w:rsid w:val="00984C82"/>
    <w:rsid w:val="009855A2"/>
    <w:rsid w:val="009856AA"/>
    <w:rsid w:val="009859DF"/>
    <w:rsid w:val="0098723E"/>
    <w:rsid w:val="009879AB"/>
    <w:rsid w:val="00987A21"/>
    <w:rsid w:val="00987AF6"/>
    <w:rsid w:val="00987F24"/>
    <w:rsid w:val="009908BC"/>
    <w:rsid w:val="00990B7B"/>
    <w:rsid w:val="00991673"/>
    <w:rsid w:val="00991B02"/>
    <w:rsid w:val="009925A2"/>
    <w:rsid w:val="0099416C"/>
    <w:rsid w:val="00994878"/>
    <w:rsid w:val="00994A99"/>
    <w:rsid w:val="00994DDA"/>
    <w:rsid w:val="00995083"/>
    <w:rsid w:val="00995350"/>
    <w:rsid w:val="0099544A"/>
    <w:rsid w:val="009957B5"/>
    <w:rsid w:val="00995C95"/>
    <w:rsid w:val="0099643D"/>
    <w:rsid w:val="00996983"/>
    <w:rsid w:val="00996D89"/>
    <w:rsid w:val="00996E6F"/>
    <w:rsid w:val="00997364"/>
    <w:rsid w:val="009A009B"/>
    <w:rsid w:val="009A1457"/>
    <w:rsid w:val="009A2CD1"/>
    <w:rsid w:val="009A2D9F"/>
    <w:rsid w:val="009A39CE"/>
    <w:rsid w:val="009A3A88"/>
    <w:rsid w:val="009A48AE"/>
    <w:rsid w:val="009A5577"/>
    <w:rsid w:val="009A5955"/>
    <w:rsid w:val="009A5EDE"/>
    <w:rsid w:val="009A610C"/>
    <w:rsid w:val="009A6351"/>
    <w:rsid w:val="009A7319"/>
    <w:rsid w:val="009A78AB"/>
    <w:rsid w:val="009A7C24"/>
    <w:rsid w:val="009B0656"/>
    <w:rsid w:val="009B0B09"/>
    <w:rsid w:val="009B117F"/>
    <w:rsid w:val="009B1D13"/>
    <w:rsid w:val="009B27C6"/>
    <w:rsid w:val="009B289A"/>
    <w:rsid w:val="009B39BE"/>
    <w:rsid w:val="009B3A1C"/>
    <w:rsid w:val="009B3D04"/>
    <w:rsid w:val="009B43AA"/>
    <w:rsid w:val="009B4A6B"/>
    <w:rsid w:val="009B4D6B"/>
    <w:rsid w:val="009B4FBD"/>
    <w:rsid w:val="009B64F8"/>
    <w:rsid w:val="009B6C3D"/>
    <w:rsid w:val="009B7801"/>
    <w:rsid w:val="009B7920"/>
    <w:rsid w:val="009C08EC"/>
    <w:rsid w:val="009C1A43"/>
    <w:rsid w:val="009C27C6"/>
    <w:rsid w:val="009C2E0F"/>
    <w:rsid w:val="009C3051"/>
    <w:rsid w:val="009C329D"/>
    <w:rsid w:val="009C32CD"/>
    <w:rsid w:val="009C339E"/>
    <w:rsid w:val="009C3F4B"/>
    <w:rsid w:val="009C4122"/>
    <w:rsid w:val="009C4840"/>
    <w:rsid w:val="009C4DAB"/>
    <w:rsid w:val="009C5738"/>
    <w:rsid w:val="009C6314"/>
    <w:rsid w:val="009C6519"/>
    <w:rsid w:val="009C68EA"/>
    <w:rsid w:val="009C7585"/>
    <w:rsid w:val="009C759D"/>
    <w:rsid w:val="009C76C0"/>
    <w:rsid w:val="009C7E42"/>
    <w:rsid w:val="009D10CA"/>
    <w:rsid w:val="009D146A"/>
    <w:rsid w:val="009D1B81"/>
    <w:rsid w:val="009D1FAE"/>
    <w:rsid w:val="009D24CA"/>
    <w:rsid w:val="009D261E"/>
    <w:rsid w:val="009D2CC1"/>
    <w:rsid w:val="009D4141"/>
    <w:rsid w:val="009D42AF"/>
    <w:rsid w:val="009D45E4"/>
    <w:rsid w:val="009D48ED"/>
    <w:rsid w:val="009D668E"/>
    <w:rsid w:val="009D6977"/>
    <w:rsid w:val="009D6BD9"/>
    <w:rsid w:val="009D77EC"/>
    <w:rsid w:val="009D7B89"/>
    <w:rsid w:val="009E033A"/>
    <w:rsid w:val="009E1097"/>
    <w:rsid w:val="009E13EB"/>
    <w:rsid w:val="009E1E5B"/>
    <w:rsid w:val="009E212A"/>
    <w:rsid w:val="009E2473"/>
    <w:rsid w:val="009E26E5"/>
    <w:rsid w:val="009E2F5B"/>
    <w:rsid w:val="009E31A3"/>
    <w:rsid w:val="009E37BF"/>
    <w:rsid w:val="009E3849"/>
    <w:rsid w:val="009E38AA"/>
    <w:rsid w:val="009E3CE3"/>
    <w:rsid w:val="009E4299"/>
    <w:rsid w:val="009E4C25"/>
    <w:rsid w:val="009E5A44"/>
    <w:rsid w:val="009E5B8B"/>
    <w:rsid w:val="009E5DED"/>
    <w:rsid w:val="009E6153"/>
    <w:rsid w:val="009E61F6"/>
    <w:rsid w:val="009E62BF"/>
    <w:rsid w:val="009E6413"/>
    <w:rsid w:val="009E66DF"/>
    <w:rsid w:val="009E6DE6"/>
    <w:rsid w:val="009E6E74"/>
    <w:rsid w:val="009E6EB5"/>
    <w:rsid w:val="009E6FAE"/>
    <w:rsid w:val="009E7395"/>
    <w:rsid w:val="009E763F"/>
    <w:rsid w:val="009E7A98"/>
    <w:rsid w:val="009E7E06"/>
    <w:rsid w:val="009E7EA7"/>
    <w:rsid w:val="009F01BF"/>
    <w:rsid w:val="009F3103"/>
    <w:rsid w:val="009F3D43"/>
    <w:rsid w:val="009F404D"/>
    <w:rsid w:val="009F40C7"/>
    <w:rsid w:val="009F4848"/>
    <w:rsid w:val="009F4BFB"/>
    <w:rsid w:val="009F5DAE"/>
    <w:rsid w:val="009F639E"/>
    <w:rsid w:val="009F651E"/>
    <w:rsid w:val="009F662B"/>
    <w:rsid w:val="009F7251"/>
    <w:rsid w:val="009F7B7A"/>
    <w:rsid w:val="00A003F9"/>
    <w:rsid w:val="00A00E61"/>
    <w:rsid w:val="00A00EE5"/>
    <w:rsid w:val="00A01E4C"/>
    <w:rsid w:val="00A02282"/>
    <w:rsid w:val="00A02A39"/>
    <w:rsid w:val="00A02DC0"/>
    <w:rsid w:val="00A033EC"/>
    <w:rsid w:val="00A0389D"/>
    <w:rsid w:val="00A04227"/>
    <w:rsid w:val="00A04BB3"/>
    <w:rsid w:val="00A05664"/>
    <w:rsid w:val="00A0584C"/>
    <w:rsid w:val="00A05872"/>
    <w:rsid w:val="00A05B08"/>
    <w:rsid w:val="00A06FE1"/>
    <w:rsid w:val="00A070BF"/>
    <w:rsid w:val="00A07D65"/>
    <w:rsid w:val="00A110DB"/>
    <w:rsid w:val="00A112AA"/>
    <w:rsid w:val="00A112FD"/>
    <w:rsid w:val="00A11847"/>
    <w:rsid w:val="00A11EE5"/>
    <w:rsid w:val="00A130BE"/>
    <w:rsid w:val="00A13E5C"/>
    <w:rsid w:val="00A150D9"/>
    <w:rsid w:val="00A157E0"/>
    <w:rsid w:val="00A16590"/>
    <w:rsid w:val="00A16628"/>
    <w:rsid w:val="00A16739"/>
    <w:rsid w:val="00A179F6"/>
    <w:rsid w:val="00A17C38"/>
    <w:rsid w:val="00A17C60"/>
    <w:rsid w:val="00A17EEF"/>
    <w:rsid w:val="00A2034E"/>
    <w:rsid w:val="00A20766"/>
    <w:rsid w:val="00A20E23"/>
    <w:rsid w:val="00A211E6"/>
    <w:rsid w:val="00A2154A"/>
    <w:rsid w:val="00A2168B"/>
    <w:rsid w:val="00A217FC"/>
    <w:rsid w:val="00A2208D"/>
    <w:rsid w:val="00A22492"/>
    <w:rsid w:val="00A2252B"/>
    <w:rsid w:val="00A22BC3"/>
    <w:rsid w:val="00A232B9"/>
    <w:rsid w:val="00A23555"/>
    <w:rsid w:val="00A23607"/>
    <w:rsid w:val="00A23D64"/>
    <w:rsid w:val="00A23F78"/>
    <w:rsid w:val="00A240E8"/>
    <w:rsid w:val="00A2480E"/>
    <w:rsid w:val="00A25059"/>
    <w:rsid w:val="00A252DA"/>
    <w:rsid w:val="00A25515"/>
    <w:rsid w:val="00A264D4"/>
    <w:rsid w:val="00A269E9"/>
    <w:rsid w:val="00A271CB"/>
    <w:rsid w:val="00A27510"/>
    <w:rsid w:val="00A278BB"/>
    <w:rsid w:val="00A27922"/>
    <w:rsid w:val="00A27C2F"/>
    <w:rsid w:val="00A30034"/>
    <w:rsid w:val="00A32216"/>
    <w:rsid w:val="00A323A6"/>
    <w:rsid w:val="00A326B2"/>
    <w:rsid w:val="00A3280C"/>
    <w:rsid w:val="00A32951"/>
    <w:rsid w:val="00A334FF"/>
    <w:rsid w:val="00A33784"/>
    <w:rsid w:val="00A33D8C"/>
    <w:rsid w:val="00A34BE0"/>
    <w:rsid w:val="00A3548E"/>
    <w:rsid w:val="00A35B20"/>
    <w:rsid w:val="00A35D45"/>
    <w:rsid w:val="00A35E40"/>
    <w:rsid w:val="00A35E6B"/>
    <w:rsid w:val="00A36B9C"/>
    <w:rsid w:val="00A36FFC"/>
    <w:rsid w:val="00A407E2"/>
    <w:rsid w:val="00A40DAF"/>
    <w:rsid w:val="00A41119"/>
    <w:rsid w:val="00A41172"/>
    <w:rsid w:val="00A411EE"/>
    <w:rsid w:val="00A4192A"/>
    <w:rsid w:val="00A41ACF"/>
    <w:rsid w:val="00A41C17"/>
    <w:rsid w:val="00A420DF"/>
    <w:rsid w:val="00A434AC"/>
    <w:rsid w:val="00A4357D"/>
    <w:rsid w:val="00A43A33"/>
    <w:rsid w:val="00A43ADD"/>
    <w:rsid w:val="00A456A4"/>
    <w:rsid w:val="00A45730"/>
    <w:rsid w:val="00A45FF7"/>
    <w:rsid w:val="00A4646A"/>
    <w:rsid w:val="00A46D2A"/>
    <w:rsid w:val="00A47260"/>
    <w:rsid w:val="00A47A03"/>
    <w:rsid w:val="00A50159"/>
    <w:rsid w:val="00A50294"/>
    <w:rsid w:val="00A5170B"/>
    <w:rsid w:val="00A51731"/>
    <w:rsid w:val="00A51DF0"/>
    <w:rsid w:val="00A51FEA"/>
    <w:rsid w:val="00A52044"/>
    <w:rsid w:val="00A52139"/>
    <w:rsid w:val="00A523FE"/>
    <w:rsid w:val="00A52D73"/>
    <w:rsid w:val="00A53210"/>
    <w:rsid w:val="00A53590"/>
    <w:rsid w:val="00A545DD"/>
    <w:rsid w:val="00A546FF"/>
    <w:rsid w:val="00A54E17"/>
    <w:rsid w:val="00A55647"/>
    <w:rsid w:val="00A55937"/>
    <w:rsid w:val="00A559AC"/>
    <w:rsid w:val="00A55DE2"/>
    <w:rsid w:val="00A55F11"/>
    <w:rsid w:val="00A56F1F"/>
    <w:rsid w:val="00A57545"/>
    <w:rsid w:val="00A578A6"/>
    <w:rsid w:val="00A57D86"/>
    <w:rsid w:val="00A6105E"/>
    <w:rsid w:val="00A6143E"/>
    <w:rsid w:val="00A617B9"/>
    <w:rsid w:val="00A625CA"/>
    <w:rsid w:val="00A628AA"/>
    <w:rsid w:val="00A635EA"/>
    <w:rsid w:val="00A6422A"/>
    <w:rsid w:val="00A64925"/>
    <w:rsid w:val="00A64C03"/>
    <w:rsid w:val="00A64D58"/>
    <w:rsid w:val="00A64FF6"/>
    <w:rsid w:val="00A65060"/>
    <w:rsid w:val="00A650C6"/>
    <w:rsid w:val="00A654AA"/>
    <w:rsid w:val="00A654C3"/>
    <w:rsid w:val="00A659BB"/>
    <w:rsid w:val="00A66A6C"/>
    <w:rsid w:val="00A66F4A"/>
    <w:rsid w:val="00A67E09"/>
    <w:rsid w:val="00A712FA"/>
    <w:rsid w:val="00A71621"/>
    <w:rsid w:val="00A71CF1"/>
    <w:rsid w:val="00A7279E"/>
    <w:rsid w:val="00A72A66"/>
    <w:rsid w:val="00A73854"/>
    <w:rsid w:val="00A73D44"/>
    <w:rsid w:val="00A7492F"/>
    <w:rsid w:val="00A7496D"/>
    <w:rsid w:val="00A74D98"/>
    <w:rsid w:val="00A74DB6"/>
    <w:rsid w:val="00A75037"/>
    <w:rsid w:val="00A7503A"/>
    <w:rsid w:val="00A750DD"/>
    <w:rsid w:val="00A759A8"/>
    <w:rsid w:val="00A75BF8"/>
    <w:rsid w:val="00A7600C"/>
    <w:rsid w:val="00A76855"/>
    <w:rsid w:val="00A76B85"/>
    <w:rsid w:val="00A76BBF"/>
    <w:rsid w:val="00A76DC2"/>
    <w:rsid w:val="00A76E46"/>
    <w:rsid w:val="00A77357"/>
    <w:rsid w:val="00A80039"/>
    <w:rsid w:val="00A8039A"/>
    <w:rsid w:val="00A80463"/>
    <w:rsid w:val="00A813B6"/>
    <w:rsid w:val="00A825A3"/>
    <w:rsid w:val="00A82DFF"/>
    <w:rsid w:val="00A82F9B"/>
    <w:rsid w:val="00A831C1"/>
    <w:rsid w:val="00A836B0"/>
    <w:rsid w:val="00A838C7"/>
    <w:rsid w:val="00A83A8E"/>
    <w:rsid w:val="00A83FF3"/>
    <w:rsid w:val="00A8423C"/>
    <w:rsid w:val="00A84BB1"/>
    <w:rsid w:val="00A84BD7"/>
    <w:rsid w:val="00A85531"/>
    <w:rsid w:val="00A858B2"/>
    <w:rsid w:val="00A85A09"/>
    <w:rsid w:val="00A85ADB"/>
    <w:rsid w:val="00A861D3"/>
    <w:rsid w:val="00A868BC"/>
    <w:rsid w:val="00A86B00"/>
    <w:rsid w:val="00A87C5F"/>
    <w:rsid w:val="00A87C71"/>
    <w:rsid w:val="00A912EC"/>
    <w:rsid w:val="00A91303"/>
    <w:rsid w:val="00A92093"/>
    <w:rsid w:val="00A94848"/>
    <w:rsid w:val="00A94BB4"/>
    <w:rsid w:val="00A952AC"/>
    <w:rsid w:val="00A95DA5"/>
    <w:rsid w:val="00A961CE"/>
    <w:rsid w:val="00A9678E"/>
    <w:rsid w:val="00A96842"/>
    <w:rsid w:val="00A96B00"/>
    <w:rsid w:val="00A970A0"/>
    <w:rsid w:val="00A9791E"/>
    <w:rsid w:val="00AA00D3"/>
    <w:rsid w:val="00AA0B3F"/>
    <w:rsid w:val="00AA103E"/>
    <w:rsid w:val="00AA138C"/>
    <w:rsid w:val="00AA1646"/>
    <w:rsid w:val="00AA1BF2"/>
    <w:rsid w:val="00AA2136"/>
    <w:rsid w:val="00AA2587"/>
    <w:rsid w:val="00AA2CE2"/>
    <w:rsid w:val="00AA3983"/>
    <w:rsid w:val="00AA4099"/>
    <w:rsid w:val="00AA49CD"/>
    <w:rsid w:val="00AA4F38"/>
    <w:rsid w:val="00AA4FD8"/>
    <w:rsid w:val="00AA5FBE"/>
    <w:rsid w:val="00AA629F"/>
    <w:rsid w:val="00AA6EC3"/>
    <w:rsid w:val="00AA727F"/>
    <w:rsid w:val="00AA7E32"/>
    <w:rsid w:val="00AB01B7"/>
    <w:rsid w:val="00AB0B7E"/>
    <w:rsid w:val="00AB1639"/>
    <w:rsid w:val="00AB2006"/>
    <w:rsid w:val="00AB29C7"/>
    <w:rsid w:val="00AB349D"/>
    <w:rsid w:val="00AB39C7"/>
    <w:rsid w:val="00AB3AB2"/>
    <w:rsid w:val="00AB3FE4"/>
    <w:rsid w:val="00AB40D2"/>
    <w:rsid w:val="00AB4518"/>
    <w:rsid w:val="00AB4662"/>
    <w:rsid w:val="00AB489A"/>
    <w:rsid w:val="00AB4A2F"/>
    <w:rsid w:val="00AB4BAA"/>
    <w:rsid w:val="00AB5F41"/>
    <w:rsid w:val="00AB61F1"/>
    <w:rsid w:val="00AB6FC6"/>
    <w:rsid w:val="00AB7013"/>
    <w:rsid w:val="00AB731C"/>
    <w:rsid w:val="00AB78F6"/>
    <w:rsid w:val="00AB794E"/>
    <w:rsid w:val="00AB799E"/>
    <w:rsid w:val="00AB7CF3"/>
    <w:rsid w:val="00AC028D"/>
    <w:rsid w:val="00AC135F"/>
    <w:rsid w:val="00AC1421"/>
    <w:rsid w:val="00AC18B5"/>
    <w:rsid w:val="00AC1940"/>
    <w:rsid w:val="00AC2144"/>
    <w:rsid w:val="00AC24B9"/>
    <w:rsid w:val="00AC373A"/>
    <w:rsid w:val="00AC427F"/>
    <w:rsid w:val="00AC4428"/>
    <w:rsid w:val="00AC467E"/>
    <w:rsid w:val="00AC49CA"/>
    <w:rsid w:val="00AC4B3C"/>
    <w:rsid w:val="00AC5B05"/>
    <w:rsid w:val="00AC5E39"/>
    <w:rsid w:val="00AC5E89"/>
    <w:rsid w:val="00AC6D6D"/>
    <w:rsid w:val="00AD002F"/>
    <w:rsid w:val="00AD0C74"/>
    <w:rsid w:val="00AD10FE"/>
    <w:rsid w:val="00AD1142"/>
    <w:rsid w:val="00AD1256"/>
    <w:rsid w:val="00AD1E27"/>
    <w:rsid w:val="00AD2930"/>
    <w:rsid w:val="00AD29B3"/>
    <w:rsid w:val="00AD2B94"/>
    <w:rsid w:val="00AD2FB6"/>
    <w:rsid w:val="00AD3747"/>
    <w:rsid w:val="00AD3872"/>
    <w:rsid w:val="00AD44D2"/>
    <w:rsid w:val="00AD4603"/>
    <w:rsid w:val="00AD489E"/>
    <w:rsid w:val="00AD4B2C"/>
    <w:rsid w:val="00AD4C75"/>
    <w:rsid w:val="00AD4E84"/>
    <w:rsid w:val="00AD573A"/>
    <w:rsid w:val="00AD5832"/>
    <w:rsid w:val="00AD59B7"/>
    <w:rsid w:val="00AD5E59"/>
    <w:rsid w:val="00AD69D4"/>
    <w:rsid w:val="00AD6E12"/>
    <w:rsid w:val="00AD7159"/>
    <w:rsid w:val="00AD740D"/>
    <w:rsid w:val="00AD783C"/>
    <w:rsid w:val="00AD7DD8"/>
    <w:rsid w:val="00AD7E41"/>
    <w:rsid w:val="00AE0186"/>
    <w:rsid w:val="00AE050D"/>
    <w:rsid w:val="00AE0A80"/>
    <w:rsid w:val="00AE0A9C"/>
    <w:rsid w:val="00AE0D86"/>
    <w:rsid w:val="00AE1A48"/>
    <w:rsid w:val="00AE1F6E"/>
    <w:rsid w:val="00AE2364"/>
    <w:rsid w:val="00AE290D"/>
    <w:rsid w:val="00AE3503"/>
    <w:rsid w:val="00AE4559"/>
    <w:rsid w:val="00AE741C"/>
    <w:rsid w:val="00AE7460"/>
    <w:rsid w:val="00AF0814"/>
    <w:rsid w:val="00AF0BBC"/>
    <w:rsid w:val="00AF0DC1"/>
    <w:rsid w:val="00AF0E28"/>
    <w:rsid w:val="00AF13AD"/>
    <w:rsid w:val="00AF1EFF"/>
    <w:rsid w:val="00AF1F92"/>
    <w:rsid w:val="00AF214F"/>
    <w:rsid w:val="00AF2513"/>
    <w:rsid w:val="00AF4051"/>
    <w:rsid w:val="00AF4244"/>
    <w:rsid w:val="00AF4F7E"/>
    <w:rsid w:val="00AF5366"/>
    <w:rsid w:val="00AF553B"/>
    <w:rsid w:val="00AF5812"/>
    <w:rsid w:val="00AF5BCD"/>
    <w:rsid w:val="00AF5BE9"/>
    <w:rsid w:val="00AF5E72"/>
    <w:rsid w:val="00AF61B5"/>
    <w:rsid w:val="00AF61DE"/>
    <w:rsid w:val="00AF66AB"/>
    <w:rsid w:val="00AF69BC"/>
    <w:rsid w:val="00AF6C90"/>
    <w:rsid w:val="00AF7061"/>
    <w:rsid w:val="00AF7BA7"/>
    <w:rsid w:val="00AF7DF7"/>
    <w:rsid w:val="00AF7F0F"/>
    <w:rsid w:val="00B00AA7"/>
    <w:rsid w:val="00B00F6C"/>
    <w:rsid w:val="00B013F0"/>
    <w:rsid w:val="00B014D7"/>
    <w:rsid w:val="00B01BE4"/>
    <w:rsid w:val="00B02733"/>
    <w:rsid w:val="00B03DE7"/>
    <w:rsid w:val="00B04126"/>
    <w:rsid w:val="00B0450B"/>
    <w:rsid w:val="00B04AAC"/>
    <w:rsid w:val="00B0510F"/>
    <w:rsid w:val="00B051A3"/>
    <w:rsid w:val="00B051F3"/>
    <w:rsid w:val="00B05823"/>
    <w:rsid w:val="00B05E3A"/>
    <w:rsid w:val="00B063F1"/>
    <w:rsid w:val="00B06406"/>
    <w:rsid w:val="00B06775"/>
    <w:rsid w:val="00B069CD"/>
    <w:rsid w:val="00B072AA"/>
    <w:rsid w:val="00B07C93"/>
    <w:rsid w:val="00B07EE1"/>
    <w:rsid w:val="00B10145"/>
    <w:rsid w:val="00B10928"/>
    <w:rsid w:val="00B118E0"/>
    <w:rsid w:val="00B11CBB"/>
    <w:rsid w:val="00B12329"/>
    <w:rsid w:val="00B1276E"/>
    <w:rsid w:val="00B12C88"/>
    <w:rsid w:val="00B12EAA"/>
    <w:rsid w:val="00B12FCE"/>
    <w:rsid w:val="00B132E3"/>
    <w:rsid w:val="00B147A3"/>
    <w:rsid w:val="00B14887"/>
    <w:rsid w:val="00B1509B"/>
    <w:rsid w:val="00B15134"/>
    <w:rsid w:val="00B153CF"/>
    <w:rsid w:val="00B15990"/>
    <w:rsid w:val="00B164A5"/>
    <w:rsid w:val="00B166B0"/>
    <w:rsid w:val="00B16F44"/>
    <w:rsid w:val="00B17A51"/>
    <w:rsid w:val="00B20205"/>
    <w:rsid w:val="00B20730"/>
    <w:rsid w:val="00B20FD9"/>
    <w:rsid w:val="00B2182F"/>
    <w:rsid w:val="00B21981"/>
    <w:rsid w:val="00B22194"/>
    <w:rsid w:val="00B222F2"/>
    <w:rsid w:val="00B22525"/>
    <w:rsid w:val="00B2258C"/>
    <w:rsid w:val="00B24060"/>
    <w:rsid w:val="00B2544B"/>
    <w:rsid w:val="00B2573B"/>
    <w:rsid w:val="00B25D6C"/>
    <w:rsid w:val="00B25DB9"/>
    <w:rsid w:val="00B2672F"/>
    <w:rsid w:val="00B26A83"/>
    <w:rsid w:val="00B26EE9"/>
    <w:rsid w:val="00B2750F"/>
    <w:rsid w:val="00B2761D"/>
    <w:rsid w:val="00B30687"/>
    <w:rsid w:val="00B309BD"/>
    <w:rsid w:val="00B314C2"/>
    <w:rsid w:val="00B32AB5"/>
    <w:rsid w:val="00B32D19"/>
    <w:rsid w:val="00B33037"/>
    <w:rsid w:val="00B33632"/>
    <w:rsid w:val="00B33F63"/>
    <w:rsid w:val="00B34676"/>
    <w:rsid w:val="00B34C86"/>
    <w:rsid w:val="00B34DA5"/>
    <w:rsid w:val="00B35215"/>
    <w:rsid w:val="00B35CDF"/>
    <w:rsid w:val="00B35E45"/>
    <w:rsid w:val="00B35F32"/>
    <w:rsid w:val="00B364D2"/>
    <w:rsid w:val="00B36DAD"/>
    <w:rsid w:val="00B36F9A"/>
    <w:rsid w:val="00B3758C"/>
    <w:rsid w:val="00B37F7A"/>
    <w:rsid w:val="00B40358"/>
    <w:rsid w:val="00B40565"/>
    <w:rsid w:val="00B41169"/>
    <w:rsid w:val="00B41471"/>
    <w:rsid w:val="00B4176C"/>
    <w:rsid w:val="00B426C2"/>
    <w:rsid w:val="00B42E99"/>
    <w:rsid w:val="00B42F04"/>
    <w:rsid w:val="00B432E5"/>
    <w:rsid w:val="00B438F8"/>
    <w:rsid w:val="00B44337"/>
    <w:rsid w:val="00B4478B"/>
    <w:rsid w:val="00B45005"/>
    <w:rsid w:val="00B4504D"/>
    <w:rsid w:val="00B450BE"/>
    <w:rsid w:val="00B456B7"/>
    <w:rsid w:val="00B45A11"/>
    <w:rsid w:val="00B46442"/>
    <w:rsid w:val="00B4668C"/>
    <w:rsid w:val="00B47512"/>
    <w:rsid w:val="00B47552"/>
    <w:rsid w:val="00B476F5"/>
    <w:rsid w:val="00B51893"/>
    <w:rsid w:val="00B518F1"/>
    <w:rsid w:val="00B530A4"/>
    <w:rsid w:val="00B53D57"/>
    <w:rsid w:val="00B5468E"/>
    <w:rsid w:val="00B547E7"/>
    <w:rsid w:val="00B54860"/>
    <w:rsid w:val="00B5492B"/>
    <w:rsid w:val="00B552D4"/>
    <w:rsid w:val="00B553FB"/>
    <w:rsid w:val="00B55DC1"/>
    <w:rsid w:val="00B55EB2"/>
    <w:rsid w:val="00B56DA8"/>
    <w:rsid w:val="00B57019"/>
    <w:rsid w:val="00B5712F"/>
    <w:rsid w:val="00B5721C"/>
    <w:rsid w:val="00B574ED"/>
    <w:rsid w:val="00B57BF6"/>
    <w:rsid w:val="00B60B45"/>
    <w:rsid w:val="00B62F13"/>
    <w:rsid w:val="00B63134"/>
    <w:rsid w:val="00B63237"/>
    <w:rsid w:val="00B64180"/>
    <w:rsid w:val="00B6422F"/>
    <w:rsid w:val="00B64453"/>
    <w:rsid w:val="00B64550"/>
    <w:rsid w:val="00B6489A"/>
    <w:rsid w:val="00B65DE1"/>
    <w:rsid w:val="00B65F5D"/>
    <w:rsid w:val="00B65FB5"/>
    <w:rsid w:val="00B66295"/>
    <w:rsid w:val="00B662B6"/>
    <w:rsid w:val="00B67B51"/>
    <w:rsid w:val="00B70EBE"/>
    <w:rsid w:val="00B70F8A"/>
    <w:rsid w:val="00B712A3"/>
    <w:rsid w:val="00B72752"/>
    <w:rsid w:val="00B72989"/>
    <w:rsid w:val="00B7321B"/>
    <w:rsid w:val="00B73721"/>
    <w:rsid w:val="00B73860"/>
    <w:rsid w:val="00B73981"/>
    <w:rsid w:val="00B73FD8"/>
    <w:rsid w:val="00B74213"/>
    <w:rsid w:val="00B7481A"/>
    <w:rsid w:val="00B74F5C"/>
    <w:rsid w:val="00B75058"/>
    <w:rsid w:val="00B76F70"/>
    <w:rsid w:val="00B77747"/>
    <w:rsid w:val="00B80771"/>
    <w:rsid w:val="00B8084B"/>
    <w:rsid w:val="00B8142E"/>
    <w:rsid w:val="00B81A46"/>
    <w:rsid w:val="00B81EE2"/>
    <w:rsid w:val="00B82A3A"/>
    <w:rsid w:val="00B82C71"/>
    <w:rsid w:val="00B836F6"/>
    <w:rsid w:val="00B83BAA"/>
    <w:rsid w:val="00B8402A"/>
    <w:rsid w:val="00B84D39"/>
    <w:rsid w:val="00B84D42"/>
    <w:rsid w:val="00B84E71"/>
    <w:rsid w:val="00B854CF"/>
    <w:rsid w:val="00B86117"/>
    <w:rsid w:val="00B864BF"/>
    <w:rsid w:val="00B866D1"/>
    <w:rsid w:val="00B8670B"/>
    <w:rsid w:val="00B86716"/>
    <w:rsid w:val="00B87BC4"/>
    <w:rsid w:val="00B87D1C"/>
    <w:rsid w:val="00B901DD"/>
    <w:rsid w:val="00B90CF3"/>
    <w:rsid w:val="00B91564"/>
    <w:rsid w:val="00B9161E"/>
    <w:rsid w:val="00B91B3C"/>
    <w:rsid w:val="00B91DCD"/>
    <w:rsid w:val="00B91E6B"/>
    <w:rsid w:val="00B92007"/>
    <w:rsid w:val="00B9209C"/>
    <w:rsid w:val="00B9216F"/>
    <w:rsid w:val="00B92BB1"/>
    <w:rsid w:val="00B935D8"/>
    <w:rsid w:val="00B94542"/>
    <w:rsid w:val="00B9482F"/>
    <w:rsid w:val="00B94B2C"/>
    <w:rsid w:val="00B94DB2"/>
    <w:rsid w:val="00B95017"/>
    <w:rsid w:val="00B95803"/>
    <w:rsid w:val="00B96539"/>
    <w:rsid w:val="00B967CD"/>
    <w:rsid w:val="00B96819"/>
    <w:rsid w:val="00BA0E1F"/>
    <w:rsid w:val="00BA14ED"/>
    <w:rsid w:val="00BA1873"/>
    <w:rsid w:val="00BA18B6"/>
    <w:rsid w:val="00BA2276"/>
    <w:rsid w:val="00BA22F9"/>
    <w:rsid w:val="00BA24F2"/>
    <w:rsid w:val="00BA48F6"/>
    <w:rsid w:val="00BA4D78"/>
    <w:rsid w:val="00BA4E7F"/>
    <w:rsid w:val="00BA4FCA"/>
    <w:rsid w:val="00BA51BD"/>
    <w:rsid w:val="00BA60EA"/>
    <w:rsid w:val="00BA6865"/>
    <w:rsid w:val="00BA748D"/>
    <w:rsid w:val="00BA75D4"/>
    <w:rsid w:val="00BA7E27"/>
    <w:rsid w:val="00BB0401"/>
    <w:rsid w:val="00BB0FF6"/>
    <w:rsid w:val="00BB1001"/>
    <w:rsid w:val="00BB10A4"/>
    <w:rsid w:val="00BB166C"/>
    <w:rsid w:val="00BB1943"/>
    <w:rsid w:val="00BB1B27"/>
    <w:rsid w:val="00BB1FE1"/>
    <w:rsid w:val="00BB253E"/>
    <w:rsid w:val="00BB291D"/>
    <w:rsid w:val="00BB2FEE"/>
    <w:rsid w:val="00BB3477"/>
    <w:rsid w:val="00BB367A"/>
    <w:rsid w:val="00BB3E1A"/>
    <w:rsid w:val="00BB418D"/>
    <w:rsid w:val="00BB4EDD"/>
    <w:rsid w:val="00BB5EF7"/>
    <w:rsid w:val="00BB6C59"/>
    <w:rsid w:val="00BB6DD1"/>
    <w:rsid w:val="00BB7260"/>
    <w:rsid w:val="00BC0270"/>
    <w:rsid w:val="00BC09B4"/>
    <w:rsid w:val="00BC0FE3"/>
    <w:rsid w:val="00BC106E"/>
    <w:rsid w:val="00BC11C0"/>
    <w:rsid w:val="00BC1B12"/>
    <w:rsid w:val="00BC1B13"/>
    <w:rsid w:val="00BC1E06"/>
    <w:rsid w:val="00BC1EAF"/>
    <w:rsid w:val="00BC23D2"/>
    <w:rsid w:val="00BC2726"/>
    <w:rsid w:val="00BC2CB3"/>
    <w:rsid w:val="00BC398F"/>
    <w:rsid w:val="00BC3F25"/>
    <w:rsid w:val="00BC4081"/>
    <w:rsid w:val="00BC49C4"/>
    <w:rsid w:val="00BC4CC3"/>
    <w:rsid w:val="00BC4F11"/>
    <w:rsid w:val="00BC55F8"/>
    <w:rsid w:val="00BC5BC2"/>
    <w:rsid w:val="00BC60C4"/>
    <w:rsid w:val="00BC6432"/>
    <w:rsid w:val="00BC7BAE"/>
    <w:rsid w:val="00BC7E7D"/>
    <w:rsid w:val="00BD0368"/>
    <w:rsid w:val="00BD0F2A"/>
    <w:rsid w:val="00BD1345"/>
    <w:rsid w:val="00BD14A7"/>
    <w:rsid w:val="00BD16A9"/>
    <w:rsid w:val="00BD2175"/>
    <w:rsid w:val="00BD229D"/>
    <w:rsid w:val="00BD2424"/>
    <w:rsid w:val="00BD2DBC"/>
    <w:rsid w:val="00BD378E"/>
    <w:rsid w:val="00BD37FA"/>
    <w:rsid w:val="00BD4007"/>
    <w:rsid w:val="00BD4F51"/>
    <w:rsid w:val="00BD608F"/>
    <w:rsid w:val="00BD630D"/>
    <w:rsid w:val="00BD69F6"/>
    <w:rsid w:val="00BD6EF6"/>
    <w:rsid w:val="00BD774E"/>
    <w:rsid w:val="00BD7B3F"/>
    <w:rsid w:val="00BD7C64"/>
    <w:rsid w:val="00BD7DCF"/>
    <w:rsid w:val="00BE06AE"/>
    <w:rsid w:val="00BE0D3D"/>
    <w:rsid w:val="00BE14DD"/>
    <w:rsid w:val="00BE19AE"/>
    <w:rsid w:val="00BE1CDE"/>
    <w:rsid w:val="00BE222A"/>
    <w:rsid w:val="00BE3033"/>
    <w:rsid w:val="00BE33C0"/>
    <w:rsid w:val="00BE35FE"/>
    <w:rsid w:val="00BE3770"/>
    <w:rsid w:val="00BE3EB6"/>
    <w:rsid w:val="00BE46B9"/>
    <w:rsid w:val="00BE4E0E"/>
    <w:rsid w:val="00BE5126"/>
    <w:rsid w:val="00BE513A"/>
    <w:rsid w:val="00BE5AD6"/>
    <w:rsid w:val="00BE61B2"/>
    <w:rsid w:val="00BE67DF"/>
    <w:rsid w:val="00BE68B5"/>
    <w:rsid w:val="00BE6933"/>
    <w:rsid w:val="00BE7455"/>
    <w:rsid w:val="00BE7482"/>
    <w:rsid w:val="00BF0502"/>
    <w:rsid w:val="00BF08E1"/>
    <w:rsid w:val="00BF0DCA"/>
    <w:rsid w:val="00BF10DC"/>
    <w:rsid w:val="00BF2557"/>
    <w:rsid w:val="00BF2E6D"/>
    <w:rsid w:val="00BF30F9"/>
    <w:rsid w:val="00BF4106"/>
    <w:rsid w:val="00BF493F"/>
    <w:rsid w:val="00BF5612"/>
    <w:rsid w:val="00BF67D6"/>
    <w:rsid w:val="00BF69CB"/>
    <w:rsid w:val="00BF6C38"/>
    <w:rsid w:val="00BF748B"/>
    <w:rsid w:val="00BF7AAF"/>
    <w:rsid w:val="00C00559"/>
    <w:rsid w:val="00C00898"/>
    <w:rsid w:val="00C01302"/>
    <w:rsid w:val="00C0140E"/>
    <w:rsid w:val="00C01EA6"/>
    <w:rsid w:val="00C03490"/>
    <w:rsid w:val="00C03FFD"/>
    <w:rsid w:val="00C0432B"/>
    <w:rsid w:val="00C043D5"/>
    <w:rsid w:val="00C04447"/>
    <w:rsid w:val="00C04939"/>
    <w:rsid w:val="00C049D2"/>
    <w:rsid w:val="00C04A2E"/>
    <w:rsid w:val="00C05301"/>
    <w:rsid w:val="00C061A0"/>
    <w:rsid w:val="00C0650A"/>
    <w:rsid w:val="00C06914"/>
    <w:rsid w:val="00C0728E"/>
    <w:rsid w:val="00C073B3"/>
    <w:rsid w:val="00C079FE"/>
    <w:rsid w:val="00C07D71"/>
    <w:rsid w:val="00C1140C"/>
    <w:rsid w:val="00C115D8"/>
    <w:rsid w:val="00C1180B"/>
    <w:rsid w:val="00C1325A"/>
    <w:rsid w:val="00C138EE"/>
    <w:rsid w:val="00C13B6E"/>
    <w:rsid w:val="00C13D3F"/>
    <w:rsid w:val="00C140D2"/>
    <w:rsid w:val="00C140D8"/>
    <w:rsid w:val="00C1567F"/>
    <w:rsid w:val="00C15A20"/>
    <w:rsid w:val="00C17B22"/>
    <w:rsid w:val="00C20094"/>
    <w:rsid w:val="00C2027A"/>
    <w:rsid w:val="00C20340"/>
    <w:rsid w:val="00C20E9C"/>
    <w:rsid w:val="00C2119A"/>
    <w:rsid w:val="00C21579"/>
    <w:rsid w:val="00C21EAC"/>
    <w:rsid w:val="00C222E0"/>
    <w:rsid w:val="00C2242B"/>
    <w:rsid w:val="00C22659"/>
    <w:rsid w:val="00C226F9"/>
    <w:rsid w:val="00C2293E"/>
    <w:rsid w:val="00C22BB7"/>
    <w:rsid w:val="00C22C45"/>
    <w:rsid w:val="00C22D75"/>
    <w:rsid w:val="00C22E80"/>
    <w:rsid w:val="00C23BED"/>
    <w:rsid w:val="00C2405D"/>
    <w:rsid w:val="00C24D12"/>
    <w:rsid w:val="00C24FA4"/>
    <w:rsid w:val="00C257F2"/>
    <w:rsid w:val="00C25E8B"/>
    <w:rsid w:val="00C2686B"/>
    <w:rsid w:val="00C26B27"/>
    <w:rsid w:val="00C26F07"/>
    <w:rsid w:val="00C2700A"/>
    <w:rsid w:val="00C278C4"/>
    <w:rsid w:val="00C3043F"/>
    <w:rsid w:val="00C3074C"/>
    <w:rsid w:val="00C30B26"/>
    <w:rsid w:val="00C30BB0"/>
    <w:rsid w:val="00C31373"/>
    <w:rsid w:val="00C31C99"/>
    <w:rsid w:val="00C32272"/>
    <w:rsid w:val="00C32428"/>
    <w:rsid w:val="00C325F4"/>
    <w:rsid w:val="00C32AC7"/>
    <w:rsid w:val="00C32C1D"/>
    <w:rsid w:val="00C32DB8"/>
    <w:rsid w:val="00C32F0D"/>
    <w:rsid w:val="00C337AF"/>
    <w:rsid w:val="00C3390B"/>
    <w:rsid w:val="00C33C18"/>
    <w:rsid w:val="00C342AB"/>
    <w:rsid w:val="00C346D2"/>
    <w:rsid w:val="00C34783"/>
    <w:rsid w:val="00C34BE8"/>
    <w:rsid w:val="00C34C5A"/>
    <w:rsid w:val="00C34D8E"/>
    <w:rsid w:val="00C35020"/>
    <w:rsid w:val="00C35C1B"/>
    <w:rsid w:val="00C364C1"/>
    <w:rsid w:val="00C365F1"/>
    <w:rsid w:val="00C374C2"/>
    <w:rsid w:val="00C378EC"/>
    <w:rsid w:val="00C37B98"/>
    <w:rsid w:val="00C4041D"/>
    <w:rsid w:val="00C4052A"/>
    <w:rsid w:val="00C407EB"/>
    <w:rsid w:val="00C41728"/>
    <w:rsid w:val="00C41DF5"/>
    <w:rsid w:val="00C42493"/>
    <w:rsid w:val="00C42F3B"/>
    <w:rsid w:val="00C42FA3"/>
    <w:rsid w:val="00C43644"/>
    <w:rsid w:val="00C436EE"/>
    <w:rsid w:val="00C43731"/>
    <w:rsid w:val="00C43AEA"/>
    <w:rsid w:val="00C4450C"/>
    <w:rsid w:val="00C44A74"/>
    <w:rsid w:val="00C45133"/>
    <w:rsid w:val="00C46AB9"/>
    <w:rsid w:val="00C47992"/>
    <w:rsid w:val="00C47ADF"/>
    <w:rsid w:val="00C50197"/>
    <w:rsid w:val="00C503C9"/>
    <w:rsid w:val="00C50708"/>
    <w:rsid w:val="00C50EF3"/>
    <w:rsid w:val="00C5121A"/>
    <w:rsid w:val="00C51F57"/>
    <w:rsid w:val="00C532E4"/>
    <w:rsid w:val="00C5340E"/>
    <w:rsid w:val="00C54697"/>
    <w:rsid w:val="00C551A9"/>
    <w:rsid w:val="00C559AE"/>
    <w:rsid w:val="00C56072"/>
    <w:rsid w:val="00C56116"/>
    <w:rsid w:val="00C562C2"/>
    <w:rsid w:val="00C56612"/>
    <w:rsid w:val="00C569B4"/>
    <w:rsid w:val="00C569E4"/>
    <w:rsid w:val="00C56EE0"/>
    <w:rsid w:val="00C56F30"/>
    <w:rsid w:val="00C57070"/>
    <w:rsid w:val="00C57D33"/>
    <w:rsid w:val="00C603BD"/>
    <w:rsid w:val="00C60718"/>
    <w:rsid w:val="00C60D6D"/>
    <w:rsid w:val="00C61086"/>
    <w:rsid w:val="00C6147F"/>
    <w:rsid w:val="00C614D2"/>
    <w:rsid w:val="00C616EE"/>
    <w:rsid w:val="00C61F2A"/>
    <w:rsid w:val="00C62262"/>
    <w:rsid w:val="00C62EDB"/>
    <w:rsid w:val="00C631D3"/>
    <w:rsid w:val="00C63E8F"/>
    <w:rsid w:val="00C65DBC"/>
    <w:rsid w:val="00C668AC"/>
    <w:rsid w:val="00C66DD8"/>
    <w:rsid w:val="00C66E9E"/>
    <w:rsid w:val="00C66F63"/>
    <w:rsid w:val="00C678FB"/>
    <w:rsid w:val="00C67ABC"/>
    <w:rsid w:val="00C67EAA"/>
    <w:rsid w:val="00C7019D"/>
    <w:rsid w:val="00C70596"/>
    <w:rsid w:val="00C7059B"/>
    <w:rsid w:val="00C7068C"/>
    <w:rsid w:val="00C70898"/>
    <w:rsid w:val="00C70A0F"/>
    <w:rsid w:val="00C715C1"/>
    <w:rsid w:val="00C71754"/>
    <w:rsid w:val="00C72057"/>
    <w:rsid w:val="00C72E60"/>
    <w:rsid w:val="00C730A1"/>
    <w:rsid w:val="00C734E7"/>
    <w:rsid w:val="00C73514"/>
    <w:rsid w:val="00C73CBE"/>
    <w:rsid w:val="00C73E83"/>
    <w:rsid w:val="00C746CD"/>
    <w:rsid w:val="00C7540E"/>
    <w:rsid w:val="00C76E5F"/>
    <w:rsid w:val="00C76EC6"/>
    <w:rsid w:val="00C771A9"/>
    <w:rsid w:val="00C774A9"/>
    <w:rsid w:val="00C7753A"/>
    <w:rsid w:val="00C7761D"/>
    <w:rsid w:val="00C77BD6"/>
    <w:rsid w:val="00C77DBB"/>
    <w:rsid w:val="00C801B6"/>
    <w:rsid w:val="00C8085B"/>
    <w:rsid w:val="00C816E3"/>
    <w:rsid w:val="00C81764"/>
    <w:rsid w:val="00C82004"/>
    <w:rsid w:val="00C82371"/>
    <w:rsid w:val="00C82AF6"/>
    <w:rsid w:val="00C83486"/>
    <w:rsid w:val="00C83C2A"/>
    <w:rsid w:val="00C8401A"/>
    <w:rsid w:val="00C85DBE"/>
    <w:rsid w:val="00C85E31"/>
    <w:rsid w:val="00C86393"/>
    <w:rsid w:val="00C863D1"/>
    <w:rsid w:val="00C871E2"/>
    <w:rsid w:val="00C8722A"/>
    <w:rsid w:val="00C87EF5"/>
    <w:rsid w:val="00C904B5"/>
    <w:rsid w:val="00C9069F"/>
    <w:rsid w:val="00C90A42"/>
    <w:rsid w:val="00C90F07"/>
    <w:rsid w:val="00C91769"/>
    <w:rsid w:val="00C91EBC"/>
    <w:rsid w:val="00C92C7B"/>
    <w:rsid w:val="00C930B1"/>
    <w:rsid w:val="00C93715"/>
    <w:rsid w:val="00C94543"/>
    <w:rsid w:val="00C945F4"/>
    <w:rsid w:val="00C9491E"/>
    <w:rsid w:val="00C94D56"/>
    <w:rsid w:val="00C95080"/>
    <w:rsid w:val="00C96C77"/>
    <w:rsid w:val="00C97430"/>
    <w:rsid w:val="00C97477"/>
    <w:rsid w:val="00C97952"/>
    <w:rsid w:val="00CA0ABE"/>
    <w:rsid w:val="00CA0B33"/>
    <w:rsid w:val="00CA18CB"/>
    <w:rsid w:val="00CA1A7B"/>
    <w:rsid w:val="00CA2807"/>
    <w:rsid w:val="00CA2CFB"/>
    <w:rsid w:val="00CA2E4D"/>
    <w:rsid w:val="00CA2F71"/>
    <w:rsid w:val="00CA3303"/>
    <w:rsid w:val="00CA350D"/>
    <w:rsid w:val="00CA3DC4"/>
    <w:rsid w:val="00CA4093"/>
    <w:rsid w:val="00CA4E5B"/>
    <w:rsid w:val="00CA51E3"/>
    <w:rsid w:val="00CA5381"/>
    <w:rsid w:val="00CA5B4E"/>
    <w:rsid w:val="00CA5CEF"/>
    <w:rsid w:val="00CA5DCC"/>
    <w:rsid w:val="00CA608D"/>
    <w:rsid w:val="00CA6461"/>
    <w:rsid w:val="00CA7877"/>
    <w:rsid w:val="00CB0A4E"/>
    <w:rsid w:val="00CB0CBD"/>
    <w:rsid w:val="00CB0D23"/>
    <w:rsid w:val="00CB0F45"/>
    <w:rsid w:val="00CB142E"/>
    <w:rsid w:val="00CB166F"/>
    <w:rsid w:val="00CB2172"/>
    <w:rsid w:val="00CB2190"/>
    <w:rsid w:val="00CB2571"/>
    <w:rsid w:val="00CB2B36"/>
    <w:rsid w:val="00CB30B7"/>
    <w:rsid w:val="00CB347C"/>
    <w:rsid w:val="00CB4590"/>
    <w:rsid w:val="00CB45C0"/>
    <w:rsid w:val="00CB4998"/>
    <w:rsid w:val="00CB49D6"/>
    <w:rsid w:val="00CB4F77"/>
    <w:rsid w:val="00CB4FDF"/>
    <w:rsid w:val="00CB52B9"/>
    <w:rsid w:val="00CB5693"/>
    <w:rsid w:val="00CB588D"/>
    <w:rsid w:val="00CB5E28"/>
    <w:rsid w:val="00CB6941"/>
    <w:rsid w:val="00CB6BF7"/>
    <w:rsid w:val="00CB7226"/>
    <w:rsid w:val="00CB7231"/>
    <w:rsid w:val="00CB7545"/>
    <w:rsid w:val="00CC04BB"/>
    <w:rsid w:val="00CC0516"/>
    <w:rsid w:val="00CC0A87"/>
    <w:rsid w:val="00CC2720"/>
    <w:rsid w:val="00CC5153"/>
    <w:rsid w:val="00CC515B"/>
    <w:rsid w:val="00CC535F"/>
    <w:rsid w:val="00CC553E"/>
    <w:rsid w:val="00CC5BBB"/>
    <w:rsid w:val="00CC6117"/>
    <w:rsid w:val="00CC6493"/>
    <w:rsid w:val="00CC6C3A"/>
    <w:rsid w:val="00CC726A"/>
    <w:rsid w:val="00CC7C2B"/>
    <w:rsid w:val="00CD037C"/>
    <w:rsid w:val="00CD0675"/>
    <w:rsid w:val="00CD14B4"/>
    <w:rsid w:val="00CD22DE"/>
    <w:rsid w:val="00CD22E3"/>
    <w:rsid w:val="00CD2336"/>
    <w:rsid w:val="00CD2676"/>
    <w:rsid w:val="00CD299B"/>
    <w:rsid w:val="00CD2EAF"/>
    <w:rsid w:val="00CD363F"/>
    <w:rsid w:val="00CD3783"/>
    <w:rsid w:val="00CD378B"/>
    <w:rsid w:val="00CD3D37"/>
    <w:rsid w:val="00CD4E02"/>
    <w:rsid w:val="00CD67B9"/>
    <w:rsid w:val="00CD6B19"/>
    <w:rsid w:val="00CD74FC"/>
    <w:rsid w:val="00CD7716"/>
    <w:rsid w:val="00CD77CD"/>
    <w:rsid w:val="00CE0646"/>
    <w:rsid w:val="00CE1984"/>
    <w:rsid w:val="00CE19CF"/>
    <w:rsid w:val="00CE1EE5"/>
    <w:rsid w:val="00CE2065"/>
    <w:rsid w:val="00CE2899"/>
    <w:rsid w:val="00CE2A81"/>
    <w:rsid w:val="00CE38DE"/>
    <w:rsid w:val="00CE5239"/>
    <w:rsid w:val="00CE560D"/>
    <w:rsid w:val="00CE6225"/>
    <w:rsid w:val="00CE6908"/>
    <w:rsid w:val="00CE6D0D"/>
    <w:rsid w:val="00CE70F4"/>
    <w:rsid w:val="00CF0162"/>
    <w:rsid w:val="00CF0642"/>
    <w:rsid w:val="00CF1305"/>
    <w:rsid w:val="00CF1DA1"/>
    <w:rsid w:val="00CF1DD4"/>
    <w:rsid w:val="00CF2E98"/>
    <w:rsid w:val="00CF3010"/>
    <w:rsid w:val="00CF3C3E"/>
    <w:rsid w:val="00CF3C88"/>
    <w:rsid w:val="00CF47E0"/>
    <w:rsid w:val="00CF6DBD"/>
    <w:rsid w:val="00CF71B7"/>
    <w:rsid w:val="00CF7607"/>
    <w:rsid w:val="00CF7988"/>
    <w:rsid w:val="00D00948"/>
    <w:rsid w:val="00D00CE6"/>
    <w:rsid w:val="00D01C0A"/>
    <w:rsid w:val="00D0289D"/>
    <w:rsid w:val="00D0316A"/>
    <w:rsid w:val="00D03261"/>
    <w:rsid w:val="00D032F2"/>
    <w:rsid w:val="00D04414"/>
    <w:rsid w:val="00D0477B"/>
    <w:rsid w:val="00D05360"/>
    <w:rsid w:val="00D056A4"/>
    <w:rsid w:val="00D05E5B"/>
    <w:rsid w:val="00D05FFF"/>
    <w:rsid w:val="00D06149"/>
    <w:rsid w:val="00D067B5"/>
    <w:rsid w:val="00D06B47"/>
    <w:rsid w:val="00D07155"/>
    <w:rsid w:val="00D078A4"/>
    <w:rsid w:val="00D10973"/>
    <w:rsid w:val="00D10C3F"/>
    <w:rsid w:val="00D10C66"/>
    <w:rsid w:val="00D10CD2"/>
    <w:rsid w:val="00D10D26"/>
    <w:rsid w:val="00D118AC"/>
    <w:rsid w:val="00D121B4"/>
    <w:rsid w:val="00D122A5"/>
    <w:rsid w:val="00D125C3"/>
    <w:rsid w:val="00D13AD0"/>
    <w:rsid w:val="00D13E45"/>
    <w:rsid w:val="00D1435A"/>
    <w:rsid w:val="00D1519C"/>
    <w:rsid w:val="00D159F0"/>
    <w:rsid w:val="00D15B5F"/>
    <w:rsid w:val="00D165BA"/>
    <w:rsid w:val="00D17506"/>
    <w:rsid w:val="00D17DAD"/>
    <w:rsid w:val="00D17FDB"/>
    <w:rsid w:val="00D20077"/>
    <w:rsid w:val="00D205E7"/>
    <w:rsid w:val="00D20B13"/>
    <w:rsid w:val="00D21287"/>
    <w:rsid w:val="00D21553"/>
    <w:rsid w:val="00D223D7"/>
    <w:rsid w:val="00D223E7"/>
    <w:rsid w:val="00D226F5"/>
    <w:rsid w:val="00D23154"/>
    <w:rsid w:val="00D232B1"/>
    <w:rsid w:val="00D236BB"/>
    <w:rsid w:val="00D23E7F"/>
    <w:rsid w:val="00D244B4"/>
    <w:rsid w:val="00D24C3B"/>
    <w:rsid w:val="00D2524E"/>
    <w:rsid w:val="00D254F9"/>
    <w:rsid w:val="00D25581"/>
    <w:rsid w:val="00D2567B"/>
    <w:rsid w:val="00D25C24"/>
    <w:rsid w:val="00D25F09"/>
    <w:rsid w:val="00D26398"/>
    <w:rsid w:val="00D26564"/>
    <w:rsid w:val="00D27012"/>
    <w:rsid w:val="00D2773D"/>
    <w:rsid w:val="00D27D36"/>
    <w:rsid w:val="00D30214"/>
    <w:rsid w:val="00D30E9D"/>
    <w:rsid w:val="00D311E3"/>
    <w:rsid w:val="00D312CF"/>
    <w:rsid w:val="00D31C67"/>
    <w:rsid w:val="00D31E67"/>
    <w:rsid w:val="00D335D1"/>
    <w:rsid w:val="00D34104"/>
    <w:rsid w:val="00D341EF"/>
    <w:rsid w:val="00D35196"/>
    <w:rsid w:val="00D36116"/>
    <w:rsid w:val="00D3617D"/>
    <w:rsid w:val="00D365A2"/>
    <w:rsid w:val="00D367E0"/>
    <w:rsid w:val="00D36F60"/>
    <w:rsid w:val="00D371A8"/>
    <w:rsid w:val="00D374FD"/>
    <w:rsid w:val="00D3782F"/>
    <w:rsid w:val="00D37916"/>
    <w:rsid w:val="00D37995"/>
    <w:rsid w:val="00D40320"/>
    <w:rsid w:val="00D406D7"/>
    <w:rsid w:val="00D40713"/>
    <w:rsid w:val="00D40B57"/>
    <w:rsid w:val="00D40C3A"/>
    <w:rsid w:val="00D41418"/>
    <w:rsid w:val="00D41629"/>
    <w:rsid w:val="00D41A94"/>
    <w:rsid w:val="00D41F3A"/>
    <w:rsid w:val="00D42240"/>
    <w:rsid w:val="00D42BEC"/>
    <w:rsid w:val="00D42C20"/>
    <w:rsid w:val="00D430BC"/>
    <w:rsid w:val="00D43639"/>
    <w:rsid w:val="00D43979"/>
    <w:rsid w:val="00D43CCE"/>
    <w:rsid w:val="00D43E41"/>
    <w:rsid w:val="00D44545"/>
    <w:rsid w:val="00D447C3"/>
    <w:rsid w:val="00D44F2F"/>
    <w:rsid w:val="00D4584E"/>
    <w:rsid w:val="00D45870"/>
    <w:rsid w:val="00D45DB6"/>
    <w:rsid w:val="00D4673E"/>
    <w:rsid w:val="00D46B1F"/>
    <w:rsid w:val="00D46CB9"/>
    <w:rsid w:val="00D476F6"/>
    <w:rsid w:val="00D47AF0"/>
    <w:rsid w:val="00D50399"/>
    <w:rsid w:val="00D50B5A"/>
    <w:rsid w:val="00D51F32"/>
    <w:rsid w:val="00D521B0"/>
    <w:rsid w:val="00D52929"/>
    <w:rsid w:val="00D52CED"/>
    <w:rsid w:val="00D52E6A"/>
    <w:rsid w:val="00D52F85"/>
    <w:rsid w:val="00D535ED"/>
    <w:rsid w:val="00D53633"/>
    <w:rsid w:val="00D5391E"/>
    <w:rsid w:val="00D53BEF"/>
    <w:rsid w:val="00D53D71"/>
    <w:rsid w:val="00D54746"/>
    <w:rsid w:val="00D54B12"/>
    <w:rsid w:val="00D54B26"/>
    <w:rsid w:val="00D54C41"/>
    <w:rsid w:val="00D54C94"/>
    <w:rsid w:val="00D54FA6"/>
    <w:rsid w:val="00D54FF2"/>
    <w:rsid w:val="00D550B8"/>
    <w:rsid w:val="00D5521E"/>
    <w:rsid w:val="00D553E1"/>
    <w:rsid w:val="00D5576B"/>
    <w:rsid w:val="00D55E37"/>
    <w:rsid w:val="00D55E38"/>
    <w:rsid w:val="00D569DD"/>
    <w:rsid w:val="00D56DE0"/>
    <w:rsid w:val="00D57F0C"/>
    <w:rsid w:val="00D607C9"/>
    <w:rsid w:val="00D60E60"/>
    <w:rsid w:val="00D60ED3"/>
    <w:rsid w:val="00D61193"/>
    <w:rsid w:val="00D61286"/>
    <w:rsid w:val="00D61A59"/>
    <w:rsid w:val="00D6235C"/>
    <w:rsid w:val="00D625E3"/>
    <w:rsid w:val="00D631ED"/>
    <w:rsid w:val="00D63B32"/>
    <w:rsid w:val="00D63BE9"/>
    <w:rsid w:val="00D65572"/>
    <w:rsid w:val="00D6628F"/>
    <w:rsid w:val="00D6663F"/>
    <w:rsid w:val="00D6747D"/>
    <w:rsid w:val="00D678DF"/>
    <w:rsid w:val="00D67A1F"/>
    <w:rsid w:val="00D67C4D"/>
    <w:rsid w:val="00D70A5A"/>
    <w:rsid w:val="00D710C8"/>
    <w:rsid w:val="00D710EB"/>
    <w:rsid w:val="00D71730"/>
    <w:rsid w:val="00D72504"/>
    <w:rsid w:val="00D729DC"/>
    <w:rsid w:val="00D72A34"/>
    <w:rsid w:val="00D731E3"/>
    <w:rsid w:val="00D73455"/>
    <w:rsid w:val="00D739F8"/>
    <w:rsid w:val="00D73B6B"/>
    <w:rsid w:val="00D73CBD"/>
    <w:rsid w:val="00D73D41"/>
    <w:rsid w:val="00D741A5"/>
    <w:rsid w:val="00D743BD"/>
    <w:rsid w:val="00D743CB"/>
    <w:rsid w:val="00D74725"/>
    <w:rsid w:val="00D74BC1"/>
    <w:rsid w:val="00D74C1F"/>
    <w:rsid w:val="00D74D10"/>
    <w:rsid w:val="00D74E6E"/>
    <w:rsid w:val="00D75302"/>
    <w:rsid w:val="00D75972"/>
    <w:rsid w:val="00D75E4B"/>
    <w:rsid w:val="00D761B5"/>
    <w:rsid w:val="00D767C1"/>
    <w:rsid w:val="00D76928"/>
    <w:rsid w:val="00D77443"/>
    <w:rsid w:val="00D775CB"/>
    <w:rsid w:val="00D77F55"/>
    <w:rsid w:val="00D807EF"/>
    <w:rsid w:val="00D809A9"/>
    <w:rsid w:val="00D80A6C"/>
    <w:rsid w:val="00D80CDF"/>
    <w:rsid w:val="00D80D12"/>
    <w:rsid w:val="00D80F5B"/>
    <w:rsid w:val="00D81047"/>
    <w:rsid w:val="00D812E1"/>
    <w:rsid w:val="00D814B0"/>
    <w:rsid w:val="00D822B7"/>
    <w:rsid w:val="00D82BC5"/>
    <w:rsid w:val="00D82F3F"/>
    <w:rsid w:val="00D8337C"/>
    <w:rsid w:val="00D8342E"/>
    <w:rsid w:val="00D835B0"/>
    <w:rsid w:val="00D83E4F"/>
    <w:rsid w:val="00D8425F"/>
    <w:rsid w:val="00D847E1"/>
    <w:rsid w:val="00D849AC"/>
    <w:rsid w:val="00D84B4B"/>
    <w:rsid w:val="00D856CB"/>
    <w:rsid w:val="00D85E6B"/>
    <w:rsid w:val="00D86268"/>
    <w:rsid w:val="00D873FE"/>
    <w:rsid w:val="00D87C72"/>
    <w:rsid w:val="00D87D43"/>
    <w:rsid w:val="00D906FE"/>
    <w:rsid w:val="00D90793"/>
    <w:rsid w:val="00D907C3"/>
    <w:rsid w:val="00D9113C"/>
    <w:rsid w:val="00D91BDC"/>
    <w:rsid w:val="00D923AE"/>
    <w:rsid w:val="00D93989"/>
    <w:rsid w:val="00D946DD"/>
    <w:rsid w:val="00D94998"/>
    <w:rsid w:val="00D95229"/>
    <w:rsid w:val="00D95C77"/>
    <w:rsid w:val="00D95FE7"/>
    <w:rsid w:val="00D96283"/>
    <w:rsid w:val="00D96292"/>
    <w:rsid w:val="00D96DCC"/>
    <w:rsid w:val="00D973E1"/>
    <w:rsid w:val="00D97553"/>
    <w:rsid w:val="00D979D8"/>
    <w:rsid w:val="00D97ACB"/>
    <w:rsid w:val="00D97C05"/>
    <w:rsid w:val="00D97CE3"/>
    <w:rsid w:val="00DA055C"/>
    <w:rsid w:val="00DA0915"/>
    <w:rsid w:val="00DA15F2"/>
    <w:rsid w:val="00DA1773"/>
    <w:rsid w:val="00DA1AAC"/>
    <w:rsid w:val="00DA2E17"/>
    <w:rsid w:val="00DA2FFE"/>
    <w:rsid w:val="00DA30BA"/>
    <w:rsid w:val="00DA3B5D"/>
    <w:rsid w:val="00DA3B6D"/>
    <w:rsid w:val="00DA3C67"/>
    <w:rsid w:val="00DA4026"/>
    <w:rsid w:val="00DA4249"/>
    <w:rsid w:val="00DA42C2"/>
    <w:rsid w:val="00DA4AC1"/>
    <w:rsid w:val="00DA5042"/>
    <w:rsid w:val="00DA52FF"/>
    <w:rsid w:val="00DA57F4"/>
    <w:rsid w:val="00DA5999"/>
    <w:rsid w:val="00DA5CC5"/>
    <w:rsid w:val="00DA6CD0"/>
    <w:rsid w:val="00DA6F41"/>
    <w:rsid w:val="00DA7823"/>
    <w:rsid w:val="00DB009D"/>
    <w:rsid w:val="00DB0B21"/>
    <w:rsid w:val="00DB1446"/>
    <w:rsid w:val="00DB17C3"/>
    <w:rsid w:val="00DB1D7B"/>
    <w:rsid w:val="00DB2262"/>
    <w:rsid w:val="00DB2536"/>
    <w:rsid w:val="00DB2BD5"/>
    <w:rsid w:val="00DB3A75"/>
    <w:rsid w:val="00DB40B1"/>
    <w:rsid w:val="00DB4122"/>
    <w:rsid w:val="00DB578C"/>
    <w:rsid w:val="00DB59E0"/>
    <w:rsid w:val="00DB5AF7"/>
    <w:rsid w:val="00DB62B5"/>
    <w:rsid w:val="00DB6761"/>
    <w:rsid w:val="00DC0214"/>
    <w:rsid w:val="00DC03EA"/>
    <w:rsid w:val="00DC0EDB"/>
    <w:rsid w:val="00DC191C"/>
    <w:rsid w:val="00DC21A5"/>
    <w:rsid w:val="00DC23AF"/>
    <w:rsid w:val="00DC2624"/>
    <w:rsid w:val="00DC274B"/>
    <w:rsid w:val="00DC2A2B"/>
    <w:rsid w:val="00DC3719"/>
    <w:rsid w:val="00DC3AB1"/>
    <w:rsid w:val="00DC3EA3"/>
    <w:rsid w:val="00DC4D5E"/>
    <w:rsid w:val="00DC4E83"/>
    <w:rsid w:val="00DC4EBF"/>
    <w:rsid w:val="00DC51A8"/>
    <w:rsid w:val="00DC5230"/>
    <w:rsid w:val="00DC5374"/>
    <w:rsid w:val="00DC56D6"/>
    <w:rsid w:val="00DC6042"/>
    <w:rsid w:val="00DC6DB0"/>
    <w:rsid w:val="00DC7738"/>
    <w:rsid w:val="00DC7CC2"/>
    <w:rsid w:val="00DD0B22"/>
    <w:rsid w:val="00DD147C"/>
    <w:rsid w:val="00DD1599"/>
    <w:rsid w:val="00DD236E"/>
    <w:rsid w:val="00DD2533"/>
    <w:rsid w:val="00DD2552"/>
    <w:rsid w:val="00DD37A0"/>
    <w:rsid w:val="00DD3F94"/>
    <w:rsid w:val="00DD45A4"/>
    <w:rsid w:val="00DD49D5"/>
    <w:rsid w:val="00DD4BD9"/>
    <w:rsid w:val="00DD5166"/>
    <w:rsid w:val="00DD54BD"/>
    <w:rsid w:val="00DD5AF0"/>
    <w:rsid w:val="00DD6217"/>
    <w:rsid w:val="00DD6C32"/>
    <w:rsid w:val="00DD6E44"/>
    <w:rsid w:val="00DD769C"/>
    <w:rsid w:val="00DD7803"/>
    <w:rsid w:val="00DD79F5"/>
    <w:rsid w:val="00DD7E7E"/>
    <w:rsid w:val="00DD7F7D"/>
    <w:rsid w:val="00DE026D"/>
    <w:rsid w:val="00DE09E1"/>
    <w:rsid w:val="00DE11A9"/>
    <w:rsid w:val="00DE1229"/>
    <w:rsid w:val="00DE196E"/>
    <w:rsid w:val="00DE2614"/>
    <w:rsid w:val="00DE2D8A"/>
    <w:rsid w:val="00DE2EE2"/>
    <w:rsid w:val="00DE30D2"/>
    <w:rsid w:val="00DE32D2"/>
    <w:rsid w:val="00DE3417"/>
    <w:rsid w:val="00DE35B9"/>
    <w:rsid w:val="00DE36B5"/>
    <w:rsid w:val="00DE37E5"/>
    <w:rsid w:val="00DE3BBC"/>
    <w:rsid w:val="00DE3D6E"/>
    <w:rsid w:val="00DE3E13"/>
    <w:rsid w:val="00DE3FD6"/>
    <w:rsid w:val="00DE3FDF"/>
    <w:rsid w:val="00DE4212"/>
    <w:rsid w:val="00DE4638"/>
    <w:rsid w:val="00DE46F0"/>
    <w:rsid w:val="00DE5D5A"/>
    <w:rsid w:val="00DE5E9A"/>
    <w:rsid w:val="00DE68F6"/>
    <w:rsid w:val="00DE6A62"/>
    <w:rsid w:val="00DE7041"/>
    <w:rsid w:val="00DE79FF"/>
    <w:rsid w:val="00DE7DE0"/>
    <w:rsid w:val="00DF06FE"/>
    <w:rsid w:val="00DF0FC6"/>
    <w:rsid w:val="00DF152E"/>
    <w:rsid w:val="00DF1745"/>
    <w:rsid w:val="00DF1F7E"/>
    <w:rsid w:val="00DF293D"/>
    <w:rsid w:val="00DF3958"/>
    <w:rsid w:val="00DF3C1A"/>
    <w:rsid w:val="00DF4009"/>
    <w:rsid w:val="00DF4880"/>
    <w:rsid w:val="00DF4E55"/>
    <w:rsid w:val="00DF5A25"/>
    <w:rsid w:val="00DF5A89"/>
    <w:rsid w:val="00DF5BF2"/>
    <w:rsid w:val="00DF5D18"/>
    <w:rsid w:val="00DF660E"/>
    <w:rsid w:val="00DF699C"/>
    <w:rsid w:val="00DF6C50"/>
    <w:rsid w:val="00DF72DD"/>
    <w:rsid w:val="00DF7AA2"/>
    <w:rsid w:val="00E00212"/>
    <w:rsid w:val="00E0041F"/>
    <w:rsid w:val="00E00868"/>
    <w:rsid w:val="00E00AC5"/>
    <w:rsid w:val="00E00F48"/>
    <w:rsid w:val="00E00F50"/>
    <w:rsid w:val="00E010B4"/>
    <w:rsid w:val="00E0142F"/>
    <w:rsid w:val="00E0197D"/>
    <w:rsid w:val="00E0268B"/>
    <w:rsid w:val="00E02A26"/>
    <w:rsid w:val="00E02F50"/>
    <w:rsid w:val="00E02F99"/>
    <w:rsid w:val="00E03F26"/>
    <w:rsid w:val="00E0411B"/>
    <w:rsid w:val="00E04C91"/>
    <w:rsid w:val="00E050F6"/>
    <w:rsid w:val="00E0519B"/>
    <w:rsid w:val="00E05253"/>
    <w:rsid w:val="00E0651B"/>
    <w:rsid w:val="00E06840"/>
    <w:rsid w:val="00E07473"/>
    <w:rsid w:val="00E07A15"/>
    <w:rsid w:val="00E107CF"/>
    <w:rsid w:val="00E108D8"/>
    <w:rsid w:val="00E10F5B"/>
    <w:rsid w:val="00E1110E"/>
    <w:rsid w:val="00E11B88"/>
    <w:rsid w:val="00E1211D"/>
    <w:rsid w:val="00E12961"/>
    <w:rsid w:val="00E13BEB"/>
    <w:rsid w:val="00E13C09"/>
    <w:rsid w:val="00E13DE0"/>
    <w:rsid w:val="00E1539C"/>
    <w:rsid w:val="00E15B75"/>
    <w:rsid w:val="00E15C9B"/>
    <w:rsid w:val="00E160A2"/>
    <w:rsid w:val="00E16346"/>
    <w:rsid w:val="00E165E1"/>
    <w:rsid w:val="00E16D48"/>
    <w:rsid w:val="00E1757D"/>
    <w:rsid w:val="00E201D5"/>
    <w:rsid w:val="00E2027E"/>
    <w:rsid w:val="00E20345"/>
    <w:rsid w:val="00E20480"/>
    <w:rsid w:val="00E2055D"/>
    <w:rsid w:val="00E2160D"/>
    <w:rsid w:val="00E22D66"/>
    <w:rsid w:val="00E23B4E"/>
    <w:rsid w:val="00E23D27"/>
    <w:rsid w:val="00E23E6D"/>
    <w:rsid w:val="00E23EC6"/>
    <w:rsid w:val="00E2442E"/>
    <w:rsid w:val="00E24953"/>
    <w:rsid w:val="00E257C2"/>
    <w:rsid w:val="00E26643"/>
    <w:rsid w:val="00E26B55"/>
    <w:rsid w:val="00E26E4E"/>
    <w:rsid w:val="00E26F19"/>
    <w:rsid w:val="00E2740F"/>
    <w:rsid w:val="00E27585"/>
    <w:rsid w:val="00E27692"/>
    <w:rsid w:val="00E27B49"/>
    <w:rsid w:val="00E30D73"/>
    <w:rsid w:val="00E30F46"/>
    <w:rsid w:val="00E3174D"/>
    <w:rsid w:val="00E3193B"/>
    <w:rsid w:val="00E31BBD"/>
    <w:rsid w:val="00E32549"/>
    <w:rsid w:val="00E325F3"/>
    <w:rsid w:val="00E32E6E"/>
    <w:rsid w:val="00E33254"/>
    <w:rsid w:val="00E33CB6"/>
    <w:rsid w:val="00E33E34"/>
    <w:rsid w:val="00E343A2"/>
    <w:rsid w:val="00E34462"/>
    <w:rsid w:val="00E34990"/>
    <w:rsid w:val="00E34BE8"/>
    <w:rsid w:val="00E35D4F"/>
    <w:rsid w:val="00E374BD"/>
    <w:rsid w:val="00E40480"/>
    <w:rsid w:val="00E4071A"/>
    <w:rsid w:val="00E41115"/>
    <w:rsid w:val="00E411DF"/>
    <w:rsid w:val="00E4153A"/>
    <w:rsid w:val="00E41C4F"/>
    <w:rsid w:val="00E428F4"/>
    <w:rsid w:val="00E42A1C"/>
    <w:rsid w:val="00E42E27"/>
    <w:rsid w:val="00E42EB5"/>
    <w:rsid w:val="00E42F47"/>
    <w:rsid w:val="00E43259"/>
    <w:rsid w:val="00E433C0"/>
    <w:rsid w:val="00E43523"/>
    <w:rsid w:val="00E44B36"/>
    <w:rsid w:val="00E44C2B"/>
    <w:rsid w:val="00E45334"/>
    <w:rsid w:val="00E45C54"/>
    <w:rsid w:val="00E469F3"/>
    <w:rsid w:val="00E46C9F"/>
    <w:rsid w:val="00E46CAC"/>
    <w:rsid w:val="00E47654"/>
    <w:rsid w:val="00E47C83"/>
    <w:rsid w:val="00E47CDB"/>
    <w:rsid w:val="00E47FEE"/>
    <w:rsid w:val="00E500C5"/>
    <w:rsid w:val="00E50A7E"/>
    <w:rsid w:val="00E51255"/>
    <w:rsid w:val="00E51660"/>
    <w:rsid w:val="00E516EE"/>
    <w:rsid w:val="00E51C52"/>
    <w:rsid w:val="00E5261F"/>
    <w:rsid w:val="00E528DE"/>
    <w:rsid w:val="00E530D6"/>
    <w:rsid w:val="00E53710"/>
    <w:rsid w:val="00E54A88"/>
    <w:rsid w:val="00E54EAA"/>
    <w:rsid w:val="00E55465"/>
    <w:rsid w:val="00E55525"/>
    <w:rsid w:val="00E5594A"/>
    <w:rsid w:val="00E56394"/>
    <w:rsid w:val="00E567EA"/>
    <w:rsid w:val="00E56E26"/>
    <w:rsid w:val="00E5725A"/>
    <w:rsid w:val="00E57302"/>
    <w:rsid w:val="00E5767E"/>
    <w:rsid w:val="00E61159"/>
    <w:rsid w:val="00E61BAE"/>
    <w:rsid w:val="00E61BBF"/>
    <w:rsid w:val="00E634C6"/>
    <w:rsid w:val="00E63866"/>
    <w:rsid w:val="00E63D6D"/>
    <w:rsid w:val="00E63DDC"/>
    <w:rsid w:val="00E64BA5"/>
    <w:rsid w:val="00E6502E"/>
    <w:rsid w:val="00E65064"/>
    <w:rsid w:val="00E66B5F"/>
    <w:rsid w:val="00E670B7"/>
    <w:rsid w:val="00E670D4"/>
    <w:rsid w:val="00E67D7B"/>
    <w:rsid w:val="00E67E4D"/>
    <w:rsid w:val="00E67FD1"/>
    <w:rsid w:val="00E7024D"/>
    <w:rsid w:val="00E7165A"/>
    <w:rsid w:val="00E7173E"/>
    <w:rsid w:val="00E71747"/>
    <w:rsid w:val="00E71D4B"/>
    <w:rsid w:val="00E72CA7"/>
    <w:rsid w:val="00E73028"/>
    <w:rsid w:val="00E730D3"/>
    <w:rsid w:val="00E73247"/>
    <w:rsid w:val="00E7341A"/>
    <w:rsid w:val="00E736BF"/>
    <w:rsid w:val="00E7381E"/>
    <w:rsid w:val="00E73D3E"/>
    <w:rsid w:val="00E73D55"/>
    <w:rsid w:val="00E73E33"/>
    <w:rsid w:val="00E74014"/>
    <w:rsid w:val="00E7438C"/>
    <w:rsid w:val="00E74CCB"/>
    <w:rsid w:val="00E75A3B"/>
    <w:rsid w:val="00E75AA5"/>
    <w:rsid w:val="00E76FA1"/>
    <w:rsid w:val="00E7703D"/>
    <w:rsid w:val="00E7750F"/>
    <w:rsid w:val="00E777B5"/>
    <w:rsid w:val="00E77B17"/>
    <w:rsid w:val="00E77E2C"/>
    <w:rsid w:val="00E80737"/>
    <w:rsid w:val="00E8083E"/>
    <w:rsid w:val="00E81C2F"/>
    <w:rsid w:val="00E8200D"/>
    <w:rsid w:val="00E82261"/>
    <w:rsid w:val="00E82CE9"/>
    <w:rsid w:val="00E82F3C"/>
    <w:rsid w:val="00E8319F"/>
    <w:rsid w:val="00E836A5"/>
    <w:rsid w:val="00E83A07"/>
    <w:rsid w:val="00E83C3F"/>
    <w:rsid w:val="00E83FA2"/>
    <w:rsid w:val="00E840BF"/>
    <w:rsid w:val="00E84F64"/>
    <w:rsid w:val="00E86AB3"/>
    <w:rsid w:val="00E87239"/>
    <w:rsid w:val="00E87440"/>
    <w:rsid w:val="00E87505"/>
    <w:rsid w:val="00E87A1E"/>
    <w:rsid w:val="00E90DE2"/>
    <w:rsid w:val="00E91263"/>
    <w:rsid w:val="00E91C49"/>
    <w:rsid w:val="00E9209E"/>
    <w:rsid w:val="00E92180"/>
    <w:rsid w:val="00E93223"/>
    <w:rsid w:val="00E932C4"/>
    <w:rsid w:val="00E94117"/>
    <w:rsid w:val="00E947BE"/>
    <w:rsid w:val="00E94988"/>
    <w:rsid w:val="00E94CEF"/>
    <w:rsid w:val="00E952E6"/>
    <w:rsid w:val="00E95310"/>
    <w:rsid w:val="00E95313"/>
    <w:rsid w:val="00E957F0"/>
    <w:rsid w:val="00E95E12"/>
    <w:rsid w:val="00E95F48"/>
    <w:rsid w:val="00E964F5"/>
    <w:rsid w:val="00E9665D"/>
    <w:rsid w:val="00E96AE0"/>
    <w:rsid w:val="00E96E34"/>
    <w:rsid w:val="00E970A7"/>
    <w:rsid w:val="00E97340"/>
    <w:rsid w:val="00E9743B"/>
    <w:rsid w:val="00E97585"/>
    <w:rsid w:val="00E97F83"/>
    <w:rsid w:val="00EA06FA"/>
    <w:rsid w:val="00EA0B2E"/>
    <w:rsid w:val="00EA1DE3"/>
    <w:rsid w:val="00EA30AA"/>
    <w:rsid w:val="00EA30DE"/>
    <w:rsid w:val="00EA3A46"/>
    <w:rsid w:val="00EA3AC4"/>
    <w:rsid w:val="00EA3AF2"/>
    <w:rsid w:val="00EA3F1E"/>
    <w:rsid w:val="00EA3F29"/>
    <w:rsid w:val="00EA4209"/>
    <w:rsid w:val="00EA4AF8"/>
    <w:rsid w:val="00EA53AD"/>
    <w:rsid w:val="00EA56C8"/>
    <w:rsid w:val="00EA6A06"/>
    <w:rsid w:val="00EA6B82"/>
    <w:rsid w:val="00EA6D09"/>
    <w:rsid w:val="00EA6D4A"/>
    <w:rsid w:val="00EA72DA"/>
    <w:rsid w:val="00EA765A"/>
    <w:rsid w:val="00EA7A50"/>
    <w:rsid w:val="00EA7A60"/>
    <w:rsid w:val="00EA7B73"/>
    <w:rsid w:val="00EB03B2"/>
    <w:rsid w:val="00EB0473"/>
    <w:rsid w:val="00EB0F29"/>
    <w:rsid w:val="00EB109A"/>
    <w:rsid w:val="00EB12FE"/>
    <w:rsid w:val="00EB1BB5"/>
    <w:rsid w:val="00EB1E94"/>
    <w:rsid w:val="00EB2326"/>
    <w:rsid w:val="00EB282C"/>
    <w:rsid w:val="00EB296D"/>
    <w:rsid w:val="00EB2DBE"/>
    <w:rsid w:val="00EB34DE"/>
    <w:rsid w:val="00EB3773"/>
    <w:rsid w:val="00EB3F30"/>
    <w:rsid w:val="00EB4A87"/>
    <w:rsid w:val="00EB5141"/>
    <w:rsid w:val="00EB6113"/>
    <w:rsid w:val="00EB6D96"/>
    <w:rsid w:val="00EB6E25"/>
    <w:rsid w:val="00EB72A8"/>
    <w:rsid w:val="00EB72B6"/>
    <w:rsid w:val="00EB79B5"/>
    <w:rsid w:val="00EC1A49"/>
    <w:rsid w:val="00EC237B"/>
    <w:rsid w:val="00EC297B"/>
    <w:rsid w:val="00EC2C1E"/>
    <w:rsid w:val="00EC308C"/>
    <w:rsid w:val="00EC3A12"/>
    <w:rsid w:val="00EC3F3D"/>
    <w:rsid w:val="00EC3FD3"/>
    <w:rsid w:val="00EC4D57"/>
    <w:rsid w:val="00EC53DB"/>
    <w:rsid w:val="00EC5666"/>
    <w:rsid w:val="00EC56DF"/>
    <w:rsid w:val="00EC616E"/>
    <w:rsid w:val="00EC631F"/>
    <w:rsid w:val="00EC6B05"/>
    <w:rsid w:val="00EC7464"/>
    <w:rsid w:val="00EC74CF"/>
    <w:rsid w:val="00ED00F4"/>
    <w:rsid w:val="00ED09EB"/>
    <w:rsid w:val="00ED1825"/>
    <w:rsid w:val="00ED1882"/>
    <w:rsid w:val="00ED1CCC"/>
    <w:rsid w:val="00ED2202"/>
    <w:rsid w:val="00ED2E6F"/>
    <w:rsid w:val="00ED31FF"/>
    <w:rsid w:val="00ED325B"/>
    <w:rsid w:val="00ED32F0"/>
    <w:rsid w:val="00ED3832"/>
    <w:rsid w:val="00ED3BB6"/>
    <w:rsid w:val="00ED3BD4"/>
    <w:rsid w:val="00ED5015"/>
    <w:rsid w:val="00ED5753"/>
    <w:rsid w:val="00ED583B"/>
    <w:rsid w:val="00ED5C09"/>
    <w:rsid w:val="00ED5F51"/>
    <w:rsid w:val="00ED6C18"/>
    <w:rsid w:val="00ED6D46"/>
    <w:rsid w:val="00ED6E6B"/>
    <w:rsid w:val="00ED7131"/>
    <w:rsid w:val="00ED73B6"/>
    <w:rsid w:val="00ED7F0F"/>
    <w:rsid w:val="00EE03EC"/>
    <w:rsid w:val="00EE0AB2"/>
    <w:rsid w:val="00EE0CF1"/>
    <w:rsid w:val="00EE0D9F"/>
    <w:rsid w:val="00EE0DD9"/>
    <w:rsid w:val="00EE1FA6"/>
    <w:rsid w:val="00EE2892"/>
    <w:rsid w:val="00EE3094"/>
    <w:rsid w:val="00EE3604"/>
    <w:rsid w:val="00EE368B"/>
    <w:rsid w:val="00EE3793"/>
    <w:rsid w:val="00EE3F81"/>
    <w:rsid w:val="00EE4196"/>
    <w:rsid w:val="00EE5637"/>
    <w:rsid w:val="00EE56E5"/>
    <w:rsid w:val="00EE5F87"/>
    <w:rsid w:val="00EE613D"/>
    <w:rsid w:val="00EE619E"/>
    <w:rsid w:val="00EE72C7"/>
    <w:rsid w:val="00EE75EE"/>
    <w:rsid w:val="00EE7B7E"/>
    <w:rsid w:val="00EE7D98"/>
    <w:rsid w:val="00EF0143"/>
    <w:rsid w:val="00EF0760"/>
    <w:rsid w:val="00EF1283"/>
    <w:rsid w:val="00EF3549"/>
    <w:rsid w:val="00EF3813"/>
    <w:rsid w:val="00EF4075"/>
    <w:rsid w:val="00EF4452"/>
    <w:rsid w:val="00EF45C8"/>
    <w:rsid w:val="00EF4676"/>
    <w:rsid w:val="00EF4867"/>
    <w:rsid w:val="00EF4A20"/>
    <w:rsid w:val="00EF4B72"/>
    <w:rsid w:val="00EF4D6A"/>
    <w:rsid w:val="00EF5A80"/>
    <w:rsid w:val="00EF7249"/>
    <w:rsid w:val="00EF7BF7"/>
    <w:rsid w:val="00EF7CA3"/>
    <w:rsid w:val="00F00E2E"/>
    <w:rsid w:val="00F02B38"/>
    <w:rsid w:val="00F037FD"/>
    <w:rsid w:val="00F03D82"/>
    <w:rsid w:val="00F03DE4"/>
    <w:rsid w:val="00F040FB"/>
    <w:rsid w:val="00F04465"/>
    <w:rsid w:val="00F048DB"/>
    <w:rsid w:val="00F04AD2"/>
    <w:rsid w:val="00F05174"/>
    <w:rsid w:val="00F05A60"/>
    <w:rsid w:val="00F05AE6"/>
    <w:rsid w:val="00F05AEC"/>
    <w:rsid w:val="00F05B3A"/>
    <w:rsid w:val="00F05DFA"/>
    <w:rsid w:val="00F05E8C"/>
    <w:rsid w:val="00F074B7"/>
    <w:rsid w:val="00F07C4E"/>
    <w:rsid w:val="00F07E40"/>
    <w:rsid w:val="00F07FE6"/>
    <w:rsid w:val="00F1064C"/>
    <w:rsid w:val="00F10BDA"/>
    <w:rsid w:val="00F113CA"/>
    <w:rsid w:val="00F11536"/>
    <w:rsid w:val="00F1174E"/>
    <w:rsid w:val="00F11BAF"/>
    <w:rsid w:val="00F11F16"/>
    <w:rsid w:val="00F12998"/>
    <w:rsid w:val="00F12F16"/>
    <w:rsid w:val="00F131A0"/>
    <w:rsid w:val="00F134AD"/>
    <w:rsid w:val="00F137D4"/>
    <w:rsid w:val="00F13C9B"/>
    <w:rsid w:val="00F13F5C"/>
    <w:rsid w:val="00F13FCB"/>
    <w:rsid w:val="00F147F6"/>
    <w:rsid w:val="00F14C1F"/>
    <w:rsid w:val="00F15034"/>
    <w:rsid w:val="00F150D9"/>
    <w:rsid w:val="00F151FA"/>
    <w:rsid w:val="00F16355"/>
    <w:rsid w:val="00F168F9"/>
    <w:rsid w:val="00F16FEF"/>
    <w:rsid w:val="00F1718D"/>
    <w:rsid w:val="00F171AE"/>
    <w:rsid w:val="00F20B47"/>
    <w:rsid w:val="00F2127B"/>
    <w:rsid w:val="00F2154F"/>
    <w:rsid w:val="00F224AB"/>
    <w:rsid w:val="00F2292B"/>
    <w:rsid w:val="00F22995"/>
    <w:rsid w:val="00F22AA9"/>
    <w:rsid w:val="00F232FC"/>
    <w:rsid w:val="00F23759"/>
    <w:rsid w:val="00F24669"/>
    <w:rsid w:val="00F25465"/>
    <w:rsid w:val="00F25BCA"/>
    <w:rsid w:val="00F2695A"/>
    <w:rsid w:val="00F270B0"/>
    <w:rsid w:val="00F27DA1"/>
    <w:rsid w:val="00F27E84"/>
    <w:rsid w:val="00F301B9"/>
    <w:rsid w:val="00F30612"/>
    <w:rsid w:val="00F30B56"/>
    <w:rsid w:val="00F3119D"/>
    <w:rsid w:val="00F31A37"/>
    <w:rsid w:val="00F331E6"/>
    <w:rsid w:val="00F33F76"/>
    <w:rsid w:val="00F34005"/>
    <w:rsid w:val="00F34326"/>
    <w:rsid w:val="00F35136"/>
    <w:rsid w:val="00F356C9"/>
    <w:rsid w:val="00F35FB9"/>
    <w:rsid w:val="00F3650F"/>
    <w:rsid w:val="00F36B70"/>
    <w:rsid w:val="00F37329"/>
    <w:rsid w:val="00F37456"/>
    <w:rsid w:val="00F37647"/>
    <w:rsid w:val="00F40089"/>
    <w:rsid w:val="00F400CA"/>
    <w:rsid w:val="00F405CC"/>
    <w:rsid w:val="00F40823"/>
    <w:rsid w:val="00F409F3"/>
    <w:rsid w:val="00F4104D"/>
    <w:rsid w:val="00F412E5"/>
    <w:rsid w:val="00F41867"/>
    <w:rsid w:val="00F41D73"/>
    <w:rsid w:val="00F426DA"/>
    <w:rsid w:val="00F439A7"/>
    <w:rsid w:val="00F43A6A"/>
    <w:rsid w:val="00F43D6A"/>
    <w:rsid w:val="00F43F8C"/>
    <w:rsid w:val="00F44B1C"/>
    <w:rsid w:val="00F44F0E"/>
    <w:rsid w:val="00F45088"/>
    <w:rsid w:val="00F453DF"/>
    <w:rsid w:val="00F45424"/>
    <w:rsid w:val="00F45999"/>
    <w:rsid w:val="00F45AE2"/>
    <w:rsid w:val="00F45D7C"/>
    <w:rsid w:val="00F4645F"/>
    <w:rsid w:val="00F46CBF"/>
    <w:rsid w:val="00F47370"/>
    <w:rsid w:val="00F47C02"/>
    <w:rsid w:val="00F50D9B"/>
    <w:rsid w:val="00F50DAC"/>
    <w:rsid w:val="00F51090"/>
    <w:rsid w:val="00F51B65"/>
    <w:rsid w:val="00F53397"/>
    <w:rsid w:val="00F537B3"/>
    <w:rsid w:val="00F5395E"/>
    <w:rsid w:val="00F5397E"/>
    <w:rsid w:val="00F53CCC"/>
    <w:rsid w:val="00F54822"/>
    <w:rsid w:val="00F54990"/>
    <w:rsid w:val="00F54A09"/>
    <w:rsid w:val="00F55F6C"/>
    <w:rsid w:val="00F56545"/>
    <w:rsid w:val="00F56970"/>
    <w:rsid w:val="00F56DC0"/>
    <w:rsid w:val="00F57239"/>
    <w:rsid w:val="00F606EA"/>
    <w:rsid w:val="00F60DBD"/>
    <w:rsid w:val="00F62CFF"/>
    <w:rsid w:val="00F632B4"/>
    <w:rsid w:val="00F63724"/>
    <w:rsid w:val="00F6391E"/>
    <w:rsid w:val="00F64677"/>
    <w:rsid w:val="00F64E2A"/>
    <w:rsid w:val="00F64FB2"/>
    <w:rsid w:val="00F65222"/>
    <w:rsid w:val="00F6537C"/>
    <w:rsid w:val="00F65B21"/>
    <w:rsid w:val="00F65D6F"/>
    <w:rsid w:val="00F66A18"/>
    <w:rsid w:val="00F67457"/>
    <w:rsid w:val="00F67ABF"/>
    <w:rsid w:val="00F7019E"/>
    <w:rsid w:val="00F702BB"/>
    <w:rsid w:val="00F702DF"/>
    <w:rsid w:val="00F70686"/>
    <w:rsid w:val="00F70DC5"/>
    <w:rsid w:val="00F70E08"/>
    <w:rsid w:val="00F7110C"/>
    <w:rsid w:val="00F7117F"/>
    <w:rsid w:val="00F712A5"/>
    <w:rsid w:val="00F7154B"/>
    <w:rsid w:val="00F7162F"/>
    <w:rsid w:val="00F71E37"/>
    <w:rsid w:val="00F72446"/>
    <w:rsid w:val="00F72AB8"/>
    <w:rsid w:val="00F732D9"/>
    <w:rsid w:val="00F73730"/>
    <w:rsid w:val="00F73979"/>
    <w:rsid w:val="00F739FB"/>
    <w:rsid w:val="00F740F3"/>
    <w:rsid w:val="00F74135"/>
    <w:rsid w:val="00F74402"/>
    <w:rsid w:val="00F74CEB"/>
    <w:rsid w:val="00F74E7A"/>
    <w:rsid w:val="00F74E97"/>
    <w:rsid w:val="00F7519C"/>
    <w:rsid w:val="00F75CB8"/>
    <w:rsid w:val="00F75D85"/>
    <w:rsid w:val="00F76100"/>
    <w:rsid w:val="00F768D8"/>
    <w:rsid w:val="00F7765B"/>
    <w:rsid w:val="00F80C42"/>
    <w:rsid w:val="00F816B7"/>
    <w:rsid w:val="00F81700"/>
    <w:rsid w:val="00F81E13"/>
    <w:rsid w:val="00F81EBC"/>
    <w:rsid w:val="00F82417"/>
    <w:rsid w:val="00F8278E"/>
    <w:rsid w:val="00F82C37"/>
    <w:rsid w:val="00F82FED"/>
    <w:rsid w:val="00F83E8B"/>
    <w:rsid w:val="00F84023"/>
    <w:rsid w:val="00F840C6"/>
    <w:rsid w:val="00F84ACE"/>
    <w:rsid w:val="00F85C50"/>
    <w:rsid w:val="00F85D7D"/>
    <w:rsid w:val="00F867FF"/>
    <w:rsid w:val="00F86CFA"/>
    <w:rsid w:val="00F87B5D"/>
    <w:rsid w:val="00F87B6C"/>
    <w:rsid w:val="00F90CC2"/>
    <w:rsid w:val="00F90D76"/>
    <w:rsid w:val="00F90EF2"/>
    <w:rsid w:val="00F91471"/>
    <w:rsid w:val="00F91D7A"/>
    <w:rsid w:val="00F9252A"/>
    <w:rsid w:val="00F926C4"/>
    <w:rsid w:val="00F92879"/>
    <w:rsid w:val="00F92B68"/>
    <w:rsid w:val="00F93C1B"/>
    <w:rsid w:val="00F942A6"/>
    <w:rsid w:val="00F945DC"/>
    <w:rsid w:val="00F9496B"/>
    <w:rsid w:val="00F94B3F"/>
    <w:rsid w:val="00F95157"/>
    <w:rsid w:val="00F95F08"/>
    <w:rsid w:val="00F9604B"/>
    <w:rsid w:val="00F965CE"/>
    <w:rsid w:val="00F966D5"/>
    <w:rsid w:val="00F969D5"/>
    <w:rsid w:val="00F96A5D"/>
    <w:rsid w:val="00F96F0A"/>
    <w:rsid w:val="00F975B8"/>
    <w:rsid w:val="00FA1054"/>
    <w:rsid w:val="00FA14A1"/>
    <w:rsid w:val="00FA1596"/>
    <w:rsid w:val="00FA18B4"/>
    <w:rsid w:val="00FA1AD5"/>
    <w:rsid w:val="00FA1E6C"/>
    <w:rsid w:val="00FA25F0"/>
    <w:rsid w:val="00FA2857"/>
    <w:rsid w:val="00FA2D0F"/>
    <w:rsid w:val="00FA2E75"/>
    <w:rsid w:val="00FA3D21"/>
    <w:rsid w:val="00FA4753"/>
    <w:rsid w:val="00FA5210"/>
    <w:rsid w:val="00FA5337"/>
    <w:rsid w:val="00FA626F"/>
    <w:rsid w:val="00FA6E2C"/>
    <w:rsid w:val="00FB002A"/>
    <w:rsid w:val="00FB0072"/>
    <w:rsid w:val="00FB0514"/>
    <w:rsid w:val="00FB0BFC"/>
    <w:rsid w:val="00FB20E9"/>
    <w:rsid w:val="00FB2426"/>
    <w:rsid w:val="00FB25AA"/>
    <w:rsid w:val="00FB276D"/>
    <w:rsid w:val="00FB31CD"/>
    <w:rsid w:val="00FB3F89"/>
    <w:rsid w:val="00FB4632"/>
    <w:rsid w:val="00FB4F9B"/>
    <w:rsid w:val="00FB612A"/>
    <w:rsid w:val="00FB6164"/>
    <w:rsid w:val="00FB65CE"/>
    <w:rsid w:val="00FB68B0"/>
    <w:rsid w:val="00FB6CD2"/>
    <w:rsid w:val="00FB7914"/>
    <w:rsid w:val="00FC01A3"/>
    <w:rsid w:val="00FC057D"/>
    <w:rsid w:val="00FC0A3F"/>
    <w:rsid w:val="00FC0E47"/>
    <w:rsid w:val="00FC1064"/>
    <w:rsid w:val="00FC1389"/>
    <w:rsid w:val="00FC15F5"/>
    <w:rsid w:val="00FC1F80"/>
    <w:rsid w:val="00FC2670"/>
    <w:rsid w:val="00FC29BF"/>
    <w:rsid w:val="00FC2CF2"/>
    <w:rsid w:val="00FC2F18"/>
    <w:rsid w:val="00FC31C3"/>
    <w:rsid w:val="00FC36CB"/>
    <w:rsid w:val="00FC36F0"/>
    <w:rsid w:val="00FC3F42"/>
    <w:rsid w:val="00FC4834"/>
    <w:rsid w:val="00FC5038"/>
    <w:rsid w:val="00FC510B"/>
    <w:rsid w:val="00FC526D"/>
    <w:rsid w:val="00FC5697"/>
    <w:rsid w:val="00FC584A"/>
    <w:rsid w:val="00FC5A0B"/>
    <w:rsid w:val="00FC6BF4"/>
    <w:rsid w:val="00FC76B4"/>
    <w:rsid w:val="00FD020D"/>
    <w:rsid w:val="00FD0C06"/>
    <w:rsid w:val="00FD14A3"/>
    <w:rsid w:val="00FD1AD9"/>
    <w:rsid w:val="00FD2949"/>
    <w:rsid w:val="00FD2C61"/>
    <w:rsid w:val="00FD3855"/>
    <w:rsid w:val="00FD3E72"/>
    <w:rsid w:val="00FD400B"/>
    <w:rsid w:val="00FD4249"/>
    <w:rsid w:val="00FD42D1"/>
    <w:rsid w:val="00FD430C"/>
    <w:rsid w:val="00FD44A7"/>
    <w:rsid w:val="00FD4C54"/>
    <w:rsid w:val="00FD4E3D"/>
    <w:rsid w:val="00FD56AB"/>
    <w:rsid w:val="00FD619A"/>
    <w:rsid w:val="00FD627F"/>
    <w:rsid w:val="00FD73D3"/>
    <w:rsid w:val="00FE070E"/>
    <w:rsid w:val="00FE0E14"/>
    <w:rsid w:val="00FE1C76"/>
    <w:rsid w:val="00FE20A5"/>
    <w:rsid w:val="00FE2225"/>
    <w:rsid w:val="00FE2260"/>
    <w:rsid w:val="00FE2B7C"/>
    <w:rsid w:val="00FE3115"/>
    <w:rsid w:val="00FE36E1"/>
    <w:rsid w:val="00FE449B"/>
    <w:rsid w:val="00FE46C2"/>
    <w:rsid w:val="00FE53BC"/>
    <w:rsid w:val="00FE569D"/>
    <w:rsid w:val="00FE6150"/>
    <w:rsid w:val="00FE646B"/>
    <w:rsid w:val="00FE7092"/>
    <w:rsid w:val="00FE7443"/>
    <w:rsid w:val="00FF02C0"/>
    <w:rsid w:val="00FF0416"/>
    <w:rsid w:val="00FF0447"/>
    <w:rsid w:val="00FF134D"/>
    <w:rsid w:val="00FF1B78"/>
    <w:rsid w:val="00FF1CFB"/>
    <w:rsid w:val="00FF1E7F"/>
    <w:rsid w:val="00FF2A10"/>
    <w:rsid w:val="00FF306D"/>
    <w:rsid w:val="00FF3145"/>
    <w:rsid w:val="00FF32E0"/>
    <w:rsid w:val="00FF336A"/>
    <w:rsid w:val="00FF3F8D"/>
    <w:rsid w:val="00FF444F"/>
    <w:rsid w:val="00FF4A82"/>
    <w:rsid w:val="00FF51D6"/>
    <w:rsid w:val="00FF569B"/>
    <w:rsid w:val="00FF59A1"/>
    <w:rsid w:val="00FF5ADD"/>
    <w:rsid w:val="00FF5AE7"/>
    <w:rsid w:val="00FF5D2A"/>
    <w:rsid w:val="00FF5E5F"/>
    <w:rsid w:val="00FF6097"/>
    <w:rsid w:val="00FF62ED"/>
    <w:rsid w:val="00FF66C3"/>
    <w:rsid w:val="00FF6786"/>
    <w:rsid w:val="00FF726B"/>
    <w:rsid w:val="00FF7977"/>
    <w:rsid w:val="00FF79FE"/>
    <w:rsid w:val="00FF7AA1"/>
    <w:rsid w:val="03FDEDCE"/>
    <w:rsid w:val="6475C7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160D5"/>
  <w15:chartTrackingRefBased/>
  <w15:docId w15:val="{48B2B9BA-E1AC-43F2-8910-4D5D5711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99E"/>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2B536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17B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17BB"/>
    <w:rPr>
      <w:rFonts w:ascii="Segoe UI" w:hAnsi="Segoe UI" w:cs="Segoe UI"/>
      <w:szCs w:val="18"/>
    </w:rPr>
  </w:style>
  <w:style w:type="character" w:customStyle="1" w:styleId="BalloonTextChar">
    <w:name w:val="Balloon Text Char"/>
    <w:basedOn w:val="DefaultParagraphFont"/>
    <w:link w:val="BalloonText"/>
    <w:uiPriority w:val="99"/>
    <w:semiHidden/>
    <w:rsid w:val="007D17BB"/>
    <w:rPr>
      <w:rFonts w:ascii="Segoe UI" w:hAnsi="Segoe UI" w:cs="Segoe UI"/>
      <w:sz w:val="18"/>
      <w:szCs w:val="18"/>
    </w:rPr>
  </w:style>
  <w:style w:type="character" w:customStyle="1" w:styleId="Heading2Char">
    <w:name w:val="Heading 2 Char"/>
    <w:basedOn w:val="DefaultParagraphFont"/>
    <w:link w:val="Heading2"/>
    <w:uiPriority w:val="9"/>
    <w:rsid w:val="007D17BB"/>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C32428"/>
    <w:rPr>
      <w:sz w:val="16"/>
      <w:szCs w:val="16"/>
    </w:rPr>
  </w:style>
  <w:style w:type="paragraph" w:styleId="CommentText">
    <w:name w:val="annotation text"/>
    <w:basedOn w:val="Normal"/>
    <w:link w:val="CommentTextChar"/>
    <w:uiPriority w:val="99"/>
    <w:unhideWhenUsed/>
    <w:rsid w:val="00C32428"/>
    <w:rPr>
      <w:sz w:val="20"/>
      <w:szCs w:val="20"/>
    </w:rPr>
  </w:style>
  <w:style w:type="character" w:customStyle="1" w:styleId="CommentTextChar">
    <w:name w:val="Comment Text Char"/>
    <w:basedOn w:val="DefaultParagraphFont"/>
    <w:link w:val="CommentText"/>
    <w:uiPriority w:val="99"/>
    <w:rsid w:val="00C32428"/>
    <w:rPr>
      <w:sz w:val="20"/>
      <w:szCs w:val="20"/>
    </w:rPr>
  </w:style>
  <w:style w:type="character" w:customStyle="1" w:styleId="Heading1Char">
    <w:name w:val="Heading 1 Char"/>
    <w:basedOn w:val="DefaultParagraphFont"/>
    <w:link w:val="Heading1"/>
    <w:uiPriority w:val="9"/>
    <w:rsid w:val="002B536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81EE2"/>
    <w:pPr>
      <w:spacing w:after="0" w:line="240" w:lineRule="auto"/>
    </w:pPr>
  </w:style>
  <w:style w:type="paragraph" w:styleId="CommentSubject">
    <w:name w:val="annotation subject"/>
    <w:basedOn w:val="CommentText"/>
    <w:next w:val="CommentText"/>
    <w:link w:val="CommentSubjectChar"/>
    <w:uiPriority w:val="99"/>
    <w:semiHidden/>
    <w:unhideWhenUsed/>
    <w:rsid w:val="006F14D7"/>
    <w:rPr>
      <w:b/>
      <w:bCs/>
    </w:rPr>
  </w:style>
  <w:style w:type="character" w:customStyle="1" w:styleId="CommentSubjectChar">
    <w:name w:val="Comment Subject Char"/>
    <w:basedOn w:val="CommentTextChar"/>
    <w:link w:val="CommentSubject"/>
    <w:uiPriority w:val="99"/>
    <w:semiHidden/>
    <w:rsid w:val="006F14D7"/>
    <w:rPr>
      <w:b/>
      <w:bCs/>
      <w:sz w:val="20"/>
      <w:szCs w:val="20"/>
    </w:rPr>
  </w:style>
  <w:style w:type="paragraph" w:styleId="Header">
    <w:name w:val="header"/>
    <w:basedOn w:val="Normal"/>
    <w:link w:val="HeaderChar"/>
    <w:uiPriority w:val="99"/>
    <w:unhideWhenUsed/>
    <w:rsid w:val="00A64C03"/>
    <w:pPr>
      <w:tabs>
        <w:tab w:val="center" w:pos="4680"/>
        <w:tab w:val="right" w:pos="9360"/>
      </w:tabs>
    </w:pPr>
  </w:style>
  <w:style w:type="character" w:customStyle="1" w:styleId="HeaderChar">
    <w:name w:val="Header Char"/>
    <w:basedOn w:val="DefaultParagraphFont"/>
    <w:link w:val="Header"/>
    <w:uiPriority w:val="99"/>
    <w:rsid w:val="00A64C03"/>
    <w:rPr>
      <w:sz w:val="18"/>
    </w:rPr>
  </w:style>
  <w:style w:type="paragraph" w:styleId="Footer">
    <w:name w:val="footer"/>
    <w:basedOn w:val="Normal"/>
    <w:link w:val="FooterChar"/>
    <w:uiPriority w:val="99"/>
    <w:unhideWhenUsed/>
    <w:rsid w:val="00A64C03"/>
    <w:pPr>
      <w:tabs>
        <w:tab w:val="center" w:pos="4680"/>
        <w:tab w:val="right" w:pos="9360"/>
      </w:tabs>
    </w:pPr>
  </w:style>
  <w:style w:type="character" w:customStyle="1" w:styleId="FooterChar">
    <w:name w:val="Footer Char"/>
    <w:basedOn w:val="DefaultParagraphFont"/>
    <w:link w:val="Footer"/>
    <w:uiPriority w:val="99"/>
    <w:rsid w:val="00A64C03"/>
    <w:rPr>
      <w:sz w:val="18"/>
    </w:rPr>
  </w:style>
  <w:style w:type="paragraph" w:styleId="ListParagraph">
    <w:name w:val="List Paragraph"/>
    <w:basedOn w:val="Normal"/>
    <w:uiPriority w:val="34"/>
    <w:qFormat/>
    <w:rsid w:val="00142588"/>
    <w:pPr>
      <w:ind w:left="720"/>
      <w:contextualSpacing/>
    </w:pPr>
  </w:style>
  <w:style w:type="character" w:styleId="Hyperlink">
    <w:name w:val="Hyperlink"/>
    <w:basedOn w:val="DefaultParagraphFont"/>
    <w:uiPriority w:val="99"/>
    <w:unhideWhenUsed/>
    <w:rsid w:val="002840C5"/>
    <w:rPr>
      <w:color w:val="0000FF"/>
      <w:u w:val="single"/>
    </w:rPr>
  </w:style>
  <w:style w:type="character" w:styleId="FollowedHyperlink">
    <w:name w:val="FollowedHyperlink"/>
    <w:basedOn w:val="DefaultParagraphFont"/>
    <w:uiPriority w:val="99"/>
    <w:semiHidden/>
    <w:unhideWhenUsed/>
    <w:rsid w:val="002840C5"/>
    <w:rPr>
      <w:color w:val="954F72" w:themeColor="followedHyperlink"/>
      <w:u w:val="single"/>
    </w:rPr>
  </w:style>
  <w:style w:type="paragraph" w:customStyle="1" w:styleId="Refhead">
    <w:name w:val="Ref head"/>
    <w:basedOn w:val="Normal"/>
    <w:rsid w:val="00AC467E"/>
    <w:pPr>
      <w:keepNext/>
      <w:spacing w:before="120" w:after="120"/>
      <w:outlineLvl w:val="0"/>
    </w:pPr>
    <w:rPr>
      <w:b/>
      <w:bCs/>
      <w:kern w:val="28"/>
    </w:rPr>
  </w:style>
  <w:style w:type="paragraph" w:customStyle="1" w:styleId="SMHeading">
    <w:name w:val="SM Heading"/>
    <w:basedOn w:val="Heading1"/>
    <w:qFormat/>
    <w:rsid w:val="00AC467E"/>
    <w:pPr>
      <w:keepLines w:val="0"/>
      <w:spacing w:after="60"/>
    </w:pPr>
    <w:rPr>
      <w:rFonts w:ascii="Times New Roman" w:eastAsia="Times New Roman" w:hAnsi="Times New Roman" w:cs="Times New Roman"/>
      <w:b/>
      <w:bCs/>
      <w:color w:val="auto"/>
      <w:kern w:val="32"/>
      <w:sz w:val="24"/>
      <w:szCs w:val="24"/>
    </w:rPr>
  </w:style>
  <w:style w:type="character" w:customStyle="1" w:styleId="texhtml">
    <w:name w:val="texhtml"/>
    <w:basedOn w:val="DefaultParagraphFont"/>
    <w:rsid w:val="00636CCE"/>
  </w:style>
  <w:style w:type="character" w:styleId="UnresolvedMention">
    <w:name w:val="Unresolved Mention"/>
    <w:basedOn w:val="DefaultParagraphFont"/>
    <w:uiPriority w:val="99"/>
    <w:semiHidden/>
    <w:unhideWhenUsed/>
    <w:rsid w:val="004B091A"/>
    <w:rPr>
      <w:color w:val="605E5C"/>
      <w:shd w:val="clear" w:color="auto" w:fill="E1DFDD"/>
    </w:rPr>
  </w:style>
  <w:style w:type="paragraph" w:styleId="Revision">
    <w:name w:val="Revision"/>
    <w:hidden/>
    <w:uiPriority w:val="99"/>
    <w:semiHidden/>
    <w:rsid w:val="009E2F5B"/>
    <w:pPr>
      <w:spacing w:after="0" w:line="240" w:lineRule="auto"/>
    </w:pPr>
    <w:rPr>
      <w:sz w:val="18"/>
    </w:rPr>
  </w:style>
  <w:style w:type="character" w:styleId="PageNumber">
    <w:name w:val="page number"/>
    <w:basedOn w:val="DefaultParagraphFont"/>
    <w:uiPriority w:val="99"/>
    <w:semiHidden/>
    <w:unhideWhenUsed/>
    <w:rsid w:val="001E255F"/>
  </w:style>
  <w:style w:type="paragraph" w:styleId="NormalWeb">
    <w:name w:val="Normal (Web)"/>
    <w:basedOn w:val="Normal"/>
    <w:uiPriority w:val="99"/>
    <w:semiHidden/>
    <w:unhideWhenUsed/>
    <w:rsid w:val="00D923AE"/>
    <w:pPr>
      <w:spacing w:before="100" w:beforeAutospacing="1" w:after="100" w:afterAutospacing="1"/>
    </w:pPr>
  </w:style>
  <w:style w:type="table" w:styleId="TableGrid">
    <w:name w:val="Table Grid"/>
    <w:basedOn w:val="TableNormal"/>
    <w:uiPriority w:val="39"/>
    <w:rsid w:val="00A45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031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9593">
      <w:bodyDiv w:val="1"/>
      <w:marLeft w:val="0"/>
      <w:marRight w:val="0"/>
      <w:marTop w:val="0"/>
      <w:marBottom w:val="0"/>
      <w:divBdr>
        <w:top w:val="none" w:sz="0" w:space="0" w:color="auto"/>
        <w:left w:val="none" w:sz="0" w:space="0" w:color="auto"/>
        <w:bottom w:val="none" w:sz="0" w:space="0" w:color="auto"/>
        <w:right w:val="none" w:sz="0" w:space="0" w:color="auto"/>
      </w:divBdr>
    </w:div>
    <w:div w:id="27874293">
      <w:bodyDiv w:val="1"/>
      <w:marLeft w:val="0"/>
      <w:marRight w:val="0"/>
      <w:marTop w:val="0"/>
      <w:marBottom w:val="0"/>
      <w:divBdr>
        <w:top w:val="none" w:sz="0" w:space="0" w:color="auto"/>
        <w:left w:val="none" w:sz="0" w:space="0" w:color="auto"/>
        <w:bottom w:val="none" w:sz="0" w:space="0" w:color="auto"/>
        <w:right w:val="none" w:sz="0" w:space="0" w:color="auto"/>
      </w:divBdr>
    </w:div>
    <w:div w:id="47344867">
      <w:bodyDiv w:val="1"/>
      <w:marLeft w:val="0"/>
      <w:marRight w:val="0"/>
      <w:marTop w:val="0"/>
      <w:marBottom w:val="0"/>
      <w:divBdr>
        <w:top w:val="none" w:sz="0" w:space="0" w:color="auto"/>
        <w:left w:val="none" w:sz="0" w:space="0" w:color="auto"/>
        <w:bottom w:val="none" w:sz="0" w:space="0" w:color="auto"/>
        <w:right w:val="none" w:sz="0" w:space="0" w:color="auto"/>
      </w:divBdr>
    </w:div>
    <w:div w:id="322777304">
      <w:bodyDiv w:val="1"/>
      <w:marLeft w:val="0"/>
      <w:marRight w:val="0"/>
      <w:marTop w:val="0"/>
      <w:marBottom w:val="0"/>
      <w:divBdr>
        <w:top w:val="none" w:sz="0" w:space="0" w:color="auto"/>
        <w:left w:val="none" w:sz="0" w:space="0" w:color="auto"/>
        <w:bottom w:val="none" w:sz="0" w:space="0" w:color="auto"/>
        <w:right w:val="none" w:sz="0" w:space="0" w:color="auto"/>
      </w:divBdr>
    </w:div>
    <w:div w:id="328218287">
      <w:bodyDiv w:val="1"/>
      <w:marLeft w:val="0"/>
      <w:marRight w:val="0"/>
      <w:marTop w:val="0"/>
      <w:marBottom w:val="0"/>
      <w:divBdr>
        <w:top w:val="none" w:sz="0" w:space="0" w:color="auto"/>
        <w:left w:val="none" w:sz="0" w:space="0" w:color="auto"/>
        <w:bottom w:val="none" w:sz="0" w:space="0" w:color="auto"/>
        <w:right w:val="none" w:sz="0" w:space="0" w:color="auto"/>
      </w:divBdr>
    </w:div>
    <w:div w:id="329450648">
      <w:bodyDiv w:val="1"/>
      <w:marLeft w:val="0"/>
      <w:marRight w:val="0"/>
      <w:marTop w:val="0"/>
      <w:marBottom w:val="0"/>
      <w:divBdr>
        <w:top w:val="none" w:sz="0" w:space="0" w:color="auto"/>
        <w:left w:val="none" w:sz="0" w:space="0" w:color="auto"/>
        <w:bottom w:val="none" w:sz="0" w:space="0" w:color="auto"/>
        <w:right w:val="none" w:sz="0" w:space="0" w:color="auto"/>
      </w:divBdr>
      <w:divsChild>
        <w:div w:id="865676962">
          <w:marLeft w:val="0"/>
          <w:marRight w:val="0"/>
          <w:marTop w:val="0"/>
          <w:marBottom w:val="0"/>
          <w:divBdr>
            <w:top w:val="none" w:sz="0" w:space="0" w:color="auto"/>
            <w:left w:val="none" w:sz="0" w:space="0" w:color="auto"/>
            <w:bottom w:val="none" w:sz="0" w:space="0" w:color="auto"/>
            <w:right w:val="none" w:sz="0" w:space="0" w:color="auto"/>
          </w:divBdr>
          <w:divsChild>
            <w:div w:id="222444649">
              <w:marLeft w:val="0"/>
              <w:marRight w:val="0"/>
              <w:marTop w:val="0"/>
              <w:marBottom w:val="0"/>
              <w:divBdr>
                <w:top w:val="none" w:sz="0" w:space="0" w:color="auto"/>
                <w:left w:val="none" w:sz="0" w:space="0" w:color="auto"/>
                <w:bottom w:val="none" w:sz="0" w:space="0" w:color="auto"/>
                <w:right w:val="none" w:sz="0" w:space="0" w:color="auto"/>
              </w:divBdr>
              <w:divsChild>
                <w:div w:id="1617129587">
                  <w:marLeft w:val="0"/>
                  <w:marRight w:val="0"/>
                  <w:marTop w:val="0"/>
                  <w:marBottom w:val="0"/>
                  <w:divBdr>
                    <w:top w:val="none" w:sz="0" w:space="0" w:color="auto"/>
                    <w:left w:val="none" w:sz="0" w:space="0" w:color="auto"/>
                    <w:bottom w:val="none" w:sz="0" w:space="0" w:color="auto"/>
                    <w:right w:val="none" w:sz="0" w:space="0" w:color="auto"/>
                  </w:divBdr>
                  <w:divsChild>
                    <w:div w:id="11061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1789">
      <w:bodyDiv w:val="1"/>
      <w:marLeft w:val="0"/>
      <w:marRight w:val="0"/>
      <w:marTop w:val="0"/>
      <w:marBottom w:val="0"/>
      <w:divBdr>
        <w:top w:val="none" w:sz="0" w:space="0" w:color="auto"/>
        <w:left w:val="none" w:sz="0" w:space="0" w:color="auto"/>
        <w:bottom w:val="none" w:sz="0" w:space="0" w:color="auto"/>
        <w:right w:val="none" w:sz="0" w:space="0" w:color="auto"/>
      </w:divBdr>
      <w:divsChild>
        <w:div w:id="261959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22806096">
              <w:marLeft w:val="0"/>
              <w:marRight w:val="0"/>
              <w:marTop w:val="0"/>
              <w:marBottom w:val="0"/>
              <w:divBdr>
                <w:top w:val="none" w:sz="0" w:space="0" w:color="auto"/>
                <w:left w:val="none" w:sz="0" w:space="0" w:color="auto"/>
                <w:bottom w:val="none" w:sz="0" w:space="0" w:color="auto"/>
                <w:right w:val="none" w:sz="0" w:space="0" w:color="auto"/>
              </w:divBdr>
              <w:divsChild>
                <w:div w:id="574974525">
                  <w:marLeft w:val="0"/>
                  <w:marRight w:val="0"/>
                  <w:marTop w:val="0"/>
                  <w:marBottom w:val="0"/>
                  <w:divBdr>
                    <w:top w:val="none" w:sz="0" w:space="0" w:color="auto"/>
                    <w:left w:val="none" w:sz="0" w:space="0" w:color="auto"/>
                    <w:bottom w:val="none" w:sz="0" w:space="0" w:color="auto"/>
                    <w:right w:val="none" w:sz="0" w:space="0" w:color="auto"/>
                  </w:divBdr>
                  <w:divsChild>
                    <w:div w:id="550969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86495134">
      <w:bodyDiv w:val="1"/>
      <w:marLeft w:val="0"/>
      <w:marRight w:val="0"/>
      <w:marTop w:val="0"/>
      <w:marBottom w:val="0"/>
      <w:divBdr>
        <w:top w:val="none" w:sz="0" w:space="0" w:color="auto"/>
        <w:left w:val="none" w:sz="0" w:space="0" w:color="auto"/>
        <w:bottom w:val="none" w:sz="0" w:space="0" w:color="auto"/>
        <w:right w:val="none" w:sz="0" w:space="0" w:color="auto"/>
      </w:divBdr>
    </w:div>
    <w:div w:id="400450053">
      <w:bodyDiv w:val="1"/>
      <w:marLeft w:val="0"/>
      <w:marRight w:val="0"/>
      <w:marTop w:val="0"/>
      <w:marBottom w:val="0"/>
      <w:divBdr>
        <w:top w:val="none" w:sz="0" w:space="0" w:color="auto"/>
        <w:left w:val="none" w:sz="0" w:space="0" w:color="auto"/>
        <w:bottom w:val="none" w:sz="0" w:space="0" w:color="auto"/>
        <w:right w:val="none" w:sz="0" w:space="0" w:color="auto"/>
      </w:divBdr>
      <w:divsChild>
        <w:div w:id="797114712">
          <w:marLeft w:val="0"/>
          <w:marRight w:val="0"/>
          <w:marTop w:val="0"/>
          <w:marBottom w:val="0"/>
          <w:divBdr>
            <w:top w:val="none" w:sz="0" w:space="0" w:color="auto"/>
            <w:left w:val="none" w:sz="0" w:space="0" w:color="auto"/>
            <w:bottom w:val="none" w:sz="0" w:space="0" w:color="auto"/>
            <w:right w:val="none" w:sz="0" w:space="0" w:color="auto"/>
          </w:divBdr>
          <w:divsChild>
            <w:div w:id="726345085">
              <w:marLeft w:val="0"/>
              <w:marRight w:val="0"/>
              <w:marTop w:val="0"/>
              <w:marBottom w:val="0"/>
              <w:divBdr>
                <w:top w:val="none" w:sz="0" w:space="0" w:color="auto"/>
                <w:left w:val="none" w:sz="0" w:space="0" w:color="auto"/>
                <w:bottom w:val="none" w:sz="0" w:space="0" w:color="auto"/>
                <w:right w:val="none" w:sz="0" w:space="0" w:color="auto"/>
              </w:divBdr>
              <w:divsChild>
                <w:div w:id="1090933867">
                  <w:marLeft w:val="0"/>
                  <w:marRight w:val="0"/>
                  <w:marTop w:val="0"/>
                  <w:marBottom w:val="0"/>
                  <w:divBdr>
                    <w:top w:val="none" w:sz="0" w:space="0" w:color="auto"/>
                    <w:left w:val="none" w:sz="0" w:space="0" w:color="auto"/>
                    <w:bottom w:val="none" w:sz="0" w:space="0" w:color="auto"/>
                    <w:right w:val="none" w:sz="0" w:space="0" w:color="auto"/>
                  </w:divBdr>
                  <w:divsChild>
                    <w:div w:id="3880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47461">
      <w:bodyDiv w:val="1"/>
      <w:marLeft w:val="0"/>
      <w:marRight w:val="0"/>
      <w:marTop w:val="0"/>
      <w:marBottom w:val="0"/>
      <w:divBdr>
        <w:top w:val="none" w:sz="0" w:space="0" w:color="auto"/>
        <w:left w:val="none" w:sz="0" w:space="0" w:color="auto"/>
        <w:bottom w:val="none" w:sz="0" w:space="0" w:color="auto"/>
        <w:right w:val="none" w:sz="0" w:space="0" w:color="auto"/>
      </w:divBdr>
      <w:divsChild>
        <w:div w:id="300575312">
          <w:marLeft w:val="0"/>
          <w:marRight w:val="0"/>
          <w:marTop w:val="0"/>
          <w:marBottom w:val="0"/>
          <w:divBdr>
            <w:top w:val="none" w:sz="0" w:space="0" w:color="auto"/>
            <w:left w:val="none" w:sz="0" w:space="0" w:color="auto"/>
            <w:bottom w:val="none" w:sz="0" w:space="0" w:color="auto"/>
            <w:right w:val="none" w:sz="0" w:space="0" w:color="auto"/>
          </w:divBdr>
          <w:divsChild>
            <w:div w:id="348142186">
              <w:marLeft w:val="0"/>
              <w:marRight w:val="0"/>
              <w:marTop w:val="0"/>
              <w:marBottom w:val="0"/>
              <w:divBdr>
                <w:top w:val="none" w:sz="0" w:space="0" w:color="auto"/>
                <w:left w:val="none" w:sz="0" w:space="0" w:color="auto"/>
                <w:bottom w:val="none" w:sz="0" w:space="0" w:color="auto"/>
                <w:right w:val="none" w:sz="0" w:space="0" w:color="auto"/>
              </w:divBdr>
              <w:divsChild>
                <w:div w:id="204952272">
                  <w:marLeft w:val="0"/>
                  <w:marRight w:val="0"/>
                  <w:marTop w:val="0"/>
                  <w:marBottom w:val="0"/>
                  <w:divBdr>
                    <w:top w:val="none" w:sz="0" w:space="0" w:color="auto"/>
                    <w:left w:val="none" w:sz="0" w:space="0" w:color="auto"/>
                    <w:bottom w:val="none" w:sz="0" w:space="0" w:color="auto"/>
                    <w:right w:val="none" w:sz="0" w:space="0" w:color="auto"/>
                  </w:divBdr>
                  <w:divsChild>
                    <w:div w:id="197864718">
                      <w:marLeft w:val="0"/>
                      <w:marRight w:val="0"/>
                      <w:marTop w:val="0"/>
                      <w:marBottom w:val="0"/>
                      <w:divBdr>
                        <w:top w:val="none" w:sz="0" w:space="0" w:color="auto"/>
                        <w:left w:val="none" w:sz="0" w:space="0" w:color="auto"/>
                        <w:bottom w:val="none" w:sz="0" w:space="0" w:color="auto"/>
                        <w:right w:val="none" w:sz="0" w:space="0" w:color="auto"/>
                      </w:divBdr>
                    </w:div>
                  </w:divsChild>
                </w:div>
                <w:div w:id="1443306672">
                  <w:marLeft w:val="0"/>
                  <w:marRight w:val="0"/>
                  <w:marTop w:val="0"/>
                  <w:marBottom w:val="0"/>
                  <w:divBdr>
                    <w:top w:val="none" w:sz="0" w:space="0" w:color="auto"/>
                    <w:left w:val="none" w:sz="0" w:space="0" w:color="auto"/>
                    <w:bottom w:val="none" w:sz="0" w:space="0" w:color="auto"/>
                    <w:right w:val="none" w:sz="0" w:space="0" w:color="auto"/>
                  </w:divBdr>
                  <w:divsChild>
                    <w:div w:id="97387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254620">
      <w:bodyDiv w:val="1"/>
      <w:marLeft w:val="0"/>
      <w:marRight w:val="0"/>
      <w:marTop w:val="0"/>
      <w:marBottom w:val="0"/>
      <w:divBdr>
        <w:top w:val="none" w:sz="0" w:space="0" w:color="auto"/>
        <w:left w:val="none" w:sz="0" w:space="0" w:color="auto"/>
        <w:bottom w:val="none" w:sz="0" w:space="0" w:color="auto"/>
        <w:right w:val="none" w:sz="0" w:space="0" w:color="auto"/>
      </w:divBdr>
    </w:div>
    <w:div w:id="759568712">
      <w:bodyDiv w:val="1"/>
      <w:marLeft w:val="0"/>
      <w:marRight w:val="0"/>
      <w:marTop w:val="0"/>
      <w:marBottom w:val="0"/>
      <w:divBdr>
        <w:top w:val="none" w:sz="0" w:space="0" w:color="auto"/>
        <w:left w:val="none" w:sz="0" w:space="0" w:color="auto"/>
        <w:bottom w:val="none" w:sz="0" w:space="0" w:color="auto"/>
        <w:right w:val="none" w:sz="0" w:space="0" w:color="auto"/>
      </w:divBdr>
      <w:divsChild>
        <w:div w:id="1645156608">
          <w:marLeft w:val="0"/>
          <w:marRight w:val="0"/>
          <w:marTop w:val="0"/>
          <w:marBottom w:val="0"/>
          <w:divBdr>
            <w:top w:val="none" w:sz="0" w:space="0" w:color="auto"/>
            <w:left w:val="none" w:sz="0" w:space="0" w:color="auto"/>
            <w:bottom w:val="none" w:sz="0" w:space="0" w:color="auto"/>
            <w:right w:val="none" w:sz="0" w:space="0" w:color="auto"/>
          </w:divBdr>
          <w:divsChild>
            <w:div w:id="827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3788">
      <w:bodyDiv w:val="1"/>
      <w:marLeft w:val="0"/>
      <w:marRight w:val="0"/>
      <w:marTop w:val="0"/>
      <w:marBottom w:val="0"/>
      <w:divBdr>
        <w:top w:val="none" w:sz="0" w:space="0" w:color="auto"/>
        <w:left w:val="none" w:sz="0" w:space="0" w:color="auto"/>
        <w:bottom w:val="none" w:sz="0" w:space="0" w:color="auto"/>
        <w:right w:val="none" w:sz="0" w:space="0" w:color="auto"/>
      </w:divBdr>
    </w:div>
    <w:div w:id="932127941">
      <w:bodyDiv w:val="1"/>
      <w:marLeft w:val="0"/>
      <w:marRight w:val="0"/>
      <w:marTop w:val="0"/>
      <w:marBottom w:val="0"/>
      <w:divBdr>
        <w:top w:val="none" w:sz="0" w:space="0" w:color="auto"/>
        <w:left w:val="none" w:sz="0" w:space="0" w:color="auto"/>
        <w:bottom w:val="none" w:sz="0" w:space="0" w:color="auto"/>
        <w:right w:val="none" w:sz="0" w:space="0" w:color="auto"/>
      </w:divBdr>
    </w:div>
    <w:div w:id="1039235005">
      <w:bodyDiv w:val="1"/>
      <w:marLeft w:val="0"/>
      <w:marRight w:val="0"/>
      <w:marTop w:val="0"/>
      <w:marBottom w:val="0"/>
      <w:divBdr>
        <w:top w:val="none" w:sz="0" w:space="0" w:color="auto"/>
        <w:left w:val="none" w:sz="0" w:space="0" w:color="auto"/>
        <w:bottom w:val="none" w:sz="0" w:space="0" w:color="auto"/>
        <w:right w:val="none" w:sz="0" w:space="0" w:color="auto"/>
      </w:divBdr>
      <w:divsChild>
        <w:div w:id="7977272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44529">
              <w:marLeft w:val="0"/>
              <w:marRight w:val="0"/>
              <w:marTop w:val="0"/>
              <w:marBottom w:val="0"/>
              <w:divBdr>
                <w:top w:val="none" w:sz="0" w:space="0" w:color="auto"/>
                <w:left w:val="none" w:sz="0" w:space="0" w:color="auto"/>
                <w:bottom w:val="none" w:sz="0" w:space="0" w:color="auto"/>
                <w:right w:val="none" w:sz="0" w:space="0" w:color="auto"/>
              </w:divBdr>
              <w:divsChild>
                <w:div w:id="1498381384">
                  <w:marLeft w:val="0"/>
                  <w:marRight w:val="0"/>
                  <w:marTop w:val="0"/>
                  <w:marBottom w:val="0"/>
                  <w:divBdr>
                    <w:top w:val="none" w:sz="0" w:space="0" w:color="auto"/>
                    <w:left w:val="none" w:sz="0" w:space="0" w:color="auto"/>
                    <w:bottom w:val="none" w:sz="0" w:space="0" w:color="auto"/>
                    <w:right w:val="none" w:sz="0" w:space="0" w:color="auto"/>
                  </w:divBdr>
                  <w:divsChild>
                    <w:div w:id="1577059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46104177">
      <w:bodyDiv w:val="1"/>
      <w:marLeft w:val="0"/>
      <w:marRight w:val="0"/>
      <w:marTop w:val="0"/>
      <w:marBottom w:val="0"/>
      <w:divBdr>
        <w:top w:val="none" w:sz="0" w:space="0" w:color="auto"/>
        <w:left w:val="none" w:sz="0" w:space="0" w:color="auto"/>
        <w:bottom w:val="none" w:sz="0" w:space="0" w:color="auto"/>
        <w:right w:val="none" w:sz="0" w:space="0" w:color="auto"/>
      </w:divBdr>
    </w:div>
    <w:div w:id="1107580015">
      <w:bodyDiv w:val="1"/>
      <w:marLeft w:val="0"/>
      <w:marRight w:val="0"/>
      <w:marTop w:val="0"/>
      <w:marBottom w:val="0"/>
      <w:divBdr>
        <w:top w:val="none" w:sz="0" w:space="0" w:color="auto"/>
        <w:left w:val="none" w:sz="0" w:space="0" w:color="auto"/>
        <w:bottom w:val="none" w:sz="0" w:space="0" w:color="auto"/>
        <w:right w:val="none" w:sz="0" w:space="0" w:color="auto"/>
      </w:divBdr>
    </w:div>
    <w:div w:id="1136878221">
      <w:bodyDiv w:val="1"/>
      <w:marLeft w:val="0"/>
      <w:marRight w:val="0"/>
      <w:marTop w:val="0"/>
      <w:marBottom w:val="0"/>
      <w:divBdr>
        <w:top w:val="none" w:sz="0" w:space="0" w:color="auto"/>
        <w:left w:val="none" w:sz="0" w:space="0" w:color="auto"/>
        <w:bottom w:val="none" w:sz="0" w:space="0" w:color="auto"/>
        <w:right w:val="none" w:sz="0" w:space="0" w:color="auto"/>
      </w:divBdr>
      <w:divsChild>
        <w:div w:id="1379008881">
          <w:marLeft w:val="0"/>
          <w:marRight w:val="0"/>
          <w:marTop w:val="0"/>
          <w:marBottom w:val="0"/>
          <w:divBdr>
            <w:top w:val="none" w:sz="0" w:space="0" w:color="auto"/>
            <w:left w:val="none" w:sz="0" w:space="0" w:color="auto"/>
            <w:bottom w:val="none" w:sz="0" w:space="0" w:color="auto"/>
            <w:right w:val="none" w:sz="0" w:space="0" w:color="auto"/>
          </w:divBdr>
          <w:divsChild>
            <w:div w:id="7569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2270">
      <w:bodyDiv w:val="1"/>
      <w:marLeft w:val="0"/>
      <w:marRight w:val="0"/>
      <w:marTop w:val="0"/>
      <w:marBottom w:val="0"/>
      <w:divBdr>
        <w:top w:val="none" w:sz="0" w:space="0" w:color="auto"/>
        <w:left w:val="none" w:sz="0" w:space="0" w:color="auto"/>
        <w:bottom w:val="none" w:sz="0" w:space="0" w:color="auto"/>
        <w:right w:val="none" w:sz="0" w:space="0" w:color="auto"/>
      </w:divBdr>
    </w:div>
    <w:div w:id="1305349126">
      <w:bodyDiv w:val="1"/>
      <w:marLeft w:val="0"/>
      <w:marRight w:val="0"/>
      <w:marTop w:val="0"/>
      <w:marBottom w:val="0"/>
      <w:divBdr>
        <w:top w:val="none" w:sz="0" w:space="0" w:color="auto"/>
        <w:left w:val="none" w:sz="0" w:space="0" w:color="auto"/>
        <w:bottom w:val="none" w:sz="0" w:space="0" w:color="auto"/>
        <w:right w:val="none" w:sz="0" w:space="0" w:color="auto"/>
      </w:divBdr>
    </w:div>
    <w:div w:id="1388529443">
      <w:bodyDiv w:val="1"/>
      <w:marLeft w:val="0"/>
      <w:marRight w:val="0"/>
      <w:marTop w:val="0"/>
      <w:marBottom w:val="0"/>
      <w:divBdr>
        <w:top w:val="none" w:sz="0" w:space="0" w:color="auto"/>
        <w:left w:val="none" w:sz="0" w:space="0" w:color="auto"/>
        <w:bottom w:val="none" w:sz="0" w:space="0" w:color="auto"/>
        <w:right w:val="none" w:sz="0" w:space="0" w:color="auto"/>
      </w:divBdr>
      <w:divsChild>
        <w:div w:id="2076663093">
          <w:marLeft w:val="0"/>
          <w:marRight w:val="0"/>
          <w:marTop w:val="0"/>
          <w:marBottom w:val="0"/>
          <w:divBdr>
            <w:top w:val="none" w:sz="0" w:space="0" w:color="auto"/>
            <w:left w:val="none" w:sz="0" w:space="0" w:color="auto"/>
            <w:bottom w:val="none" w:sz="0" w:space="0" w:color="auto"/>
            <w:right w:val="none" w:sz="0" w:space="0" w:color="auto"/>
          </w:divBdr>
          <w:divsChild>
            <w:div w:id="14012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5637">
      <w:bodyDiv w:val="1"/>
      <w:marLeft w:val="0"/>
      <w:marRight w:val="0"/>
      <w:marTop w:val="0"/>
      <w:marBottom w:val="0"/>
      <w:divBdr>
        <w:top w:val="none" w:sz="0" w:space="0" w:color="auto"/>
        <w:left w:val="none" w:sz="0" w:space="0" w:color="auto"/>
        <w:bottom w:val="none" w:sz="0" w:space="0" w:color="auto"/>
        <w:right w:val="none" w:sz="0" w:space="0" w:color="auto"/>
      </w:divBdr>
      <w:divsChild>
        <w:div w:id="1192262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3490">
      <w:bodyDiv w:val="1"/>
      <w:marLeft w:val="0"/>
      <w:marRight w:val="0"/>
      <w:marTop w:val="0"/>
      <w:marBottom w:val="0"/>
      <w:divBdr>
        <w:top w:val="none" w:sz="0" w:space="0" w:color="auto"/>
        <w:left w:val="none" w:sz="0" w:space="0" w:color="auto"/>
        <w:bottom w:val="none" w:sz="0" w:space="0" w:color="auto"/>
        <w:right w:val="none" w:sz="0" w:space="0" w:color="auto"/>
      </w:divBdr>
    </w:div>
    <w:div w:id="1528905071">
      <w:bodyDiv w:val="1"/>
      <w:marLeft w:val="0"/>
      <w:marRight w:val="0"/>
      <w:marTop w:val="0"/>
      <w:marBottom w:val="0"/>
      <w:divBdr>
        <w:top w:val="none" w:sz="0" w:space="0" w:color="auto"/>
        <w:left w:val="none" w:sz="0" w:space="0" w:color="auto"/>
        <w:bottom w:val="none" w:sz="0" w:space="0" w:color="auto"/>
        <w:right w:val="none" w:sz="0" w:space="0" w:color="auto"/>
      </w:divBdr>
      <w:divsChild>
        <w:div w:id="1911039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2642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73585704">
      <w:bodyDiv w:val="1"/>
      <w:marLeft w:val="0"/>
      <w:marRight w:val="0"/>
      <w:marTop w:val="0"/>
      <w:marBottom w:val="0"/>
      <w:divBdr>
        <w:top w:val="none" w:sz="0" w:space="0" w:color="auto"/>
        <w:left w:val="none" w:sz="0" w:space="0" w:color="auto"/>
        <w:bottom w:val="none" w:sz="0" w:space="0" w:color="auto"/>
        <w:right w:val="none" w:sz="0" w:space="0" w:color="auto"/>
      </w:divBdr>
    </w:div>
    <w:div w:id="1588690321">
      <w:bodyDiv w:val="1"/>
      <w:marLeft w:val="0"/>
      <w:marRight w:val="0"/>
      <w:marTop w:val="0"/>
      <w:marBottom w:val="0"/>
      <w:divBdr>
        <w:top w:val="none" w:sz="0" w:space="0" w:color="auto"/>
        <w:left w:val="none" w:sz="0" w:space="0" w:color="auto"/>
        <w:bottom w:val="none" w:sz="0" w:space="0" w:color="auto"/>
        <w:right w:val="none" w:sz="0" w:space="0" w:color="auto"/>
      </w:divBdr>
      <w:divsChild>
        <w:div w:id="553463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0469204">
              <w:marLeft w:val="0"/>
              <w:marRight w:val="0"/>
              <w:marTop w:val="0"/>
              <w:marBottom w:val="0"/>
              <w:divBdr>
                <w:top w:val="none" w:sz="0" w:space="0" w:color="auto"/>
                <w:left w:val="none" w:sz="0" w:space="0" w:color="auto"/>
                <w:bottom w:val="none" w:sz="0" w:space="0" w:color="auto"/>
                <w:right w:val="none" w:sz="0" w:space="0" w:color="auto"/>
              </w:divBdr>
              <w:divsChild>
                <w:div w:id="15813965">
                  <w:marLeft w:val="0"/>
                  <w:marRight w:val="0"/>
                  <w:marTop w:val="0"/>
                  <w:marBottom w:val="0"/>
                  <w:divBdr>
                    <w:top w:val="none" w:sz="0" w:space="0" w:color="auto"/>
                    <w:left w:val="none" w:sz="0" w:space="0" w:color="auto"/>
                    <w:bottom w:val="none" w:sz="0" w:space="0" w:color="auto"/>
                    <w:right w:val="none" w:sz="0" w:space="0" w:color="auto"/>
                  </w:divBdr>
                  <w:divsChild>
                    <w:div w:id="211629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02495163">
      <w:bodyDiv w:val="1"/>
      <w:marLeft w:val="0"/>
      <w:marRight w:val="0"/>
      <w:marTop w:val="0"/>
      <w:marBottom w:val="0"/>
      <w:divBdr>
        <w:top w:val="none" w:sz="0" w:space="0" w:color="auto"/>
        <w:left w:val="none" w:sz="0" w:space="0" w:color="auto"/>
        <w:bottom w:val="none" w:sz="0" w:space="0" w:color="auto"/>
        <w:right w:val="none" w:sz="0" w:space="0" w:color="auto"/>
      </w:divBdr>
    </w:div>
    <w:div w:id="1772428636">
      <w:bodyDiv w:val="1"/>
      <w:marLeft w:val="0"/>
      <w:marRight w:val="0"/>
      <w:marTop w:val="0"/>
      <w:marBottom w:val="0"/>
      <w:divBdr>
        <w:top w:val="none" w:sz="0" w:space="0" w:color="auto"/>
        <w:left w:val="none" w:sz="0" w:space="0" w:color="auto"/>
        <w:bottom w:val="none" w:sz="0" w:space="0" w:color="auto"/>
        <w:right w:val="none" w:sz="0" w:space="0" w:color="auto"/>
      </w:divBdr>
    </w:div>
    <w:div w:id="1797092732">
      <w:bodyDiv w:val="1"/>
      <w:marLeft w:val="0"/>
      <w:marRight w:val="0"/>
      <w:marTop w:val="0"/>
      <w:marBottom w:val="0"/>
      <w:divBdr>
        <w:top w:val="none" w:sz="0" w:space="0" w:color="auto"/>
        <w:left w:val="none" w:sz="0" w:space="0" w:color="auto"/>
        <w:bottom w:val="none" w:sz="0" w:space="0" w:color="auto"/>
        <w:right w:val="none" w:sz="0" w:space="0" w:color="auto"/>
      </w:divBdr>
    </w:div>
    <w:div w:id="2006518881">
      <w:bodyDiv w:val="1"/>
      <w:marLeft w:val="0"/>
      <w:marRight w:val="0"/>
      <w:marTop w:val="0"/>
      <w:marBottom w:val="0"/>
      <w:divBdr>
        <w:top w:val="none" w:sz="0" w:space="0" w:color="auto"/>
        <w:left w:val="none" w:sz="0" w:space="0" w:color="auto"/>
        <w:bottom w:val="none" w:sz="0" w:space="0" w:color="auto"/>
        <w:right w:val="none" w:sz="0" w:space="0" w:color="auto"/>
      </w:divBdr>
    </w:div>
    <w:div w:id="2110731047">
      <w:bodyDiv w:val="1"/>
      <w:marLeft w:val="0"/>
      <w:marRight w:val="0"/>
      <w:marTop w:val="0"/>
      <w:marBottom w:val="0"/>
      <w:divBdr>
        <w:top w:val="none" w:sz="0" w:space="0" w:color="auto"/>
        <w:left w:val="none" w:sz="0" w:space="0" w:color="auto"/>
        <w:bottom w:val="none" w:sz="0" w:space="0" w:color="auto"/>
        <w:right w:val="none" w:sz="0" w:space="0" w:color="auto"/>
      </w:divBdr>
      <w:divsChild>
        <w:div w:id="151651788">
          <w:marLeft w:val="0"/>
          <w:marRight w:val="0"/>
          <w:marTop w:val="0"/>
          <w:marBottom w:val="0"/>
          <w:divBdr>
            <w:top w:val="none" w:sz="0" w:space="0" w:color="auto"/>
            <w:left w:val="none" w:sz="0" w:space="0" w:color="auto"/>
            <w:bottom w:val="none" w:sz="0" w:space="0" w:color="auto"/>
            <w:right w:val="none" w:sz="0" w:space="0" w:color="auto"/>
          </w:divBdr>
          <w:divsChild>
            <w:div w:id="228032361">
              <w:marLeft w:val="0"/>
              <w:marRight w:val="0"/>
              <w:marTop w:val="0"/>
              <w:marBottom w:val="0"/>
              <w:divBdr>
                <w:top w:val="none" w:sz="0" w:space="0" w:color="auto"/>
                <w:left w:val="none" w:sz="0" w:space="0" w:color="auto"/>
                <w:bottom w:val="none" w:sz="0" w:space="0" w:color="auto"/>
                <w:right w:val="none" w:sz="0" w:space="0" w:color="auto"/>
              </w:divBdr>
              <w:divsChild>
                <w:div w:id="1455977253">
                  <w:marLeft w:val="0"/>
                  <w:marRight w:val="0"/>
                  <w:marTop w:val="0"/>
                  <w:marBottom w:val="0"/>
                  <w:divBdr>
                    <w:top w:val="none" w:sz="0" w:space="0" w:color="auto"/>
                    <w:left w:val="none" w:sz="0" w:space="0" w:color="auto"/>
                    <w:bottom w:val="none" w:sz="0" w:space="0" w:color="auto"/>
                    <w:right w:val="none" w:sz="0" w:space="0" w:color="auto"/>
                  </w:divBdr>
                  <w:divsChild>
                    <w:div w:id="8738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png"/><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956D129515E5284FA7C5748ABBEE9B5B" ma:contentTypeVersion="2" ma:contentTypeDescription="Ein neues Dokument erstellen." ma:contentTypeScope="" ma:versionID="20795b699964ac27efcf2e89a4967a43">
  <xsd:schema xmlns:xsd="http://www.w3.org/2001/XMLSchema" xmlns:xs="http://www.w3.org/2001/XMLSchema" xmlns:p="http://schemas.microsoft.com/office/2006/metadata/properties" xmlns:ns3="66fdb74b-c66d-4a4a-9dcb-093a913180ce" targetNamespace="http://schemas.microsoft.com/office/2006/metadata/properties" ma:root="true" ma:fieldsID="11ec8254a28942c3992aad818727908a" ns3:_="">
    <xsd:import namespace="66fdb74b-c66d-4a4a-9dcb-093a913180c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fdb74b-c66d-4a4a-9dcb-093a913180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3A31BF-41D4-413F-AE8B-47E58C0B10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38C51F-F7D1-4E20-9BAF-68AFF42AA8FD}">
  <ds:schemaRefs>
    <ds:schemaRef ds:uri="http://schemas.microsoft.com/sharepoint/v3/contenttype/forms"/>
  </ds:schemaRefs>
</ds:datastoreItem>
</file>

<file path=customXml/itemProps3.xml><?xml version="1.0" encoding="utf-8"?>
<ds:datastoreItem xmlns:ds="http://schemas.openxmlformats.org/officeDocument/2006/customXml" ds:itemID="{FBE7CCC4-661E-D841-8DDD-E53E5B4B323F}">
  <ds:schemaRefs>
    <ds:schemaRef ds:uri="http://schemas.openxmlformats.org/officeDocument/2006/bibliography"/>
  </ds:schemaRefs>
</ds:datastoreItem>
</file>

<file path=customXml/itemProps4.xml><?xml version="1.0" encoding="utf-8"?>
<ds:datastoreItem xmlns:ds="http://schemas.openxmlformats.org/officeDocument/2006/customXml" ds:itemID="{309D3998-CD48-45A7-8953-12DF296BC9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fdb74b-c66d-4a4a-9dcb-093a913180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31</Pages>
  <Words>33049</Words>
  <Characters>188385</Characters>
  <Application>Microsoft Office Word</Application>
  <DocSecurity>0</DocSecurity>
  <Lines>1569</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dc:creator>
  <cp:keywords/>
  <dc:description/>
  <cp:lastModifiedBy>Manuel Lera Ramírez</cp:lastModifiedBy>
  <cp:revision>283</cp:revision>
  <cp:lastPrinted>2022-01-14T09:09:00Z</cp:lastPrinted>
  <dcterms:created xsi:type="dcterms:W3CDTF">2022-10-09T13:10:00Z</dcterms:created>
  <dcterms:modified xsi:type="dcterms:W3CDTF">2023-04-19T02:21:00Z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http://www.zotero.org/styles/bioscience</vt:lpwstr>
  </property>
  <property fmtid="{D5CDD505-2E9C-101B-9397-08002B2CF9AE}" pid="5" name="Mendeley Recent Style Name 1_1">
    <vt:lpwstr>BioScience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http://www.zotero.org/styles/ecology-and-society</vt:lpwstr>
  </property>
  <property fmtid="{D5CDD505-2E9C-101B-9397-08002B2CF9AE}" pid="9" name="Mendeley Recent Style Name 3_1">
    <vt:lpwstr>Ecology and Society</vt:lpwstr>
  </property>
  <property fmtid="{D5CDD505-2E9C-101B-9397-08002B2CF9AE}" pid="10" name="Mendeley Recent Style Id 4_1">
    <vt:lpwstr>http://www.zotero.org/styles/elsevier-harvard2</vt:lpwstr>
  </property>
  <property fmtid="{D5CDD505-2E9C-101B-9397-08002B2CF9AE}" pid="11" name="Mendeley Recent Style Name 4_1">
    <vt:lpwstr>Elsevier - Harvard 2</vt:lpwstr>
  </property>
  <property fmtid="{D5CDD505-2E9C-101B-9397-08002B2CF9AE}" pid="12" name="Mendeley Recent Style Id 5_1">
    <vt:lpwstr>http://www.zotero.org/styles/environmental-science-and-policy</vt:lpwstr>
  </property>
  <property fmtid="{D5CDD505-2E9C-101B-9397-08002B2CF9AE}" pid="13" name="Mendeley Recent Style Name 5_1">
    <vt:lpwstr>Environmental Science and Policy</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http://www.zotero.org/styles/the-lancet</vt:lpwstr>
  </property>
  <property fmtid="{D5CDD505-2E9C-101B-9397-08002B2CF9AE}" pid="21" name="Mendeley Recent Style Name 9_1">
    <vt:lpwstr>The Lancet</vt:lpwstr>
  </property>
  <property fmtid="{D5CDD505-2E9C-101B-9397-08002B2CF9AE}" pid="22" name="Mendeley Document_1">
    <vt:lpwstr>True</vt:lpwstr>
  </property>
  <property fmtid="{D5CDD505-2E9C-101B-9397-08002B2CF9AE}" pid="23" name="Mendeley Unique User Id_1">
    <vt:lpwstr>a1f0d73d-e20c-30b1-8ab5-189e8517f42a</vt:lpwstr>
  </property>
  <property fmtid="{D5CDD505-2E9C-101B-9397-08002B2CF9AE}" pid="24" name="Mendeley Citation Style_1">
    <vt:lpwstr>http://www.zotero.org/styles/harvard1</vt:lpwstr>
  </property>
  <property fmtid="{D5CDD505-2E9C-101B-9397-08002B2CF9AE}" pid="25" name="ContentTypeId">
    <vt:lpwstr>0x010100956D129515E5284FA7C5748ABBEE9B5B</vt:lpwstr>
  </property>
</Properties>
</file>